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chart14.xml" ContentType="application/vnd.openxmlformats-officedocument.drawingml.chart+xml"/>
  <Override PartName="/word/charts/chart15.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6.xml" ContentType="application/vnd.openxmlformats-officedocument.drawingml.chart+xml"/>
  <Override PartName="/word/charts/style14.xml" ContentType="application/vnd.ms-office.chartstyle+xml"/>
  <Override PartName="/word/charts/colors14.xml" ContentType="application/vnd.ms-office.chartcolorstyle+xml"/>
  <Override PartName="/word/charts/chart17.xml" ContentType="application/vnd.openxmlformats-officedocument.drawingml.chart+xml"/>
  <Override PartName="/word/charts/style15.xml" ContentType="application/vnd.ms-office.chartstyle+xml"/>
  <Override PartName="/word/charts/colors15.xml" ContentType="application/vnd.ms-office.chartcolorstyle+xml"/>
  <Override PartName="/word/theme/themeOverride1.xml" ContentType="application/vnd.openxmlformats-officedocument.themeOverride+xml"/>
  <Override PartName="/word/charts/chart18.xml" ContentType="application/vnd.openxmlformats-officedocument.drawingml.chart+xml"/>
  <Override PartName="/word/charts/style16.xml" ContentType="application/vnd.ms-office.chartstyle+xml"/>
  <Override PartName="/word/charts/colors16.xml" ContentType="application/vnd.ms-office.chartcolorstyle+xml"/>
  <Override PartName="/word/theme/themeOverride2.xml" ContentType="application/vnd.openxmlformats-officedocument.themeOverride+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5BEC5FC" w14:textId="77777777" w:rsidR="00D4666B" w:rsidRPr="00213781" w:rsidRDefault="00D4666B">
      <w:pPr>
        <w:rPr>
          <w:lang w:val="en-GB"/>
        </w:rPr>
        <w:pPrChange w:id="0" w:author="Pečnik, Klemen" w:date="2022-09-23T21:29:00Z">
          <w:pPr>
            <w:pStyle w:val="MDPI11articletype"/>
          </w:pPr>
        </w:pPrChange>
      </w:pPr>
      <w:r w:rsidRPr="00213781">
        <w:rPr>
          <w:lang w:val="en-GB"/>
        </w:rPr>
        <w:t>Article</w:t>
      </w:r>
    </w:p>
    <w:p w14:paraId="42BE37FA" w14:textId="4AE7FCA7" w:rsidR="00D4666B" w:rsidRPr="00213781" w:rsidRDefault="00D4666B" w:rsidP="00D4666B">
      <w:pPr>
        <w:pStyle w:val="MDPI12title"/>
        <w:rPr>
          <w:lang w:val="en-GB"/>
        </w:rPr>
      </w:pPr>
      <w:r>
        <w:rPr>
          <w:lang w:val="en-GB"/>
        </w:rPr>
        <w:t xml:space="preserve">User Experience Questionnaire in sign language for </w:t>
      </w:r>
      <w:ins w:id="1" w:author="Pečnik, Klemen" w:date="2022-09-23T21:29:00Z">
        <w:r w:rsidR="00EA4111">
          <w:rPr>
            <w:lang w:val="en-GB"/>
          </w:rPr>
          <w:t xml:space="preserve">native </w:t>
        </w:r>
        <w:r w:rsidR="009A2C70">
          <w:rPr>
            <w:lang w:val="en-GB"/>
          </w:rPr>
          <w:br/>
        </w:r>
        <w:r w:rsidR="00EA4111">
          <w:rPr>
            <w:lang w:val="en-GB"/>
          </w:rPr>
          <w:t>users</w:t>
        </w:r>
      </w:ins>
      <w:del w:id="2" w:author="Pečnik, Klemen" w:date="2022-09-23T21:29:00Z">
        <w:r>
          <w:rPr>
            <w:lang w:val="en-GB"/>
          </w:rPr>
          <w:delText>deaf and hard</w:delText>
        </w:r>
      </w:del>
      <w:r>
        <w:rPr>
          <w:lang w:val="en-GB"/>
        </w:rPr>
        <w:t xml:space="preserve"> of </w:t>
      </w:r>
      <w:ins w:id="3" w:author="Pečnik, Klemen" w:date="2022-09-23T21:29:00Z">
        <w:r w:rsidR="00801FFA">
          <w:rPr>
            <w:lang w:val="en-GB"/>
          </w:rPr>
          <w:t>Slovenian Sign Language</w:t>
        </w:r>
      </w:ins>
      <w:del w:id="4" w:author="Pečnik, Klemen" w:date="2022-09-23T21:29:00Z">
        <w:r>
          <w:rPr>
            <w:lang w:val="en-GB"/>
          </w:rPr>
          <w:delText>hearing</w:delText>
        </w:r>
      </w:del>
    </w:p>
    <w:p w14:paraId="16764D16" w14:textId="1D271280" w:rsidR="00D4666B" w:rsidRPr="00213781" w:rsidRDefault="00D4666B" w:rsidP="00D4666B">
      <w:pPr>
        <w:pStyle w:val="MDPI13authornames"/>
        <w:rPr>
          <w:lang w:val="en-GB"/>
        </w:rPr>
      </w:pPr>
      <w:r w:rsidRPr="00637975">
        <w:rPr>
          <w:lang w:val="de-DE"/>
        </w:rPr>
        <w:t xml:space="preserve">Klemen Pečnik </w:t>
      </w:r>
      <w:r w:rsidRPr="00637975">
        <w:rPr>
          <w:vertAlign w:val="superscript"/>
          <w:lang w:val="de-DE"/>
        </w:rPr>
        <w:t>1</w:t>
      </w:r>
      <w:r w:rsidRPr="002D472F">
        <w:rPr>
          <w:lang w:val="de-DE"/>
        </w:rPr>
        <w:t>*</w:t>
      </w:r>
      <w:r w:rsidRPr="00637975">
        <w:rPr>
          <w:lang w:val="de-DE"/>
        </w:rPr>
        <w:t xml:space="preserve">, Žana Juvan </w:t>
      </w:r>
      <w:ins w:id="5" w:author="Pečnik, Klemen" w:date="2022-09-23T21:29:00Z">
        <w:r w:rsidR="00222B4B">
          <w:rPr>
            <w:vertAlign w:val="superscript"/>
            <w:lang w:val="de-DE"/>
          </w:rPr>
          <w:t>1</w:t>
        </w:r>
      </w:ins>
      <w:del w:id="6" w:author="Pečnik, Klemen" w:date="2022-09-23T21:29:00Z">
        <w:r w:rsidRPr="00637975">
          <w:rPr>
            <w:vertAlign w:val="superscript"/>
            <w:lang w:val="de-DE"/>
          </w:rPr>
          <w:delText>2</w:delText>
        </w:r>
      </w:del>
      <w:r w:rsidRPr="00637975">
        <w:rPr>
          <w:lang w:val="de-DE"/>
        </w:rPr>
        <w:t xml:space="preserve">, </w:t>
      </w:r>
      <w:r>
        <w:rPr>
          <w:lang w:val="en-GB"/>
        </w:rPr>
        <w:t xml:space="preserve">Gregor Dolinar </w:t>
      </w:r>
      <w:ins w:id="7" w:author="Pečnik, Klemen" w:date="2022-09-23T21:29:00Z">
        <w:r w:rsidR="00222B4B">
          <w:rPr>
            <w:vertAlign w:val="superscript"/>
            <w:lang w:val="en-GB"/>
          </w:rPr>
          <w:t>2</w:t>
        </w:r>
      </w:ins>
      <w:del w:id="8" w:author="Pečnik, Klemen" w:date="2022-09-23T21:29:00Z">
        <w:r w:rsidRPr="00213781">
          <w:rPr>
            <w:vertAlign w:val="superscript"/>
            <w:lang w:val="en-GB"/>
          </w:rPr>
          <w:delText>3</w:delText>
        </w:r>
      </w:del>
      <w:r>
        <w:rPr>
          <w:lang w:val="en-GB"/>
        </w:rPr>
        <w:t>,</w:t>
      </w:r>
      <w:r w:rsidRPr="00213781">
        <w:rPr>
          <w:lang w:val="en-GB"/>
        </w:rPr>
        <w:t xml:space="preserve"> and Matevž Pogačnik </w:t>
      </w:r>
      <w:ins w:id="9" w:author="Pečnik, Klemen" w:date="2022-09-23T21:29:00Z">
        <w:r w:rsidR="00222B4B">
          <w:rPr>
            <w:vertAlign w:val="superscript"/>
            <w:lang w:val="en-GB"/>
          </w:rPr>
          <w:t>1</w:t>
        </w:r>
      </w:ins>
      <w:del w:id="10" w:author="Pečnik, Klemen" w:date="2022-09-23T21:29:00Z">
        <w:r>
          <w:rPr>
            <w:vertAlign w:val="superscript"/>
            <w:lang w:val="en-GB"/>
          </w:rPr>
          <w:delText>4</w:delText>
        </w:r>
      </w:del>
      <w:r w:rsidRPr="00213781">
        <w:rPr>
          <w:vertAlign w:val="superscript"/>
          <w:lang w:val="en-GB"/>
        </w:rPr>
        <w:t>,</w:t>
      </w:r>
      <w:r w:rsidRPr="00213781">
        <w:rPr>
          <w:lang w:val="en-GB"/>
        </w:rPr>
        <w:t>*</w:t>
      </w:r>
    </w:p>
    <w:tbl>
      <w:tblPr>
        <w:tblpPr w:leftFromText="198" w:rightFromText="198" w:vertAnchor="page" w:horzAnchor="margin" w:tblpY="10194"/>
        <w:tblW w:w="2410" w:type="dxa"/>
        <w:tblLayout w:type="fixed"/>
        <w:tblCellMar>
          <w:left w:w="0" w:type="dxa"/>
          <w:right w:w="0" w:type="dxa"/>
        </w:tblCellMar>
        <w:tblLook w:val="04A0" w:firstRow="1" w:lastRow="0" w:firstColumn="1" w:lastColumn="0" w:noHBand="0" w:noVBand="1"/>
      </w:tblPr>
      <w:tblGrid>
        <w:gridCol w:w="2410"/>
      </w:tblGrid>
      <w:tr w:rsidR="00D4666B" w:rsidRPr="00213781" w14:paraId="2C20CB3B" w14:textId="77777777" w:rsidTr="00D73EFD">
        <w:tc>
          <w:tcPr>
            <w:tcW w:w="2410" w:type="dxa"/>
            <w:shd w:val="clear" w:color="auto" w:fill="auto"/>
          </w:tcPr>
          <w:p w14:paraId="5378019C" w14:textId="77777777" w:rsidR="00D4666B" w:rsidRPr="00213781" w:rsidRDefault="00D4666B" w:rsidP="00D73EFD">
            <w:pPr>
              <w:pStyle w:val="MDPI61Citation"/>
              <w:spacing w:after="120" w:line="240" w:lineRule="exact"/>
              <w:rPr>
                <w:lang w:val="en-GB"/>
              </w:rPr>
            </w:pPr>
            <w:r w:rsidRPr="00213781">
              <w:rPr>
                <w:b/>
                <w:lang w:val="en-GB"/>
              </w:rPr>
              <w:t>Citation:</w:t>
            </w:r>
            <w:r w:rsidRPr="00213781">
              <w:rPr>
                <w:lang w:val="en-GB"/>
              </w:rPr>
              <w:t xml:space="preserve"> Lastname, F.; Lastname, F.; Lastname, F. Title. </w:t>
            </w:r>
            <w:r w:rsidRPr="00213781">
              <w:rPr>
                <w:i/>
                <w:lang w:val="en-GB"/>
              </w:rPr>
              <w:t xml:space="preserve">Sensors </w:t>
            </w:r>
            <w:r w:rsidRPr="00213781">
              <w:rPr>
                <w:b/>
                <w:lang w:val="en-GB"/>
              </w:rPr>
              <w:t>2022</w:t>
            </w:r>
            <w:r w:rsidRPr="00213781">
              <w:rPr>
                <w:lang w:val="en-GB"/>
              </w:rPr>
              <w:t>,</w:t>
            </w:r>
            <w:r w:rsidRPr="00213781">
              <w:rPr>
                <w:i/>
                <w:lang w:val="en-GB"/>
              </w:rPr>
              <w:t xml:space="preserve"> 22</w:t>
            </w:r>
            <w:r w:rsidRPr="00213781">
              <w:rPr>
                <w:lang w:val="en-GB"/>
              </w:rPr>
              <w:t>, x. https://doi.org/10.3390/xxxxx</w:t>
            </w:r>
          </w:p>
          <w:p w14:paraId="3DE2957D" w14:textId="77777777" w:rsidR="00D4666B" w:rsidRPr="00213781" w:rsidRDefault="00D4666B" w:rsidP="00D73EFD">
            <w:pPr>
              <w:pStyle w:val="MDPI14history"/>
              <w:spacing w:before="120" w:after="120"/>
              <w:rPr>
                <w:rFonts w:ascii="SimSun" w:eastAsia="SimSun" w:hAnsi="SimSun" w:cs="SimSun"/>
                <w:lang w:val="en-GB" w:eastAsia="zh-CN"/>
              </w:rPr>
            </w:pPr>
            <w:r w:rsidRPr="00213781">
              <w:rPr>
                <w:lang w:val="en-GB"/>
              </w:rPr>
              <w:t>Academic Editor: Firstname Lastname</w:t>
            </w:r>
          </w:p>
          <w:p w14:paraId="388DB1C1" w14:textId="77777777" w:rsidR="00D4666B" w:rsidRPr="00213781" w:rsidRDefault="00D4666B" w:rsidP="00D73EFD">
            <w:pPr>
              <w:pStyle w:val="MDPI14history"/>
              <w:spacing w:before="120"/>
              <w:rPr>
                <w:rFonts w:ascii="SimSun" w:eastAsia="SimSun" w:hAnsi="SimSun" w:cs="SimSun"/>
                <w:lang w:val="en-GB"/>
              </w:rPr>
            </w:pPr>
            <w:r w:rsidRPr="00213781">
              <w:rPr>
                <w:szCs w:val="14"/>
                <w:lang w:val="en-GB"/>
              </w:rPr>
              <w:t>Received: date</w:t>
            </w:r>
          </w:p>
          <w:p w14:paraId="2EE90EAF" w14:textId="77777777" w:rsidR="00D4666B" w:rsidRPr="00213781" w:rsidRDefault="00D4666B" w:rsidP="00D73EFD">
            <w:pPr>
              <w:pStyle w:val="MDPI14history"/>
              <w:rPr>
                <w:szCs w:val="14"/>
                <w:lang w:val="en-GB"/>
              </w:rPr>
            </w:pPr>
            <w:r w:rsidRPr="00213781">
              <w:rPr>
                <w:szCs w:val="14"/>
                <w:lang w:val="en-GB"/>
              </w:rPr>
              <w:t>Accepted: date</w:t>
            </w:r>
          </w:p>
          <w:p w14:paraId="3DE513AF" w14:textId="77777777" w:rsidR="00D4666B" w:rsidRPr="00213781" w:rsidRDefault="00D4666B" w:rsidP="00D73EFD">
            <w:pPr>
              <w:pStyle w:val="MDPI14history"/>
              <w:spacing w:after="120"/>
              <w:rPr>
                <w:szCs w:val="14"/>
                <w:lang w:val="en-GB"/>
              </w:rPr>
            </w:pPr>
            <w:r w:rsidRPr="00213781">
              <w:rPr>
                <w:szCs w:val="14"/>
                <w:lang w:val="en-GB"/>
              </w:rPr>
              <w:t>Published: date</w:t>
            </w:r>
          </w:p>
          <w:p w14:paraId="1830FEB0" w14:textId="77777777" w:rsidR="00D4666B" w:rsidRPr="00213781" w:rsidRDefault="00D4666B" w:rsidP="00D73EFD">
            <w:pPr>
              <w:pStyle w:val="MDPI63Notes"/>
              <w:jc w:val="both"/>
              <w:rPr>
                <w:lang w:val="en-GB"/>
              </w:rPr>
            </w:pPr>
            <w:r w:rsidRPr="00213781">
              <w:rPr>
                <w:b/>
                <w:lang w:val="en-GB"/>
              </w:rPr>
              <w:t>Publisher’s Note:</w:t>
            </w:r>
            <w:r w:rsidRPr="00213781">
              <w:rPr>
                <w:lang w:val="en-GB"/>
              </w:rPr>
              <w:t xml:space="preserve"> MDPI stays neutral with regard to jurisdictional claims in published maps and institutional affiliations.</w:t>
            </w:r>
          </w:p>
          <w:p w14:paraId="2AA75ECF" w14:textId="77777777" w:rsidR="00D4666B" w:rsidRPr="00213781" w:rsidRDefault="00D4666B" w:rsidP="00D73EFD">
            <w:pPr>
              <w:adjustRightInd w:val="0"/>
              <w:snapToGrid w:val="0"/>
              <w:spacing w:before="120" w:line="240" w:lineRule="atLeast"/>
              <w:ind w:right="113"/>
              <w:rPr>
                <w:rFonts w:eastAsia="DengXian"/>
                <w:bCs/>
                <w:sz w:val="14"/>
                <w:szCs w:val="14"/>
                <w:lang w:val="en-GB" w:bidi="en-US"/>
              </w:rPr>
            </w:pPr>
            <w:r w:rsidRPr="00213781">
              <w:rPr>
                <w:rFonts w:eastAsia="DengXian"/>
                <w:noProof/>
                <w:lang w:val="en-GB"/>
              </w:rPr>
              <w:drawing>
                <wp:inline distT="0" distB="0" distL="0" distR="0" wp14:anchorId="64FFA645" wp14:editId="3E9AA379">
                  <wp:extent cx="692785" cy="249555"/>
                  <wp:effectExtent l="0" t="0" r="0" b="0"/>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92785" cy="249555"/>
                          </a:xfrm>
                          <a:prstGeom prst="rect">
                            <a:avLst/>
                          </a:prstGeom>
                          <a:noFill/>
                          <a:ln>
                            <a:noFill/>
                          </a:ln>
                        </pic:spPr>
                      </pic:pic>
                    </a:graphicData>
                  </a:graphic>
                </wp:inline>
              </w:drawing>
            </w:r>
          </w:p>
          <w:p w14:paraId="71ECFFDE" w14:textId="77777777" w:rsidR="00D4666B" w:rsidRPr="00213781" w:rsidRDefault="00D4666B" w:rsidP="00D73EFD">
            <w:pPr>
              <w:adjustRightInd w:val="0"/>
              <w:snapToGrid w:val="0"/>
              <w:spacing w:before="60" w:line="240" w:lineRule="atLeast"/>
              <w:ind w:right="113"/>
              <w:rPr>
                <w:rFonts w:eastAsia="DengXian"/>
                <w:bCs/>
                <w:sz w:val="14"/>
                <w:szCs w:val="14"/>
                <w:lang w:val="en-GB" w:bidi="en-US"/>
              </w:rPr>
            </w:pPr>
            <w:r w:rsidRPr="00213781">
              <w:rPr>
                <w:rFonts w:eastAsia="DengXian"/>
                <w:b/>
                <w:bCs/>
                <w:sz w:val="14"/>
                <w:szCs w:val="14"/>
                <w:lang w:val="en-GB" w:bidi="en-US"/>
              </w:rPr>
              <w:t>Copyright:</w:t>
            </w:r>
            <w:r w:rsidRPr="00213781">
              <w:rPr>
                <w:rFonts w:eastAsia="DengXian"/>
                <w:bCs/>
                <w:sz w:val="14"/>
                <w:szCs w:val="14"/>
                <w:lang w:val="en-GB" w:bidi="en-US"/>
              </w:rPr>
              <w:t xml:space="preserve"> © 2022 by the authors. Submitted for possible open access publication under the terms and conditions of the Creative Commons Attribution (CC BY) license (https://creativecommons.org/licenses/by/4.0/).</w:t>
            </w:r>
          </w:p>
        </w:tc>
      </w:tr>
    </w:tbl>
    <w:p w14:paraId="01215959" w14:textId="77777777" w:rsidR="00D4666B" w:rsidRPr="00213781" w:rsidRDefault="00D4666B" w:rsidP="00D4666B">
      <w:pPr>
        <w:pStyle w:val="MDPI16affiliation"/>
        <w:rPr>
          <w:lang w:val="en-GB"/>
        </w:rPr>
      </w:pPr>
      <w:r w:rsidRPr="00213781">
        <w:rPr>
          <w:vertAlign w:val="superscript"/>
          <w:lang w:val="en-GB"/>
        </w:rPr>
        <w:t>1</w:t>
      </w:r>
      <w:r w:rsidRPr="00213781">
        <w:rPr>
          <w:lang w:val="en-GB"/>
        </w:rPr>
        <w:tab/>
      </w:r>
      <w:r>
        <w:rPr>
          <w:lang w:val="en-GB"/>
        </w:rPr>
        <w:t>Laboratory for Multimedia, Faculty of Electrical Engineering</w:t>
      </w:r>
      <w:r w:rsidRPr="00213781">
        <w:rPr>
          <w:lang w:val="en-GB"/>
        </w:rPr>
        <w:t xml:space="preserve">; </w:t>
      </w:r>
      <w:del w:id="11" w:author="Pečnik, Klemen" w:date="2022-09-23T21:29:00Z">
        <w:r w:rsidR="00E56AAF">
          <w:fldChar w:fldCharType="begin"/>
        </w:r>
        <w:r w:rsidR="00E56AAF">
          <w:delInstrText xml:space="preserve"> HYPERLINK "mailto:Klemen.Pecnik@fe.uni-lj.si" </w:delInstrText>
        </w:r>
        <w:r w:rsidR="00E56AAF">
          <w:fldChar w:fldCharType="separate"/>
        </w:r>
        <w:r w:rsidRPr="00902526">
          <w:rPr>
            <w:rStyle w:val="Hyperlink"/>
            <w:lang w:val="en-GB"/>
          </w:rPr>
          <w:delText>Klemen.Pecnik@fe.uni-lj.si</w:delText>
        </w:r>
        <w:r w:rsidR="00E56AAF">
          <w:rPr>
            <w:rStyle w:val="Hyperlink"/>
            <w:lang w:val="en-GB"/>
          </w:rPr>
          <w:fldChar w:fldCharType="end"/>
        </w:r>
      </w:del>
    </w:p>
    <w:p w14:paraId="776D66AC" w14:textId="77777777" w:rsidR="00D4666B" w:rsidRPr="00213781" w:rsidRDefault="00D4666B" w:rsidP="00D4666B">
      <w:pPr>
        <w:pStyle w:val="MDPI16affiliation"/>
        <w:rPr>
          <w:del w:id="12" w:author="Pečnik, Klemen" w:date="2022-09-23T21:29:00Z"/>
          <w:lang w:val="en-GB"/>
        </w:rPr>
      </w:pPr>
      <w:r w:rsidRPr="00213781">
        <w:rPr>
          <w:vertAlign w:val="superscript"/>
          <w:lang w:val="en-GB"/>
        </w:rPr>
        <w:t>2</w:t>
      </w:r>
      <w:r w:rsidRPr="00213781">
        <w:rPr>
          <w:lang w:val="en-GB"/>
        </w:rPr>
        <w:tab/>
      </w:r>
      <w:r>
        <w:rPr>
          <w:lang w:val="en-GB"/>
        </w:rPr>
        <w:t xml:space="preserve">Laboratory </w:t>
      </w:r>
      <w:del w:id="13" w:author="Pečnik, Klemen" w:date="2022-09-23T21:29:00Z">
        <w:r>
          <w:rPr>
            <w:lang w:val="en-GB"/>
          </w:rPr>
          <w:delText>for Multimedia, Faculty of Electrical Engineering</w:delText>
        </w:r>
        <w:r w:rsidRPr="00213781">
          <w:rPr>
            <w:lang w:val="en-GB"/>
          </w:rPr>
          <w:delText xml:space="preserve">; </w:delText>
        </w:r>
        <w:r w:rsidR="00E56AAF">
          <w:fldChar w:fldCharType="begin"/>
        </w:r>
        <w:r w:rsidR="00E56AAF">
          <w:delInstrText xml:space="preserve"> HYPERLINK "mailto:zana.juvan@fe.uni-lj.si" </w:delInstrText>
        </w:r>
        <w:r w:rsidR="00E56AAF">
          <w:fldChar w:fldCharType="separate"/>
        </w:r>
        <w:r w:rsidRPr="00902526">
          <w:rPr>
            <w:rStyle w:val="Hyperlink"/>
            <w:lang w:val="en-GB"/>
          </w:rPr>
          <w:delText>Zana.Juvan@fe.uni-lj.si</w:delText>
        </w:r>
        <w:r w:rsidR="00E56AAF">
          <w:rPr>
            <w:rStyle w:val="Hyperlink"/>
            <w:lang w:val="en-GB"/>
          </w:rPr>
          <w:fldChar w:fldCharType="end"/>
        </w:r>
      </w:del>
    </w:p>
    <w:p w14:paraId="3B08CF4B" w14:textId="77777777" w:rsidR="00D4666B" w:rsidRDefault="00D4666B" w:rsidP="00D4666B">
      <w:pPr>
        <w:pStyle w:val="MDPI16affiliation"/>
        <w:rPr>
          <w:del w:id="14" w:author="Pečnik, Klemen" w:date="2022-09-23T21:29:00Z"/>
          <w:rStyle w:val="Hyperlink"/>
          <w:lang w:val="en-GB"/>
        </w:rPr>
      </w:pPr>
      <w:del w:id="15" w:author="Pečnik, Klemen" w:date="2022-09-23T21:29:00Z">
        <w:r w:rsidRPr="00213781">
          <w:rPr>
            <w:vertAlign w:val="superscript"/>
            <w:lang w:val="en-GB"/>
          </w:rPr>
          <w:delText>3</w:delText>
        </w:r>
        <w:r w:rsidRPr="00213781">
          <w:rPr>
            <w:lang w:val="en-GB"/>
          </w:rPr>
          <w:tab/>
        </w:r>
        <w:r w:rsidRPr="00E55363">
          <w:rPr>
            <w:lang w:val="en-GB"/>
          </w:rPr>
          <w:delText xml:space="preserve">Laboratory </w:delText>
        </w:r>
      </w:del>
      <w:r w:rsidRPr="00E55363">
        <w:rPr>
          <w:lang w:val="en-GB"/>
        </w:rPr>
        <w:t>of Applied Mathematics and Statistics</w:t>
      </w:r>
      <w:r>
        <w:rPr>
          <w:lang w:val="en-GB"/>
        </w:rPr>
        <w:t>,</w:t>
      </w:r>
      <w:r w:rsidRPr="00E55363">
        <w:rPr>
          <w:lang w:val="en-GB"/>
        </w:rPr>
        <w:t xml:space="preserve"> </w:t>
      </w:r>
      <w:r>
        <w:rPr>
          <w:lang w:val="en-GB"/>
        </w:rPr>
        <w:t>Faculty of Electrical Engineering</w:t>
      </w:r>
      <w:r w:rsidRPr="00213781">
        <w:rPr>
          <w:lang w:val="en-GB"/>
        </w:rPr>
        <w:t xml:space="preserve">; </w:t>
      </w:r>
      <w:del w:id="16" w:author="Pečnik, Klemen" w:date="2022-09-23T21:29:00Z">
        <w:r w:rsidR="00E56AAF">
          <w:fldChar w:fldCharType="begin"/>
        </w:r>
        <w:r w:rsidR="00E56AAF">
          <w:delInstrText xml:space="preserve"> HYPERLINK "mailto:Gregor.Dolinar@fe.uni-lj.si" </w:delInstrText>
        </w:r>
        <w:r w:rsidR="00E56AAF">
          <w:fldChar w:fldCharType="separate"/>
        </w:r>
        <w:r w:rsidRPr="00F2709E">
          <w:rPr>
            <w:rStyle w:val="Hyperlink"/>
            <w:lang w:val="en-GB"/>
          </w:rPr>
          <w:delText>Gregor.Dolinar@fe.uni-lj.si</w:delText>
        </w:r>
        <w:r w:rsidR="00E56AAF">
          <w:rPr>
            <w:rStyle w:val="Hyperlink"/>
            <w:lang w:val="en-GB"/>
          </w:rPr>
          <w:fldChar w:fldCharType="end"/>
        </w:r>
        <w:r>
          <w:rPr>
            <w:lang w:val="en-GB"/>
          </w:rPr>
          <w:delText xml:space="preserve"> </w:delText>
        </w:r>
      </w:del>
    </w:p>
    <w:p w14:paraId="5C054A89" w14:textId="77777777" w:rsidR="00D4666B" w:rsidRPr="00213781" w:rsidRDefault="00D4666B" w:rsidP="00D4666B">
      <w:pPr>
        <w:pStyle w:val="MDPI16affiliation"/>
        <w:rPr>
          <w:del w:id="17" w:author="Pečnik, Klemen" w:date="2022-09-23T21:29:00Z"/>
          <w:lang w:val="en-GB"/>
        </w:rPr>
      </w:pPr>
      <w:del w:id="18" w:author="Pečnik, Klemen" w:date="2022-09-23T21:29:00Z">
        <w:r>
          <w:rPr>
            <w:vertAlign w:val="superscript"/>
            <w:lang w:val="en-GB"/>
          </w:rPr>
          <w:delText>4</w:delText>
        </w:r>
        <w:r w:rsidRPr="00213781">
          <w:rPr>
            <w:lang w:val="en-GB"/>
          </w:rPr>
          <w:tab/>
        </w:r>
        <w:r>
          <w:rPr>
            <w:lang w:val="en-GB"/>
          </w:rPr>
          <w:delText>Laboratory for Multimedia, Faculty of Electrical Engineering</w:delText>
        </w:r>
        <w:r w:rsidRPr="00213781">
          <w:rPr>
            <w:lang w:val="en-GB"/>
          </w:rPr>
          <w:delText xml:space="preserve">; </w:delText>
        </w:r>
        <w:r w:rsidR="00E56AAF">
          <w:fldChar w:fldCharType="begin"/>
        </w:r>
        <w:r w:rsidR="00E56AAF">
          <w:delInstrText xml:space="preserve"> HYPERLINK "mailto:Matevz.Pogacnik@fe.uni-lj.si" </w:delInstrText>
        </w:r>
        <w:r w:rsidR="00E56AAF">
          <w:fldChar w:fldCharType="separate"/>
        </w:r>
        <w:r w:rsidRPr="00F2709E">
          <w:rPr>
            <w:rStyle w:val="Hyperlink"/>
            <w:lang w:val="en-GB"/>
          </w:rPr>
          <w:delText>Matevz.Pogacnik@fe.uni-lj.si</w:delText>
        </w:r>
        <w:r w:rsidR="00E56AAF">
          <w:rPr>
            <w:rStyle w:val="Hyperlink"/>
            <w:lang w:val="en-GB"/>
          </w:rPr>
          <w:fldChar w:fldCharType="end"/>
        </w:r>
      </w:del>
    </w:p>
    <w:p w14:paraId="52093EE3" w14:textId="77777777" w:rsidR="00D4666B" w:rsidRDefault="00D4666B" w:rsidP="00D4666B">
      <w:pPr>
        <w:pStyle w:val="MDPI16affiliation"/>
        <w:rPr>
          <w:rStyle w:val="Hyperlink"/>
          <w:rPrChange w:id="19" w:author="Pečnik, Klemen" w:date="2022-09-23T21:29:00Z">
            <w:rPr>
              <w:lang w:val="en-GB"/>
            </w:rPr>
          </w:rPrChange>
        </w:rPr>
      </w:pPr>
    </w:p>
    <w:p w14:paraId="47BE717E" w14:textId="77777777" w:rsidR="00D4666B" w:rsidRPr="00213781" w:rsidRDefault="00D4666B">
      <w:pPr>
        <w:pStyle w:val="MDPI16affiliation"/>
        <w:ind w:left="0" w:firstLine="0"/>
        <w:rPr>
          <w:lang w:val="en-GB"/>
        </w:rPr>
        <w:pPrChange w:id="20" w:author="Pečnik, Klemen" w:date="2022-09-23T21:29:00Z">
          <w:pPr>
            <w:pStyle w:val="MDPI16affiliation"/>
          </w:pPr>
        </w:pPrChange>
      </w:pPr>
    </w:p>
    <w:p w14:paraId="7014BF3E" w14:textId="77777777" w:rsidR="00D4666B" w:rsidRPr="00213781" w:rsidRDefault="00D4666B" w:rsidP="00D4666B">
      <w:pPr>
        <w:pStyle w:val="MDPI16affiliation"/>
        <w:rPr>
          <w:lang w:val="en-GB"/>
        </w:rPr>
      </w:pPr>
      <w:r w:rsidRPr="001E24E1">
        <w:rPr>
          <w:b/>
          <w:lang w:val="en-GB"/>
        </w:rPr>
        <w:t>*</w:t>
      </w:r>
      <w:r w:rsidRPr="001E24E1">
        <w:rPr>
          <w:lang w:val="en-GB"/>
        </w:rPr>
        <w:tab/>
        <w:t xml:space="preserve">Correspondence: </w:t>
      </w:r>
      <w:r w:rsidRPr="00963501">
        <w:rPr>
          <w:lang w:val="en-GB"/>
        </w:rPr>
        <w:t>klemen.pecnik@</w:t>
      </w:r>
      <w:r>
        <w:rPr>
          <w:lang w:val="en-GB"/>
        </w:rPr>
        <w:t>fe.uni-lj.si</w:t>
      </w:r>
      <w:r w:rsidRPr="00963501">
        <w:rPr>
          <w:lang w:val="en-GB"/>
        </w:rPr>
        <w:t xml:space="preserve">; </w:t>
      </w:r>
      <w:r w:rsidRPr="001E24E1">
        <w:t>matevz.pogacnik@fe.uni-lj.si</w:t>
      </w:r>
      <w:r w:rsidRPr="00963501">
        <w:rPr>
          <w:lang w:val="en-GB"/>
        </w:rPr>
        <w:t xml:space="preserve">; </w:t>
      </w:r>
      <w:r w:rsidRPr="00DD1D89">
        <w:rPr>
          <w:lang w:val="en-GB"/>
        </w:rPr>
        <w:t>Tel.: +386 31 758 885 K.P.; +386 1 4768 101 M.P</w:t>
      </w:r>
      <w:r>
        <w:rPr>
          <w:lang w:val="en-GB"/>
        </w:rPr>
        <w:t>.</w:t>
      </w:r>
    </w:p>
    <w:p w14:paraId="66F9B0DF" w14:textId="2847A599" w:rsidR="00D4666B" w:rsidRDefault="00D4666B" w:rsidP="00D4666B">
      <w:pPr>
        <w:pStyle w:val="MDPI18keywords"/>
        <w:rPr>
          <w:szCs w:val="18"/>
          <w:lang w:val="en-GB"/>
        </w:rPr>
      </w:pPr>
      <w:r w:rsidRPr="001E24E1">
        <w:rPr>
          <w:b/>
          <w:szCs w:val="18"/>
          <w:lang w:val="en-GB"/>
        </w:rPr>
        <w:t>Abstract:</w:t>
      </w:r>
      <w:r w:rsidRPr="00E15610">
        <w:rPr>
          <w:b/>
          <w:szCs w:val="18"/>
          <w:lang w:val="en-GB"/>
        </w:rPr>
        <w:t xml:space="preserve"> </w:t>
      </w:r>
      <w:r w:rsidRPr="00E15610">
        <w:rPr>
          <w:szCs w:val="18"/>
          <w:lang w:val="en-GB"/>
        </w:rPr>
        <w:t xml:space="preserve">Accessibility of interactive services and applications is an important part of an inclusive society, even more so in the light of the ongoing </w:t>
      </w:r>
      <w:ins w:id="21" w:author="Pečnik, Klemen" w:date="2022-09-23T21:29:00Z">
        <w:r w:rsidR="001E24E1" w:rsidRPr="001E24E1">
          <w:rPr>
            <w:szCs w:val="18"/>
            <w:lang w:val="en-GB"/>
          </w:rPr>
          <w:t>digitalisation</w:t>
        </w:r>
      </w:ins>
      <w:del w:id="22" w:author="Pečnik, Klemen" w:date="2022-09-23T21:29:00Z">
        <w:r w:rsidRPr="00E15610">
          <w:rPr>
            <w:szCs w:val="18"/>
            <w:lang w:val="en-GB"/>
          </w:rPr>
          <w:delText>digitaliation</w:delText>
        </w:r>
      </w:del>
      <w:r w:rsidRPr="00E15610">
        <w:rPr>
          <w:szCs w:val="18"/>
          <w:lang w:val="en-GB"/>
        </w:rPr>
        <w:t xml:space="preserve"> process. While legal and regulatory frameworks are being implemented and the services are adopting accessibility standards, we still lack user experience evaluation approaches</w:t>
      </w:r>
      <w:del w:id="23" w:author="Pečnik, Klemen" w:date="2022-09-23T21:29:00Z">
        <w:r w:rsidRPr="00E15610">
          <w:rPr>
            <w:szCs w:val="18"/>
            <w:lang w:val="en-GB"/>
          </w:rPr>
          <w:delText>,</w:delText>
        </w:r>
      </w:del>
      <w:r w:rsidRPr="00E15610">
        <w:rPr>
          <w:szCs w:val="18"/>
          <w:lang w:val="en-GB"/>
        </w:rPr>
        <w:t xml:space="preserve"> which would be adapted to deaf participants. Therefore, the standard User Experience Questionnaire (UEQ) was translated to Slovenian Sign Language (SSL) and its appropriateness and reliability evaluated in a research study. For this purpose, two interactive TV applications for deaf viewers were developed and </w:t>
      </w:r>
      <w:del w:id="24" w:author="Pečnik, Klemen" w:date="2022-09-23T21:29:00Z">
        <w:r w:rsidRPr="00E15610">
          <w:rPr>
            <w:szCs w:val="18"/>
            <w:lang w:val="en-GB"/>
          </w:rPr>
          <w:delText xml:space="preserve">were </w:delText>
        </w:r>
      </w:del>
      <w:r w:rsidRPr="00E15610">
        <w:rPr>
          <w:szCs w:val="18"/>
          <w:lang w:val="en-GB"/>
        </w:rPr>
        <w:t xml:space="preserve">evaluated using 1) a standard </w:t>
      </w:r>
      <w:ins w:id="25" w:author="Pečnik, Klemen" w:date="2022-09-23T21:29:00Z">
        <w:r w:rsidR="0038222B">
          <w:rPr>
            <w:szCs w:val="18"/>
            <w:lang w:val="en-GB"/>
          </w:rPr>
          <w:t xml:space="preserve">written </w:t>
        </w:r>
        <w:r w:rsidR="001E24E1" w:rsidRPr="001E24E1">
          <w:rPr>
            <w:szCs w:val="18"/>
            <w:lang w:val="en-GB"/>
          </w:rPr>
          <w:t xml:space="preserve">UEQ </w:t>
        </w:r>
        <w:r w:rsidR="0038222B">
          <w:rPr>
            <w:szCs w:val="18"/>
            <w:lang w:val="en-GB"/>
          </w:rPr>
          <w:t>in Slovenian</w:t>
        </w:r>
        <w:r w:rsidR="001E24E1" w:rsidRPr="001E24E1">
          <w:rPr>
            <w:szCs w:val="18"/>
            <w:lang w:val="en-GB"/>
          </w:rPr>
          <w:t xml:space="preserve"> </w:t>
        </w:r>
        <w:r w:rsidR="00527C74">
          <w:rPr>
            <w:szCs w:val="18"/>
            <w:lang w:val="en-GB"/>
          </w:rPr>
          <w:t>language</w:t>
        </w:r>
        <w:r w:rsidR="001E24E1" w:rsidRPr="001E24E1">
          <w:rPr>
            <w:szCs w:val="18"/>
            <w:lang w:val="en-GB"/>
          </w:rPr>
          <w:t xml:space="preserve"> </w:t>
        </w:r>
        <w:r w:rsidR="00201CCB">
          <w:rPr>
            <w:szCs w:val="18"/>
            <w:lang w:val="en-GB"/>
          </w:rPr>
          <w:t>(</w:t>
        </w:r>
        <w:r w:rsidR="001E24E1" w:rsidRPr="001E24E1">
          <w:rPr>
            <w:szCs w:val="18"/>
            <w:lang w:val="en-GB"/>
          </w:rPr>
          <w:t xml:space="preserve">UEQ </w:t>
        </w:r>
        <w:r w:rsidR="00201CCB">
          <w:rPr>
            <w:szCs w:val="18"/>
            <w:lang w:val="en-GB"/>
          </w:rPr>
          <w:t>TXT)</w:t>
        </w:r>
      </w:ins>
      <w:del w:id="26" w:author="Pečnik, Klemen" w:date="2022-09-23T21:29:00Z">
        <w:r w:rsidRPr="00E15610">
          <w:rPr>
            <w:szCs w:val="18"/>
            <w:lang w:val="en-GB"/>
          </w:rPr>
          <w:delText>textual UEQ</w:delText>
        </w:r>
      </w:del>
      <w:r w:rsidRPr="00E15610">
        <w:rPr>
          <w:szCs w:val="18"/>
          <w:lang w:val="en-GB"/>
        </w:rPr>
        <w:t xml:space="preserve"> and 2) a UEQ translated to Slovenian Sign Language</w:t>
      </w:r>
      <w:ins w:id="27" w:author="Pečnik, Klemen" w:date="2022-09-23T21:29:00Z">
        <w:r w:rsidR="00201CCB">
          <w:rPr>
            <w:szCs w:val="18"/>
            <w:lang w:val="en-GB"/>
          </w:rPr>
          <w:t xml:space="preserve"> (UEQ SSL)</w:t>
        </w:r>
        <w:r w:rsidR="001E24E1" w:rsidRPr="001E24E1">
          <w:rPr>
            <w:szCs w:val="18"/>
            <w:lang w:val="en-GB"/>
          </w:rPr>
          <w:t>.</w:t>
        </w:r>
      </w:ins>
      <w:del w:id="28" w:author="Pečnik, Klemen" w:date="2022-09-23T21:29:00Z">
        <w:r w:rsidRPr="00E15610">
          <w:rPr>
            <w:szCs w:val="18"/>
            <w:lang w:val="en-GB"/>
          </w:rPr>
          <w:delText>.</w:delText>
        </w:r>
      </w:del>
      <w:r w:rsidRPr="00E15610">
        <w:rPr>
          <w:szCs w:val="18"/>
          <w:lang w:val="en-GB"/>
        </w:rPr>
        <w:t xml:space="preserve"> The evaluation was done by </w:t>
      </w:r>
      <w:ins w:id="29" w:author="Pečnik, Klemen" w:date="2022-09-23T21:29:00Z">
        <w:r w:rsidR="001823C5">
          <w:rPr>
            <w:szCs w:val="18"/>
            <w:lang w:val="en-GB"/>
          </w:rPr>
          <w:t>2</w:t>
        </w:r>
        <w:r w:rsidR="001E24E1" w:rsidRPr="001E24E1">
          <w:rPr>
            <w:szCs w:val="18"/>
            <w:lang w:val="en-GB"/>
          </w:rPr>
          <w:t>7</w:t>
        </w:r>
      </w:ins>
      <w:del w:id="30" w:author="Pečnik, Klemen" w:date="2022-09-23T21:29:00Z">
        <w:r w:rsidRPr="00E15610">
          <w:rPr>
            <w:szCs w:val="18"/>
            <w:lang w:val="en-GB"/>
          </w:rPr>
          <w:delText>17</w:delText>
        </w:r>
      </w:del>
      <w:r w:rsidRPr="00E15610">
        <w:rPr>
          <w:szCs w:val="18"/>
          <w:lang w:val="en-GB"/>
        </w:rPr>
        <w:t xml:space="preserve"> deaf participants and </w:t>
      </w:r>
      <w:ins w:id="31" w:author="Pečnik, Klemen" w:date="2022-09-23T21:29:00Z">
        <w:r w:rsidR="001823C5">
          <w:rPr>
            <w:szCs w:val="18"/>
            <w:lang w:val="en-GB"/>
          </w:rPr>
          <w:t>6</w:t>
        </w:r>
        <w:r w:rsidR="001E24E1" w:rsidRPr="001E24E1">
          <w:rPr>
            <w:szCs w:val="18"/>
            <w:lang w:val="en-GB"/>
          </w:rPr>
          <w:t xml:space="preserve"> </w:t>
        </w:r>
        <w:r w:rsidR="000D56DB">
          <w:rPr>
            <w:szCs w:val="18"/>
            <w:lang w:val="en-GB"/>
          </w:rPr>
          <w:t>Slovenian</w:t>
        </w:r>
        <w:r w:rsidR="001E24E1" w:rsidRPr="001E24E1">
          <w:rPr>
            <w:szCs w:val="18"/>
            <w:lang w:val="en-GB"/>
          </w:rPr>
          <w:t xml:space="preserve"> </w:t>
        </w:r>
        <w:r w:rsidR="00DE78A6">
          <w:rPr>
            <w:szCs w:val="18"/>
            <w:lang w:val="en-GB"/>
          </w:rPr>
          <w:t>S</w:t>
        </w:r>
        <w:r w:rsidR="001E24E1" w:rsidRPr="001E24E1">
          <w:rPr>
            <w:szCs w:val="18"/>
            <w:lang w:val="en-GB"/>
          </w:rPr>
          <w:t xml:space="preserve">ign </w:t>
        </w:r>
        <w:r w:rsidR="00DE78A6">
          <w:rPr>
            <w:szCs w:val="18"/>
            <w:lang w:val="en-GB"/>
          </w:rPr>
          <w:t>L</w:t>
        </w:r>
        <w:r w:rsidR="001E24E1" w:rsidRPr="001E24E1">
          <w:rPr>
            <w:szCs w:val="18"/>
            <w:lang w:val="en-GB"/>
          </w:rPr>
          <w:t xml:space="preserve">anguage </w:t>
        </w:r>
      </w:ins>
      <w:del w:id="32" w:author="Pečnik, Klemen" w:date="2022-09-23T21:29:00Z">
        <w:r w:rsidRPr="00E15610">
          <w:rPr>
            <w:szCs w:val="18"/>
            <w:lang w:val="en-GB"/>
          </w:rPr>
          <w:delText xml:space="preserve">4 sign language </w:delText>
        </w:r>
      </w:del>
      <w:r w:rsidRPr="00E15610">
        <w:rPr>
          <w:szCs w:val="18"/>
          <w:lang w:val="en-GB"/>
        </w:rPr>
        <w:t xml:space="preserve">interpreters. A thorough statistical analysis of the results was performed on the level of individual UEQ statements as well as on the level of UEQ scales. The results are very promising and show that there were no statistically significant differences in evaluation results when gathered with the UEQ </w:t>
      </w:r>
      <w:ins w:id="33" w:author="Pečnik, Klemen" w:date="2022-09-23T21:29:00Z">
        <w:r w:rsidR="00201CCB">
          <w:rPr>
            <w:szCs w:val="18"/>
            <w:lang w:val="en-GB"/>
          </w:rPr>
          <w:t>SSL</w:t>
        </w:r>
      </w:ins>
      <w:del w:id="34" w:author="Pečnik, Klemen" w:date="2022-09-23T21:29:00Z">
        <w:r w:rsidRPr="00E15610">
          <w:rPr>
            <w:szCs w:val="18"/>
            <w:lang w:val="en-GB"/>
          </w:rPr>
          <w:delText>in sign language</w:delText>
        </w:r>
      </w:del>
      <w:r w:rsidRPr="00E15610">
        <w:rPr>
          <w:szCs w:val="18"/>
          <w:lang w:val="en-GB"/>
        </w:rPr>
        <w:t xml:space="preserve"> compared to results gathered with </w:t>
      </w:r>
      <w:del w:id="35" w:author="Pečnik, Klemen" w:date="2022-09-23T21:29:00Z">
        <w:r w:rsidRPr="00E15610">
          <w:rPr>
            <w:szCs w:val="18"/>
            <w:lang w:val="en-GB"/>
          </w:rPr>
          <w:delText xml:space="preserve">the textual standard </w:delText>
        </w:r>
      </w:del>
      <w:r w:rsidRPr="00E15610">
        <w:rPr>
          <w:szCs w:val="18"/>
          <w:lang w:val="en-GB"/>
        </w:rPr>
        <w:t>UEQ</w:t>
      </w:r>
      <w:ins w:id="36" w:author="Pečnik, Klemen" w:date="2022-09-23T21:29:00Z">
        <w:r w:rsidR="00201CCB">
          <w:rPr>
            <w:szCs w:val="18"/>
            <w:lang w:val="en-GB"/>
          </w:rPr>
          <w:t xml:space="preserve"> TXT</w:t>
        </w:r>
      </w:ins>
      <w:r w:rsidRPr="00E15610">
        <w:rPr>
          <w:szCs w:val="18"/>
          <w:lang w:val="en-GB"/>
        </w:rPr>
        <w:t xml:space="preserve">. The participants also expressed a strong preference for </w:t>
      </w:r>
      <w:r w:rsidRPr="001E24E1">
        <w:rPr>
          <w:rPrChange w:id="37" w:author="Pečnik, Klemen" w:date="2022-09-23T21:29:00Z">
            <w:rPr>
              <w:szCs w:val="18"/>
              <w:lang w:val="en-GB"/>
            </w:rPr>
          </w:rPrChange>
        </w:rPr>
        <w:t xml:space="preserve">UEQ </w:t>
      </w:r>
      <w:ins w:id="38" w:author="Pečnik, Klemen" w:date="2022-09-23T21:29:00Z">
        <w:r w:rsidR="00201CCB">
          <w:rPr>
            <w:szCs w:val="18"/>
          </w:rPr>
          <w:t>SSL</w:t>
        </w:r>
      </w:ins>
      <w:del w:id="39" w:author="Pečnik, Klemen" w:date="2022-09-23T21:29:00Z">
        <w:r w:rsidRPr="00E15610">
          <w:rPr>
            <w:szCs w:val="18"/>
            <w:lang w:val="en-GB"/>
          </w:rPr>
          <w:delText>in sign language</w:delText>
        </w:r>
      </w:del>
      <w:r w:rsidRPr="001E24E1">
        <w:rPr>
          <w:rPrChange w:id="40" w:author="Pečnik, Klemen" w:date="2022-09-23T21:29:00Z">
            <w:rPr>
              <w:szCs w:val="18"/>
              <w:lang w:val="en-GB"/>
            </w:rPr>
          </w:rPrChange>
        </w:rPr>
        <w:t xml:space="preserve"> as it allows </w:t>
      </w:r>
      <w:ins w:id="41" w:author="Pečnik, Klemen" w:date="2022-09-23T21:29:00Z">
        <w:r w:rsidR="00B11F45">
          <w:rPr>
            <w:szCs w:val="18"/>
          </w:rPr>
          <w:t>deaf</w:t>
        </w:r>
      </w:ins>
      <w:del w:id="42" w:author="Pečnik, Klemen" w:date="2022-09-23T21:29:00Z">
        <w:r w:rsidRPr="00E15610">
          <w:rPr>
            <w:szCs w:val="18"/>
            <w:lang w:val="en-GB"/>
          </w:rPr>
          <w:delText>them</w:delText>
        </w:r>
      </w:del>
      <w:r>
        <w:rPr>
          <w:rPrChange w:id="43" w:author="Pečnik, Klemen" w:date="2022-09-23T21:29:00Z">
            <w:rPr>
              <w:szCs w:val="18"/>
              <w:lang w:val="en-GB"/>
            </w:rPr>
          </w:rPrChange>
        </w:rPr>
        <w:t xml:space="preserve"> </w:t>
      </w:r>
      <w:r w:rsidRPr="001E24E1">
        <w:rPr>
          <w:rPrChange w:id="44" w:author="Pečnik, Klemen" w:date="2022-09-23T21:29:00Z">
            <w:rPr>
              <w:szCs w:val="18"/>
              <w:lang w:val="en-GB"/>
            </w:rPr>
          </w:rPrChange>
        </w:rPr>
        <w:t xml:space="preserve">to </w:t>
      </w:r>
      <w:del w:id="45" w:author="Pečnik, Klemen" w:date="2022-09-24T01:21:00Z">
        <w:r w:rsidRPr="001E24E1" w:rsidDel="001463C7">
          <w:rPr>
            <w:rPrChange w:id="46" w:author="Pečnik, Klemen" w:date="2022-09-23T21:29:00Z">
              <w:rPr>
                <w:szCs w:val="18"/>
                <w:lang w:val="en-GB"/>
              </w:rPr>
            </w:rPrChange>
          </w:rPr>
          <w:delText xml:space="preserve">participate </w:delText>
        </w:r>
      </w:del>
      <w:r w:rsidRPr="001E24E1">
        <w:rPr>
          <w:rPrChange w:id="47" w:author="Pečnik, Klemen" w:date="2022-09-23T21:29:00Z">
            <w:rPr>
              <w:szCs w:val="18"/>
              <w:lang w:val="en-GB"/>
            </w:rPr>
          </w:rPrChange>
        </w:rPr>
        <w:t xml:space="preserve">more independently </w:t>
      </w:r>
      <w:ins w:id="48" w:author="Pečnik, Klemen" w:date="2022-09-24T01:21:00Z">
        <w:r w:rsidR="001463C7" w:rsidRPr="008C15A5">
          <w:t xml:space="preserve">participate </w:t>
        </w:r>
      </w:ins>
      <w:r w:rsidRPr="001E24E1">
        <w:rPr>
          <w:rPrChange w:id="49" w:author="Pečnik, Klemen" w:date="2022-09-23T21:29:00Z">
            <w:rPr>
              <w:szCs w:val="18"/>
              <w:lang w:val="en-GB"/>
            </w:rPr>
          </w:rPrChange>
        </w:rPr>
        <w:t xml:space="preserve">in user experience evaluation studies.    </w:t>
      </w:r>
      <w:r w:rsidRPr="00E15610">
        <w:rPr>
          <w:szCs w:val="18"/>
          <w:lang w:val="en-GB"/>
        </w:rPr>
        <w:t xml:space="preserve"> </w:t>
      </w:r>
    </w:p>
    <w:p w14:paraId="140344E3" w14:textId="23FCADA6" w:rsidR="00D4666B" w:rsidRPr="00213781" w:rsidRDefault="00D4666B" w:rsidP="00D4666B">
      <w:pPr>
        <w:pStyle w:val="MDPI18keywords"/>
        <w:rPr>
          <w:bCs/>
          <w:szCs w:val="18"/>
          <w:lang w:val="en-GB"/>
        </w:rPr>
      </w:pPr>
      <w:r w:rsidRPr="00213781">
        <w:rPr>
          <w:b/>
          <w:szCs w:val="18"/>
          <w:lang w:val="en-GB"/>
        </w:rPr>
        <w:t xml:space="preserve">Keywords: </w:t>
      </w:r>
      <w:r w:rsidRPr="00213781">
        <w:rPr>
          <w:bCs/>
          <w:szCs w:val="18"/>
          <w:lang w:val="en-GB"/>
        </w:rPr>
        <w:t xml:space="preserve">UEQ, </w:t>
      </w:r>
      <w:del w:id="50" w:author="Pečnik, Klemen" w:date="2022-09-23T21:29:00Z">
        <w:r w:rsidRPr="00213781">
          <w:rPr>
            <w:bCs/>
            <w:szCs w:val="18"/>
            <w:lang w:val="en-GB"/>
          </w:rPr>
          <w:delText xml:space="preserve">Deaf and Hard of Hearing, </w:delText>
        </w:r>
      </w:del>
      <w:r w:rsidRPr="00213781">
        <w:rPr>
          <w:bCs/>
          <w:szCs w:val="18"/>
          <w:lang w:val="en-GB"/>
        </w:rPr>
        <w:t xml:space="preserve">User Experience, User Testing, Accessibility, </w:t>
      </w:r>
      <w:ins w:id="51" w:author="Pečnik, Klemen" w:date="2022-09-23T21:29:00Z">
        <w:r w:rsidR="00BC531B" w:rsidRPr="00213781">
          <w:rPr>
            <w:bCs/>
            <w:szCs w:val="18"/>
            <w:lang w:val="en-GB"/>
          </w:rPr>
          <w:t xml:space="preserve">Deaf and Hard of </w:t>
        </w:r>
        <w:r w:rsidR="0097622B" w:rsidRPr="00213781">
          <w:rPr>
            <w:bCs/>
            <w:szCs w:val="18"/>
            <w:lang w:val="en-GB"/>
          </w:rPr>
          <w:t>H</w:t>
        </w:r>
        <w:r w:rsidR="00BC531B" w:rsidRPr="00213781">
          <w:rPr>
            <w:bCs/>
            <w:szCs w:val="18"/>
            <w:lang w:val="en-GB"/>
          </w:rPr>
          <w:t xml:space="preserve">earing, </w:t>
        </w:r>
        <w:r w:rsidR="00B65A8A">
          <w:rPr>
            <w:bCs/>
            <w:szCs w:val="18"/>
            <w:lang w:val="en-GB"/>
          </w:rPr>
          <w:t>Deaf Community</w:t>
        </w:r>
      </w:ins>
      <w:ins w:id="52" w:author="Pečnik, Klemen" w:date="2022-09-24T01:22:00Z">
        <w:r w:rsidR="00C01F55" w:rsidRPr="00213781">
          <w:rPr>
            <w:bCs/>
            <w:szCs w:val="18"/>
            <w:lang w:val="en-GB"/>
          </w:rPr>
          <w:t>, Sign Language</w:t>
        </w:r>
      </w:ins>
      <w:ins w:id="53" w:author="Pečnik, Klemen" w:date="2022-09-23T21:29:00Z">
        <w:r w:rsidR="00B65A8A">
          <w:rPr>
            <w:bCs/>
            <w:szCs w:val="18"/>
            <w:lang w:val="en-GB"/>
          </w:rPr>
          <w:t>,</w:t>
        </w:r>
        <w:r w:rsidR="00B65A8A" w:rsidRPr="00213781">
          <w:rPr>
            <w:bCs/>
            <w:szCs w:val="18"/>
            <w:lang w:val="en-GB"/>
          </w:rPr>
          <w:t xml:space="preserve"> </w:t>
        </w:r>
      </w:ins>
      <w:r w:rsidRPr="00213781">
        <w:rPr>
          <w:bCs/>
          <w:szCs w:val="18"/>
          <w:lang w:val="en-GB"/>
        </w:rPr>
        <w:t>Sloven</w:t>
      </w:r>
      <w:r>
        <w:rPr>
          <w:bCs/>
          <w:szCs w:val="18"/>
          <w:lang w:val="en-GB"/>
        </w:rPr>
        <w:t>ian</w:t>
      </w:r>
      <w:r w:rsidRPr="00213781">
        <w:rPr>
          <w:bCs/>
          <w:szCs w:val="18"/>
          <w:lang w:val="en-GB"/>
        </w:rPr>
        <w:t xml:space="preserve"> Sign Language</w:t>
      </w:r>
      <w:del w:id="54" w:author="Pečnik, Klemen" w:date="2022-09-24T01:22:00Z">
        <w:r w:rsidRPr="00213781" w:rsidDel="00C01F55">
          <w:rPr>
            <w:bCs/>
            <w:szCs w:val="18"/>
            <w:lang w:val="en-GB"/>
          </w:rPr>
          <w:delText>, Sign Language</w:delText>
        </w:r>
      </w:del>
      <w:r>
        <w:rPr>
          <w:bCs/>
          <w:szCs w:val="18"/>
          <w:lang w:val="en-GB"/>
        </w:rPr>
        <w:t>, interactive multimedia, HbbTV</w:t>
      </w:r>
      <w:del w:id="55" w:author="Pečnik, Klemen" w:date="2022-09-23T21:29:00Z">
        <w:r>
          <w:rPr>
            <w:bCs/>
            <w:szCs w:val="18"/>
            <w:lang w:val="en-GB"/>
          </w:rPr>
          <w:delText xml:space="preserve">, </w:delText>
        </w:r>
      </w:del>
    </w:p>
    <w:p w14:paraId="5C768531" w14:textId="77777777" w:rsidR="00D4666B" w:rsidRPr="00213781" w:rsidRDefault="00D4666B" w:rsidP="00D4666B">
      <w:pPr>
        <w:pStyle w:val="MDPI19line"/>
        <w:rPr>
          <w:lang w:val="en-GB"/>
        </w:rPr>
      </w:pPr>
    </w:p>
    <w:p w14:paraId="49E082A4" w14:textId="77777777" w:rsidR="00D4666B" w:rsidRPr="00A30E95" w:rsidRDefault="00D4666B">
      <w:pPr>
        <w:pStyle w:val="MDPI21heading1"/>
        <w:pPrChange w:id="56" w:author="Pečnik, Klemen" w:date="2022-09-23T21:29:00Z">
          <w:pPr>
            <w:pStyle w:val="MDPI21heading1"/>
            <w:ind w:left="3119" w:hanging="567"/>
          </w:pPr>
        </w:pPrChange>
      </w:pPr>
      <w:r w:rsidRPr="00A30E95">
        <w:t>Introduction</w:t>
      </w:r>
    </w:p>
    <w:p w14:paraId="45009F40" w14:textId="57E8FB61" w:rsidR="00D4666B" w:rsidRPr="00213781" w:rsidRDefault="00A95554" w:rsidP="00D4666B">
      <w:pPr>
        <w:pStyle w:val="MDPI31text"/>
        <w:ind w:firstLine="510"/>
        <w:rPr>
          <w:lang w:val="en-GB"/>
        </w:rPr>
      </w:pPr>
      <w:ins w:id="57" w:author="Pečnik, Klemen" w:date="2022-09-23T21:29:00Z">
        <w:r>
          <w:rPr>
            <w:lang w:val="en-GB"/>
          </w:rPr>
          <w:t>The</w:t>
        </w:r>
      </w:ins>
      <w:del w:id="58" w:author="Pečnik, Klemen" w:date="2022-09-23T21:29:00Z">
        <w:r w:rsidR="00D4666B" w:rsidRPr="00213781">
          <w:rPr>
            <w:lang w:val="en-GB"/>
          </w:rPr>
          <w:delText>Technology</w:delText>
        </w:r>
      </w:del>
      <w:r w:rsidR="00D4666B" w:rsidRPr="00213781">
        <w:rPr>
          <w:lang w:val="en-GB"/>
        </w:rPr>
        <w:t xml:space="preserve"> development </w:t>
      </w:r>
      <w:ins w:id="59" w:author="Pečnik, Klemen" w:date="2022-09-23T21:29:00Z">
        <w:r>
          <w:rPr>
            <w:lang w:val="en-GB"/>
          </w:rPr>
          <w:t>of</w:t>
        </w:r>
        <w:r w:rsidRPr="00213781">
          <w:rPr>
            <w:lang w:val="en-GB"/>
          </w:rPr>
          <w:t xml:space="preserve"> </w:t>
        </w:r>
        <w:r>
          <w:rPr>
            <w:lang w:val="en-GB"/>
          </w:rPr>
          <w:t>a</w:t>
        </w:r>
        <w:r w:rsidR="006F14F9">
          <w:rPr>
            <w:lang w:val="en-GB"/>
          </w:rPr>
          <w:t>ssistive t</w:t>
        </w:r>
        <w:r w:rsidR="0049248C" w:rsidRPr="00213781">
          <w:rPr>
            <w:lang w:val="en-GB"/>
          </w:rPr>
          <w:t>echnolog</w:t>
        </w:r>
        <w:r w:rsidR="00141AB5">
          <w:rPr>
            <w:lang w:val="en-GB"/>
          </w:rPr>
          <w:t>ies</w:t>
        </w:r>
        <w:r w:rsidR="0049248C" w:rsidRPr="00213781">
          <w:rPr>
            <w:lang w:val="en-GB"/>
          </w:rPr>
          <w:t xml:space="preserve"> </w:t>
        </w:r>
      </w:ins>
      <w:r w:rsidR="00D4666B" w:rsidRPr="00213781">
        <w:rPr>
          <w:lang w:val="en-GB"/>
        </w:rPr>
        <w:t xml:space="preserve">has significantly contributed to quality-of-life improvements for </w:t>
      </w:r>
      <w:ins w:id="60" w:author="Pečnik, Klemen" w:date="2022-09-23T21:29:00Z">
        <w:r>
          <w:rPr>
            <w:lang w:val="en-GB"/>
          </w:rPr>
          <w:t>the</w:t>
        </w:r>
        <w:r w:rsidR="007F2C8A" w:rsidRPr="00213781">
          <w:rPr>
            <w:lang w:val="en-GB"/>
          </w:rPr>
          <w:t xml:space="preserve"> </w:t>
        </w:r>
        <w:r w:rsidR="002C115F">
          <w:rPr>
            <w:lang w:val="en-GB"/>
          </w:rPr>
          <w:t>d</w:t>
        </w:r>
        <w:r w:rsidR="002C115F" w:rsidRPr="00213781">
          <w:rPr>
            <w:lang w:val="en-GB"/>
          </w:rPr>
          <w:t>eaf</w:t>
        </w:r>
      </w:ins>
      <w:del w:id="61" w:author="Pečnik, Klemen" w:date="2022-09-23T21:29:00Z">
        <w:r w:rsidR="00D4666B" w:rsidRPr="00213781">
          <w:rPr>
            <w:lang w:val="en-GB"/>
          </w:rPr>
          <w:delText>Deaf</w:delText>
        </w:r>
      </w:del>
      <w:r w:rsidR="00D4666B" w:rsidRPr="00213781">
        <w:rPr>
          <w:lang w:val="en-GB"/>
        </w:rPr>
        <w:t xml:space="preserve"> and </w:t>
      </w:r>
      <w:ins w:id="62" w:author="Pečnik, Klemen" w:date="2022-09-23T21:29:00Z">
        <w:r w:rsidR="002C115F">
          <w:rPr>
            <w:lang w:val="en-GB"/>
          </w:rPr>
          <w:t>h</w:t>
        </w:r>
        <w:r w:rsidR="002C115F" w:rsidRPr="00213781">
          <w:rPr>
            <w:lang w:val="en-GB"/>
          </w:rPr>
          <w:t>ard</w:t>
        </w:r>
      </w:ins>
      <w:del w:id="63" w:author="Pečnik, Klemen" w:date="2022-09-23T21:29:00Z">
        <w:r w:rsidR="00D4666B" w:rsidRPr="00213781">
          <w:rPr>
            <w:lang w:val="en-GB"/>
          </w:rPr>
          <w:delText>Hard</w:delText>
        </w:r>
      </w:del>
      <w:r w:rsidR="00D4666B" w:rsidRPr="00213781">
        <w:rPr>
          <w:lang w:val="en-GB"/>
        </w:rPr>
        <w:t xml:space="preserve"> of hearing</w:t>
      </w:r>
      <w:r w:rsidR="00D4666B">
        <w:rPr>
          <w:lang w:val="en-GB"/>
        </w:rPr>
        <w:t>,</w:t>
      </w:r>
      <w:r w:rsidR="00D4666B" w:rsidRPr="00213781">
        <w:rPr>
          <w:lang w:val="en-GB"/>
        </w:rPr>
        <w:t xml:space="preserve"> especially </w:t>
      </w:r>
      <w:r w:rsidR="00D4666B">
        <w:rPr>
          <w:lang w:val="en-GB"/>
        </w:rPr>
        <w:t>i</w:t>
      </w:r>
      <w:r w:rsidR="00D4666B" w:rsidRPr="00213781">
        <w:rPr>
          <w:lang w:val="en-GB"/>
        </w:rPr>
        <w:t xml:space="preserve">n the fields of communication and education. </w:t>
      </w:r>
      <w:r w:rsidR="00D4666B">
        <w:rPr>
          <w:lang w:val="en-GB"/>
        </w:rPr>
        <w:t>T</w:t>
      </w:r>
      <w:r w:rsidR="00D4666B" w:rsidRPr="00213781">
        <w:rPr>
          <w:lang w:val="en-GB"/>
        </w:rPr>
        <w:t xml:space="preserve">here are many organisations contributing to </w:t>
      </w:r>
      <w:r w:rsidR="00D4666B">
        <w:rPr>
          <w:lang w:val="en-GB"/>
        </w:rPr>
        <w:t>such</w:t>
      </w:r>
      <w:r w:rsidR="00D4666B" w:rsidRPr="00213781">
        <w:rPr>
          <w:lang w:val="en-GB"/>
        </w:rPr>
        <w:t xml:space="preserve"> improvements, with one of most important ones being W3C Web Accessibility Initiative (WAI)</w:t>
      </w:r>
      <w:r w:rsidR="00D4666B">
        <w:rPr>
          <w:lang w:val="en-GB"/>
        </w:rPr>
        <w:t xml:space="preserve">, standardizing the </w:t>
      </w:r>
      <w:r w:rsidR="00D4666B" w:rsidRPr="00213781">
        <w:rPr>
          <w:lang w:val="en-GB"/>
        </w:rPr>
        <w:t xml:space="preserve">Web Content Accessibility Guidelines (WCAG) </w:t>
      </w:r>
      <w:ins w:id="64" w:author="Pečnik, Klemen" w:date="2022-09-23T21:29:00Z">
        <w:r w:rsidR="0009741E" w:rsidRPr="00213781">
          <w:rPr>
            <w:lang w:val="en-GB"/>
          </w:rPr>
          <w:fldChar w:fldCharType="begin"/>
        </w:r>
      </w:ins>
      <w:r w:rsidR="00F51C74">
        <w:rPr>
          <w:lang w:val="en-GB"/>
        </w:rPr>
        <w:instrText xml:space="preserve"> ADDIN ZOTERO_ITEM CSL_CITATION {"citationID":"52qb3Da8","properties":{"formattedCitation":"[1]","plainCitation":"[1]","noteIndex":0},"citationItems":[{"id":4,"uris":["http://zotero.org/users/9894717/items/2EZELHRT"],"itemData":{"id":4,"type":"webpage","abstract":"Introduces the Web Content Accessibility Guidelines (WCAG) international standard, including WCAG 2.0, WCAG 2.1, and WCAG 2.2. WCAG documents explain how to make web content more accessible to people with disabilities.","container-title":"Web Accessibility Initiative (WAI)","language":"en","title":"WCAG 2 Overview","URL":"https://www.w3.org/WAI/standards-guidelines/wcag/","author":[{"family":"Initiative (WAI)","given":"W3C Web Accessibility"}],"accessed":{"date-parts":[["2022",8,16]]}}}],"schema":"https://github.com/citation-style-language/schema/raw/master/csl-citation.json"} </w:instrText>
      </w:r>
      <w:ins w:id="65" w:author="Pečnik, Klemen" w:date="2022-09-23T21:29:00Z">
        <w:r w:rsidR="0009741E" w:rsidRPr="00213781">
          <w:rPr>
            <w:lang w:val="en-GB"/>
          </w:rPr>
          <w:fldChar w:fldCharType="separate"/>
        </w:r>
        <w:r w:rsidR="00001F55" w:rsidRPr="00001F55">
          <w:t>[1]</w:t>
        </w:r>
        <w:r w:rsidR="0009741E" w:rsidRPr="00213781">
          <w:rPr>
            <w:lang w:val="en-GB"/>
          </w:rPr>
          <w:fldChar w:fldCharType="end"/>
        </w:r>
      </w:ins>
      <w:del w:id="66" w:author="Pečnik, Klemen" w:date="2022-09-23T21:29:00Z">
        <w:r w:rsidR="00D4666B" w:rsidRPr="00213781">
          <w:rPr>
            <w:lang w:val="en-GB"/>
          </w:rPr>
          <w:fldChar w:fldCharType="begin"/>
        </w:r>
        <w:r w:rsidR="00D4666B">
          <w:rPr>
            <w:lang w:val="en-GB"/>
          </w:rPr>
          <w:delInstrText xml:space="preserve"> ADDIN ZOTERO_ITEM CSL_CITATION {"citationID":"52qb3Da8","properties":{"formattedCitation":"[1]","plainCitation":"[1]","noteIndex":0},"citationItems":[{"id":19,"uris":["http://zotero.org/users/9894717/items/2EZELHRT"],"itemData":{"id":19,"type":"webpage","abstract":"Introduces the Web Content Accessibility Guidelines (WCAG) international standard, including WCAG 2.0, WCAG 2.1, and WCAG 2.2. WCAG documents explain how to make web content more accessible to people with disabilities.","container-title":"Web Accessibility Initiative (WAI)","language":"en","title":"WCAG 2 Overview","URL":"https://www.w3.org/WAI/standards-guidelines/wcag/","author":[{"family":"Initiative (WAI)","given":"W3C Web Accessibility"}],"accessed":{"date-parts":[["2022",8,16]]}}}],"schema":"https://github.com/citation-style-language/schema/raw/master/csl-citation.json"} </w:delInstrText>
        </w:r>
        <w:r w:rsidR="00D4666B" w:rsidRPr="00213781">
          <w:rPr>
            <w:lang w:val="en-GB"/>
          </w:rPr>
          <w:fldChar w:fldCharType="separate"/>
        </w:r>
        <w:r w:rsidR="00D4666B" w:rsidRPr="00001F55">
          <w:delText>[1]</w:delText>
        </w:r>
        <w:r w:rsidR="00D4666B" w:rsidRPr="00213781">
          <w:rPr>
            <w:lang w:val="en-GB"/>
          </w:rPr>
          <w:fldChar w:fldCharType="end"/>
        </w:r>
      </w:del>
      <w:r w:rsidR="00D4666B" w:rsidRPr="00213781">
        <w:rPr>
          <w:lang w:val="en-GB"/>
        </w:rPr>
        <w:t>. Many countries are</w:t>
      </w:r>
      <w:r w:rsidR="00D4666B">
        <w:rPr>
          <w:lang w:val="en-GB"/>
        </w:rPr>
        <w:t xml:space="preserve"> striving</w:t>
      </w:r>
      <w:r w:rsidR="00D4666B" w:rsidRPr="00213781">
        <w:rPr>
          <w:lang w:val="en-GB"/>
        </w:rPr>
        <w:t xml:space="preserve"> </w:t>
      </w:r>
      <w:r w:rsidR="00D4666B">
        <w:rPr>
          <w:lang w:val="en-GB"/>
        </w:rPr>
        <w:t xml:space="preserve">towards improvement of the </w:t>
      </w:r>
      <w:r w:rsidR="00D4666B" w:rsidRPr="00213781">
        <w:rPr>
          <w:lang w:val="en-GB"/>
        </w:rPr>
        <w:t>accessibility</w:t>
      </w:r>
      <w:r w:rsidR="00D4666B">
        <w:rPr>
          <w:lang w:val="en-GB"/>
        </w:rPr>
        <w:t xml:space="preserve"> situation</w:t>
      </w:r>
      <w:r w:rsidR="00D4666B" w:rsidRPr="00213781">
        <w:rPr>
          <w:lang w:val="en-GB"/>
        </w:rPr>
        <w:t xml:space="preserve">, </w:t>
      </w:r>
      <w:r w:rsidR="00D4666B">
        <w:rPr>
          <w:lang w:val="en-GB"/>
        </w:rPr>
        <w:t xml:space="preserve">mostly through legal and regulatory frameworks, while there is still a lot of room for improvement in terms of funding the development of accessibility solutions. The Republic of </w:t>
      </w:r>
      <w:r w:rsidR="00D4666B" w:rsidRPr="00213781">
        <w:rPr>
          <w:lang w:val="en-GB"/>
        </w:rPr>
        <w:t>Slovenia</w:t>
      </w:r>
      <w:ins w:id="67" w:author="Pečnik, Klemen" w:date="2022-09-23T21:29:00Z">
        <w:r w:rsidR="00477506">
          <w:rPr>
            <w:lang w:val="en-GB"/>
          </w:rPr>
          <w:t xml:space="preserve"> is</w:t>
        </w:r>
      </w:ins>
      <w:del w:id="68" w:author="Pečnik, Klemen" w:date="2022-09-23T21:29:00Z">
        <w:r w:rsidR="00D4666B">
          <w:rPr>
            <w:lang w:val="en-GB"/>
          </w:rPr>
          <w:delText>, being</w:delText>
        </w:r>
      </w:del>
      <w:r w:rsidR="00D4666B">
        <w:rPr>
          <w:lang w:val="en-GB"/>
        </w:rPr>
        <w:t xml:space="preserve"> an EU member state</w:t>
      </w:r>
      <w:ins w:id="69" w:author="Pečnik, Klemen" w:date="2022-09-23T21:29:00Z">
        <w:r w:rsidR="00477506">
          <w:rPr>
            <w:lang w:val="en-GB"/>
          </w:rPr>
          <w:t xml:space="preserve"> and</w:t>
        </w:r>
      </w:ins>
      <w:del w:id="70" w:author="Pečnik, Klemen" w:date="2022-09-23T21:29:00Z">
        <w:r w:rsidR="00D4666B">
          <w:rPr>
            <w:lang w:val="en-GB"/>
          </w:rPr>
          <w:delText>,</w:delText>
        </w:r>
      </w:del>
      <w:r w:rsidR="00D4666B">
        <w:rPr>
          <w:lang w:val="en-GB"/>
        </w:rPr>
        <w:t xml:space="preserve"> is</w:t>
      </w:r>
      <w:ins w:id="71" w:author="Pečnik, Klemen" w:date="2022-09-23T21:29:00Z">
        <w:r w:rsidR="00477506">
          <w:rPr>
            <w:lang w:val="en-GB"/>
          </w:rPr>
          <w:t xml:space="preserve"> therefore</w:t>
        </w:r>
      </w:ins>
      <w:r w:rsidR="00D4666B">
        <w:rPr>
          <w:lang w:val="en-GB"/>
        </w:rPr>
        <w:t xml:space="preserve"> </w:t>
      </w:r>
      <w:r w:rsidR="00D4666B" w:rsidRPr="00213781">
        <w:rPr>
          <w:lang w:val="en-GB"/>
        </w:rPr>
        <w:t>following EU directives</w:t>
      </w:r>
      <w:r w:rsidR="00D4666B">
        <w:rPr>
          <w:lang w:val="en-GB"/>
        </w:rPr>
        <w:t xml:space="preserve">, enacting </w:t>
      </w:r>
      <w:r w:rsidR="00D4666B" w:rsidRPr="00213781">
        <w:rPr>
          <w:lang w:val="en-GB"/>
        </w:rPr>
        <w:t>accessibility laws</w:t>
      </w:r>
      <w:del w:id="72" w:author="Pečnik, Klemen" w:date="2022-09-24T01:22:00Z">
        <w:r w:rsidR="00D4666B" w:rsidDel="00C0065C">
          <w:rPr>
            <w:lang w:val="en-GB"/>
          </w:rPr>
          <w:delText>,</w:delText>
        </w:r>
      </w:del>
      <w:r w:rsidR="00D4666B" w:rsidRPr="00213781">
        <w:rPr>
          <w:lang w:val="en-GB"/>
        </w:rPr>
        <w:t xml:space="preserve"> and </w:t>
      </w:r>
      <w:r w:rsidR="00D4666B">
        <w:rPr>
          <w:lang w:val="en-GB"/>
        </w:rPr>
        <w:t>gradually progressing towards</w:t>
      </w:r>
      <w:r w:rsidR="00D4666B" w:rsidRPr="00213781">
        <w:rPr>
          <w:lang w:val="en-GB"/>
        </w:rPr>
        <w:t xml:space="preserve"> accessible</w:t>
      </w:r>
      <w:r w:rsidR="00D4666B">
        <w:rPr>
          <w:lang w:val="en-GB"/>
        </w:rPr>
        <w:t xml:space="preserve"> </w:t>
      </w:r>
      <w:r w:rsidR="00D4666B" w:rsidRPr="00213781">
        <w:rPr>
          <w:lang w:val="en-GB"/>
        </w:rPr>
        <w:t xml:space="preserve">public services. </w:t>
      </w:r>
      <w:r w:rsidR="00D4666B">
        <w:rPr>
          <w:lang w:val="en-GB"/>
        </w:rPr>
        <w:t>The</w:t>
      </w:r>
      <w:r w:rsidR="00D4666B" w:rsidRPr="00213781">
        <w:rPr>
          <w:lang w:val="en-GB"/>
        </w:rPr>
        <w:t xml:space="preserve"> World Health Organisation (WHO) has projected that by 2050 nearly 2.5 billion people will have some degree of hearing loss </w:t>
      </w:r>
      <w:ins w:id="73" w:author="Pečnik, Klemen" w:date="2022-09-23T21:29:00Z">
        <w:r w:rsidR="00E2444B" w:rsidRPr="00213781">
          <w:rPr>
            <w:lang w:val="en-GB"/>
          </w:rPr>
          <w:fldChar w:fldCharType="begin"/>
        </w:r>
      </w:ins>
      <w:r w:rsidR="00F51C74">
        <w:rPr>
          <w:lang w:val="en-GB"/>
        </w:rPr>
        <w:instrText xml:space="preserve"> ADDIN ZOTERO_ITEM CSL_CITATION {"citationID":"vARHl0c2","properties":{"formattedCitation":"[2]","plainCitation":"[2]","noteIndex":0},"citationItems":[{"id":3,"uris":["http://zotero.org/users/9894717/items/LQ3Q2WU8"],"itemData":{"id":3,"type":"webpage","abstract":"Deafness and hearing loss fact sheet from WHO: providing key facts and information on causes, impact, prevention, identification, management and WHO response.","language":"en","title":"Deafness and hearing loss","URL":"https://www.who.int/news-room/fact-sheets/detail/deafness-and-hearing-loss","author":[{"literal":"World Health Organization"}],"accessed":{"date-parts":[["2022",8,16]]}}}],"schema":"https://github.com/citation-style-language/schema/raw/master/csl-citation.json"} </w:instrText>
      </w:r>
      <w:ins w:id="74" w:author="Pečnik, Klemen" w:date="2022-09-23T21:29:00Z">
        <w:r w:rsidR="00E2444B" w:rsidRPr="00213781">
          <w:rPr>
            <w:lang w:val="en-GB"/>
          </w:rPr>
          <w:fldChar w:fldCharType="separate"/>
        </w:r>
        <w:r w:rsidR="00001F55" w:rsidRPr="00001F55">
          <w:t>[2]</w:t>
        </w:r>
        <w:r w:rsidR="00E2444B" w:rsidRPr="00213781">
          <w:rPr>
            <w:lang w:val="en-GB"/>
          </w:rPr>
          <w:fldChar w:fldCharType="end"/>
        </w:r>
      </w:ins>
      <w:del w:id="75" w:author="Pečnik, Klemen" w:date="2022-09-23T21:29:00Z">
        <w:r w:rsidR="00D4666B" w:rsidRPr="00213781">
          <w:rPr>
            <w:lang w:val="en-GB"/>
          </w:rPr>
          <w:fldChar w:fldCharType="begin"/>
        </w:r>
        <w:r w:rsidR="00D4666B">
          <w:rPr>
            <w:lang w:val="en-GB"/>
          </w:rPr>
          <w:delInstrText xml:space="preserve"> ADDIN ZOTERO_ITEM CSL_CITATION {"citationID":"vARHl0c2","properties":{"formattedCitation":"[2]","plainCitation":"[2]","noteIndex":0},"citationItems":[{"id":21,"uris":["http://zotero.org/users/9894717/items/LQ3Q2WU8"],"itemData":{"id":21,"type":"webpage","abstract":"Deafness and hearing loss fact sheet from WHO: providing key facts and information on causes, impact, prevention, identification, management and WHO response.","language":"en","title":"Deafness and hearing loss","URL":"https://www.who.int/news-room/fact-sheets/detail/deafness-and-hearing-loss","author":[{"literal":"World Health Organization"}],"accessed":{"date-parts":[["2022",8,16]]}}}],"schema":"https://github.com/citation-style-language/schema/raw/master/csl-citation.json"} </w:delInstrText>
        </w:r>
        <w:r w:rsidR="00D4666B" w:rsidRPr="00213781">
          <w:rPr>
            <w:lang w:val="en-GB"/>
          </w:rPr>
          <w:fldChar w:fldCharType="separate"/>
        </w:r>
        <w:r w:rsidR="00D4666B" w:rsidRPr="00001F55">
          <w:delText>[2]</w:delText>
        </w:r>
        <w:r w:rsidR="00D4666B" w:rsidRPr="00213781">
          <w:rPr>
            <w:lang w:val="en-GB"/>
          </w:rPr>
          <w:fldChar w:fldCharType="end"/>
        </w:r>
      </w:del>
      <w:r w:rsidR="00D4666B">
        <w:rPr>
          <w:lang w:val="en-GB"/>
        </w:rPr>
        <w:t>, while</w:t>
      </w:r>
      <w:r w:rsidR="00D4666B" w:rsidRPr="00213781">
        <w:rPr>
          <w:lang w:val="en-GB"/>
        </w:rPr>
        <w:t xml:space="preserve"> at the moment there are 75 million deaf </w:t>
      </w:r>
      <w:r w:rsidR="00D4666B">
        <w:rPr>
          <w:lang w:val="en-GB"/>
        </w:rPr>
        <w:t>people</w:t>
      </w:r>
      <w:r w:rsidR="00D4666B" w:rsidRPr="00213781">
        <w:rPr>
          <w:lang w:val="en-GB"/>
        </w:rPr>
        <w:t xml:space="preserve"> in the world</w:t>
      </w:r>
      <w:r w:rsidR="00D4666B">
        <w:rPr>
          <w:lang w:val="en-GB"/>
        </w:rPr>
        <w:t>.</w:t>
      </w:r>
      <w:r w:rsidR="00D4666B" w:rsidRPr="00213781">
        <w:rPr>
          <w:lang w:val="en-GB"/>
        </w:rPr>
        <w:t xml:space="preserve"> </w:t>
      </w:r>
      <w:r w:rsidR="00D4666B">
        <w:rPr>
          <w:lang w:val="en-GB"/>
        </w:rPr>
        <w:t>In</w:t>
      </w:r>
      <w:r w:rsidR="00D4666B" w:rsidRPr="00213781">
        <w:rPr>
          <w:lang w:val="en-GB"/>
        </w:rPr>
        <w:t xml:space="preserve"> Slovenia </w:t>
      </w:r>
      <w:r w:rsidR="00D4666B">
        <w:rPr>
          <w:lang w:val="en-GB"/>
        </w:rPr>
        <w:t xml:space="preserve">there are </w:t>
      </w:r>
      <w:r w:rsidR="00D4666B" w:rsidRPr="00213781">
        <w:rPr>
          <w:lang w:val="en-GB"/>
        </w:rPr>
        <w:t>around 1500</w:t>
      </w:r>
      <w:r w:rsidR="00D4666B">
        <w:rPr>
          <w:lang w:val="en-GB"/>
        </w:rPr>
        <w:t xml:space="preserve"> deaf people</w:t>
      </w:r>
      <w:r w:rsidR="00D4666B" w:rsidRPr="00213781">
        <w:rPr>
          <w:lang w:val="en-GB"/>
        </w:rPr>
        <w:t xml:space="preserve"> </w:t>
      </w:r>
      <w:r w:rsidR="00D4666B">
        <w:rPr>
          <w:lang w:val="en-GB"/>
        </w:rPr>
        <w:t>with</w:t>
      </w:r>
      <w:r w:rsidR="00D4666B" w:rsidRPr="00213781">
        <w:rPr>
          <w:lang w:val="en-GB"/>
        </w:rPr>
        <w:t xml:space="preserve"> 1000 of them using </w:t>
      </w:r>
      <w:r w:rsidR="00D4666B">
        <w:rPr>
          <w:lang w:val="en-GB"/>
        </w:rPr>
        <w:t xml:space="preserve">the </w:t>
      </w:r>
      <w:r w:rsidR="00D4666B" w:rsidRPr="00213781">
        <w:rPr>
          <w:lang w:val="en-GB"/>
        </w:rPr>
        <w:t xml:space="preserve">Slovenian </w:t>
      </w:r>
      <w:ins w:id="76" w:author="Pečnik, Klemen" w:date="2022-09-23T21:29:00Z">
        <w:r w:rsidR="00DE78A6">
          <w:rPr>
            <w:lang w:val="en-GB"/>
          </w:rPr>
          <w:t>S</w:t>
        </w:r>
        <w:r w:rsidR="0033040B" w:rsidRPr="00213781">
          <w:rPr>
            <w:lang w:val="en-GB"/>
          </w:rPr>
          <w:t xml:space="preserve">ign </w:t>
        </w:r>
        <w:r w:rsidR="00DE78A6">
          <w:rPr>
            <w:lang w:val="en-GB"/>
          </w:rPr>
          <w:t>L</w:t>
        </w:r>
        <w:r w:rsidR="0033040B" w:rsidRPr="00213781">
          <w:rPr>
            <w:lang w:val="en-GB"/>
          </w:rPr>
          <w:t>anguage</w:t>
        </w:r>
      </w:ins>
      <w:del w:id="77" w:author="Pečnik, Klemen" w:date="2022-09-23T21:29:00Z">
        <w:r w:rsidR="00D4666B" w:rsidRPr="00213781">
          <w:rPr>
            <w:lang w:val="en-GB"/>
          </w:rPr>
          <w:delText>sign language</w:delText>
        </w:r>
      </w:del>
      <w:r w:rsidR="00D4666B" w:rsidRPr="00213781">
        <w:rPr>
          <w:lang w:val="en-GB"/>
        </w:rPr>
        <w:t xml:space="preserve"> as their primary language </w:t>
      </w:r>
      <w:ins w:id="78" w:author="Pečnik, Klemen" w:date="2022-09-23T21:29:00Z">
        <w:r w:rsidR="0033040B" w:rsidRPr="00213781">
          <w:rPr>
            <w:lang w:val="en-GB"/>
          </w:rPr>
          <w:fldChar w:fldCharType="begin"/>
        </w:r>
      </w:ins>
      <w:r w:rsidR="00F51C74">
        <w:rPr>
          <w:lang w:val="en-GB"/>
        </w:rPr>
        <w:instrText xml:space="preserve"> ADDIN ZOTERO_ITEM CSL_CITATION {"citationID":"YwNWk0tX","properties":{"formattedCitation":"[3]","plainCitation":"[3]","noteIndex":0},"citationItems":[{"id":6,"uris":["http://zotero.org/users/9894717/items/C8SSNLG8"],"itemData":{"id":6,"type":"webpage","abstract":"Po svetu živi okoli 75 milijonov gluhih, v Sloveniji 1500, od tega je okoli tisoč uporabnikov slovenskega znakovnega jezika kot prvega jezika. Po klasifikaciji Svetovne zdravstvene organizacije (WHO) je gluhota ena najtežjih invalidnosti. Gluho osebo opredeljuje izguba sluha na frekvencah 500, 1000 in 2000 Hz povprečno na ravni 91 dB ali več. Zaradi okvare sluha […]","container-title":"Zveza-GNS.si","language":"sl-SI","title":"Gluhost","URL":"http://zveza-gns.si/o-zvezi/o-gluhoti/","author":[{"literal":"ZDGNS"}],"accessed":{"date-parts":[["2022",8,16]]}}}],"schema":"https://github.com/citation-style-language/schema/raw/master/csl-citation.json"} </w:instrText>
      </w:r>
      <w:ins w:id="79" w:author="Pečnik, Klemen" w:date="2022-09-23T21:29:00Z">
        <w:r w:rsidR="0033040B" w:rsidRPr="00213781">
          <w:rPr>
            <w:lang w:val="en-GB"/>
          </w:rPr>
          <w:fldChar w:fldCharType="separate"/>
        </w:r>
        <w:r w:rsidR="00933E26" w:rsidRPr="00933E26">
          <w:t>[3]</w:t>
        </w:r>
        <w:r w:rsidR="0033040B" w:rsidRPr="00213781">
          <w:rPr>
            <w:lang w:val="en-GB"/>
          </w:rPr>
          <w:fldChar w:fldCharType="end"/>
        </w:r>
      </w:ins>
      <w:del w:id="80" w:author="Pečnik, Klemen" w:date="2022-09-23T21:29:00Z">
        <w:r w:rsidR="00D4666B" w:rsidRPr="00213781">
          <w:rPr>
            <w:lang w:val="en-GB"/>
          </w:rPr>
          <w:fldChar w:fldCharType="begin"/>
        </w:r>
        <w:r w:rsidR="00D4666B">
          <w:rPr>
            <w:lang w:val="en-GB"/>
          </w:rPr>
          <w:delInstrText xml:space="preserve"> ADDIN ZOTERO_ITEM CSL_CITATION {"citationID":"YwNWk0tX","properties":{"formattedCitation":"[3]","plainCitation":"[3]","noteIndex":0},"citationItems":[{"id":15,"uris":["http://zotero.org/users/9894717/items/C8SSNLG8"],"itemData":{"id":15,"type":"webpage","abstract":"Po svetu živi okoli 75 milijonov gluhih, v Sloveniji 1500, od tega je okoli tisoč uporabnikov slovenskega znakovnega jezika kot prvega jezika. Po klasifikaciji Svetovne zdravstvene organizacije (WHO) je gluhota ena najtežjih invalidnosti. Gluho osebo opredeljuje izguba sluha na frekvencah 500, 1000 in 2000 Hz povprečno na ravni 91 dB ali več. Zaradi okvare sluha […]","container-title":"Zveza-GNS.si","language":"sl-SI","title":"Gluhost","URL":"http://zveza-gns.si/o-zvezi/o-gluhoti/","author":[{"literal":"ZDGNS"}],"accessed":{"date-parts":[["2022",8,16]]}}}],"schema":"https://github.com/citation-style-language/schema/raw/master/csl-citation.json"} </w:delInstrText>
        </w:r>
        <w:r w:rsidR="00D4666B" w:rsidRPr="00213781">
          <w:rPr>
            <w:lang w:val="en-GB"/>
          </w:rPr>
          <w:fldChar w:fldCharType="separate"/>
        </w:r>
        <w:r w:rsidR="00D4666B" w:rsidRPr="00933E26">
          <w:delText>[3]</w:delText>
        </w:r>
        <w:r w:rsidR="00D4666B" w:rsidRPr="00213781">
          <w:rPr>
            <w:lang w:val="en-GB"/>
          </w:rPr>
          <w:fldChar w:fldCharType="end"/>
        </w:r>
      </w:del>
      <w:r w:rsidR="00D4666B" w:rsidRPr="00213781">
        <w:rPr>
          <w:lang w:val="en-GB"/>
        </w:rPr>
        <w:t xml:space="preserve">. While </w:t>
      </w:r>
      <w:r w:rsidR="00D4666B">
        <w:t>a</w:t>
      </w:r>
      <w:r w:rsidR="00D4666B" w:rsidDel="00E15E63">
        <w:t xml:space="preserve"> </w:t>
      </w:r>
      <w:r w:rsidR="00D4666B">
        <w:rPr>
          <w:lang w:val="en-GB"/>
        </w:rPr>
        <w:t>laudable</w:t>
      </w:r>
      <w:r w:rsidR="00D4666B" w:rsidRPr="00213781">
        <w:rPr>
          <w:lang w:val="en-GB"/>
        </w:rPr>
        <w:t xml:space="preserve"> improvement on accessibility</w:t>
      </w:r>
      <w:r w:rsidR="00D4666B">
        <w:rPr>
          <w:lang w:val="en-GB"/>
        </w:rPr>
        <w:t xml:space="preserve"> regulation</w:t>
      </w:r>
      <w:ins w:id="81" w:author="Pečnik, Klemen" w:date="2022-09-24T01:22:00Z">
        <w:r w:rsidR="00C0065C">
          <w:rPr>
            <w:lang w:val="en-GB"/>
          </w:rPr>
          <w:t>s</w:t>
        </w:r>
      </w:ins>
      <w:r w:rsidR="00D4666B" w:rsidRPr="00213781">
        <w:rPr>
          <w:lang w:val="en-GB"/>
        </w:rPr>
        <w:t>, technolog</w:t>
      </w:r>
      <w:r w:rsidR="00D4666B">
        <w:rPr>
          <w:lang w:val="en-GB"/>
        </w:rPr>
        <w:t>ical solutions</w:t>
      </w:r>
      <w:r w:rsidR="00D4666B" w:rsidRPr="00213781">
        <w:rPr>
          <w:lang w:val="en-GB"/>
        </w:rPr>
        <w:t xml:space="preserve">, and </w:t>
      </w:r>
      <w:r w:rsidR="00D4666B" w:rsidRPr="007478F6">
        <w:t>service</w:t>
      </w:r>
      <w:r w:rsidR="00D4666B" w:rsidRPr="00213781">
        <w:rPr>
          <w:lang w:val="en-GB"/>
        </w:rPr>
        <w:t xml:space="preserve"> development</w:t>
      </w:r>
      <w:r w:rsidR="00D4666B">
        <w:rPr>
          <w:lang w:val="en-GB"/>
        </w:rPr>
        <w:t xml:space="preserve"> has been made in the past 10 years</w:t>
      </w:r>
      <w:r w:rsidR="00D4666B">
        <w:t>,</w:t>
      </w:r>
      <w:r w:rsidR="00D4666B" w:rsidRPr="00213781">
        <w:rPr>
          <w:lang w:val="en-GB"/>
        </w:rPr>
        <w:t xml:space="preserve"> </w:t>
      </w:r>
      <w:r w:rsidR="00D4666B">
        <w:rPr>
          <w:lang w:val="en-GB"/>
        </w:rPr>
        <w:t xml:space="preserve">a lack of user-friendly approaches adapted to deaf participants for </w:t>
      </w:r>
      <w:r w:rsidR="00D4666B" w:rsidRPr="00213781">
        <w:rPr>
          <w:lang w:val="en-GB"/>
        </w:rPr>
        <w:t>user testing</w:t>
      </w:r>
      <w:r w:rsidR="00D4666B">
        <w:rPr>
          <w:lang w:val="en-GB"/>
        </w:rPr>
        <w:t xml:space="preserve"> and</w:t>
      </w:r>
      <w:r w:rsidR="00D4666B" w:rsidRPr="00213781">
        <w:rPr>
          <w:lang w:val="en-GB"/>
        </w:rPr>
        <w:t xml:space="preserve"> user experience evaluation</w:t>
      </w:r>
      <w:r w:rsidR="00D4666B">
        <w:rPr>
          <w:lang w:val="en-GB"/>
        </w:rPr>
        <w:t>s</w:t>
      </w:r>
      <w:del w:id="82" w:author="Pečnik, Klemen" w:date="2022-09-23T21:29:00Z">
        <w:r w:rsidR="00D4666B">
          <w:rPr>
            <w:lang w:val="en-GB"/>
          </w:rPr>
          <w:delText>,</w:delText>
        </w:r>
      </w:del>
      <w:r w:rsidR="00D4666B">
        <w:rPr>
          <w:lang w:val="en-GB"/>
        </w:rPr>
        <w:t xml:space="preserve"> is still noticeable. A growing awareness</w:t>
      </w:r>
      <w:del w:id="83" w:author="Pečnik, Klemen" w:date="2022-09-23T21:29:00Z">
        <w:r w:rsidR="00D4666B">
          <w:rPr>
            <w:lang w:val="en-GB"/>
          </w:rPr>
          <w:delText>,</w:delText>
        </w:r>
      </w:del>
      <w:r w:rsidR="00D4666B">
        <w:rPr>
          <w:lang w:val="en-GB"/>
        </w:rPr>
        <w:t xml:space="preserve"> that the</w:t>
      </w:r>
      <w:r w:rsidR="00D4666B" w:rsidRPr="00213781">
        <w:rPr>
          <w:lang w:val="en-GB"/>
        </w:rPr>
        <w:t xml:space="preserve"> </w:t>
      </w:r>
      <w:r w:rsidR="00D4666B">
        <w:rPr>
          <w:lang w:val="en-GB"/>
        </w:rPr>
        <w:t xml:space="preserve">evaluations and testing of </w:t>
      </w:r>
      <w:r w:rsidR="00D4666B" w:rsidRPr="00213781">
        <w:rPr>
          <w:lang w:val="en-GB"/>
        </w:rPr>
        <w:t>new technologies and services</w:t>
      </w:r>
      <w:r w:rsidR="00D4666B">
        <w:rPr>
          <w:lang w:val="en-GB"/>
        </w:rPr>
        <w:t xml:space="preserve"> are of paramount importance</w:t>
      </w:r>
      <w:del w:id="84" w:author="Pečnik, Klemen" w:date="2022-09-23T21:29:00Z">
        <w:r w:rsidR="00D4666B">
          <w:rPr>
            <w:lang w:val="en-GB"/>
          </w:rPr>
          <w:delText>,</w:delText>
        </w:r>
      </w:del>
      <w:r w:rsidR="00D4666B">
        <w:rPr>
          <w:lang w:val="en-GB"/>
        </w:rPr>
        <w:t xml:space="preserve"> has resulted in </w:t>
      </w:r>
      <w:r w:rsidR="00D4666B" w:rsidRPr="00213781">
        <w:rPr>
          <w:lang w:val="en-GB"/>
        </w:rPr>
        <w:t xml:space="preserve">many </w:t>
      </w:r>
      <w:r w:rsidR="00D4666B">
        <w:rPr>
          <w:lang w:val="en-GB"/>
        </w:rPr>
        <w:t>new evaluation</w:t>
      </w:r>
      <w:r w:rsidR="00D4666B" w:rsidRPr="00213781">
        <w:rPr>
          <w:lang w:val="en-GB"/>
        </w:rPr>
        <w:t xml:space="preserve"> methods and approaches</w:t>
      </w:r>
      <w:r w:rsidR="00D4666B">
        <w:rPr>
          <w:lang w:val="en-GB"/>
        </w:rPr>
        <w:t xml:space="preserve">, </w:t>
      </w:r>
      <w:ins w:id="85" w:author="Pečnik, Klemen" w:date="2022-09-23T21:29:00Z">
        <w:r w:rsidR="00630A50">
          <w:rPr>
            <w:lang w:val="en-GB"/>
          </w:rPr>
          <w:t>however</w:t>
        </w:r>
      </w:ins>
      <w:del w:id="86" w:author="Pečnik, Klemen" w:date="2022-09-23T21:29:00Z">
        <w:r w:rsidR="00D4666B">
          <w:rPr>
            <w:lang w:val="en-GB"/>
          </w:rPr>
          <w:delText>but</w:delText>
        </w:r>
      </w:del>
      <w:r w:rsidR="00D4666B">
        <w:rPr>
          <w:lang w:val="en-GB"/>
        </w:rPr>
        <w:t xml:space="preserve"> these are adapted only to the </w:t>
      </w:r>
      <w:r w:rsidR="00D4666B" w:rsidRPr="00213781">
        <w:rPr>
          <w:lang w:val="en-GB"/>
        </w:rPr>
        <w:t xml:space="preserve">general population without disabilities. In A Case Study about Usability, User Experience and Accessibility Problems of Deaf Users with Assistive Technologies </w:t>
      </w:r>
      <w:ins w:id="87" w:author="Pečnik, Klemen" w:date="2022-09-23T21:29:00Z">
        <w:r w:rsidR="00111C2D" w:rsidRPr="00213781">
          <w:rPr>
            <w:lang w:val="en-GB"/>
          </w:rPr>
          <w:fldChar w:fldCharType="begin"/>
        </w:r>
      </w:ins>
      <w:r w:rsidR="00F51C74">
        <w:rPr>
          <w:lang w:val="en-GB"/>
        </w:rPr>
        <w:instrText xml:space="preserve"> ADDIN ZOTERO_ITEM CSL_CITATION {"citationID":"V7x32yv1","properties":{"formattedCitation":"[4]","plainCitation":"[4]","noteIndex":0},"citationItems":[{"id":13,"uris":["http://zotero.org/users/9894717/items/9I3XIMZM"],"itemData":{"id":13,"type":"chapter","abstract":"Interaction with mobile devices allows users to have advantages such as flexibility, mobility, and wireless communication. However, challenges have emerged in this interaction context, due to the smaller size of its screens, the new usage contexts, and the limited performance capacity. Usability, User Experience (UX) and Accessibility are quality perspectives used to improve user interaction with mobile devices. Mobile device users include the Deaf community, but some of them can have difficulties when using technologies. Therefore, Assistive Technologies (ATs) (including mobile devices) are inserted in society as important tools to enable better living conditions for their users. Moreover, it is relevant that technologies provide good interaction and help Deaf users to deal with their daily tasks. However, some available ATs have Usability, UX and Accessibility problems, such as displeasure and failures in the operational part of the ATs. We report an exploratory study with the purpose to investigate (a) if Deaf people use ATs when using mobile devices, and if so, what ATs they use; (b) what difficulties Deaf people encounter when using ATs; and c) how to overcome difficulties when using ATs. The study followed a qualitative research methodology where the data were obtained through questionnaires and observation of users performing tasks in ATs. Through the Grounded Theory method, it was possible to identify difficulties and barriers from the Usability, UX and Accessibility perspectives.","ISBN":"978-3-030-49107-9","note":"DOI: 10.1007/978-3-030-49108-6_6","page":"73-91","source":"ResearchGate","title":"A Case Study About Usability, User Experience and Accessibility Problems of Deaf Users with Assistive Technologies","author":[{"family":"Godoi","given":"Tatiany"},{"family":"Silva Junior","given":"Deogenes"},{"family":"Valentim","given":"Natasha"}],"issued":{"date-parts":[["2020",7,1]]}}}],"schema":"https://github.com/citation-style-language/schema/raw/master/csl-citation.json"} </w:instrText>
      </w:r>
      <w:ins w:id="88" w:author="Pečnik, Klemen" w:date="2022-09-23T21:29:00Z">
        <w:r w:rsidR="00111C2D" w:rsidRPr="00213781">
          <w:rPr>
            <w:lang w:val="en-GB"/>
          </w:rPr>
          <w:fldChar w:fldCharType="separate"/>
        </w:r>
        <w:r w:rsidR="00001F55" w:rsidRPr="00001F55">
          <w:t>[4]</w:t>
        </w:r>
        <w:r w:rsidR="00111C2D" w:rsidRPr="00213781">
          <w:rPr>
            <w:lang w:val="en-GB"/>
          </w:rPr>
          <w:fldChar w:fldCharType="end"/>
        </w:r>
      </w:ins>
      <w:del w:id="89" w:author="Pečnik, Klemen" w:date="2022-09-23T21:29:00Z">
        <w:r w:rsidR="00D4666B" w:rsidRPr="00213781">
          <w:rPr>
            <w:lang w:val="en-GB"/>
          </w:rPr>
          <w:fldChar w:fldCharType="begin"/>
        </w:r>
        <w:r w:rsidR="00D4666B">
          <w:rPr>
            <w:lang w:val="en-GB"/>
          </w:rPr>
          <w:delInstrText xml:space="preserve"> ADDIN ZOTERO_ITEM CSL_CITATION {"citationID":"V7x32yv1","properties":{"formattedCitation":"[4]","plainCitation":"[4]","noteIndex":0},"citationItems":[{"id":1,"uris":["http://zotero.org/users/9894717/items/9I3XIMZM"],"itemData":{"id":1,"type":"chapter","abstract":"Interaction with mobile devices allows users to have advantages such as flexibility, mobility, and wireless communication. However, challenges have emerged in this interaction context, due to the smaller size of its screens, the new usage contexts, and the limited performance capacity. Usability, User Experience (UX) and Accessibility are quality perspectives used to improve user interaction with mobile devices. Mobile device users include the Deaf community, but some of them can have difficulties when using technologies. Therefore, Assistive Technologies (ATs) (including mobile devices) are inserted in society as important tools to enable better living conditions for their users. Moreover, it is relevant that technologies provide good interaction and help Deaf users to deal with their daily tasks. However, some available ATs have Usability, UX and Accessibility problems, such as displeasure and failures in the operational part of the ATs. We report an exploratory study with the purpose to investigate (a) if Deaf people use ATs when using mobile devices, and if so, what ATs they use; (b) what difficulties Deaf people encounter when using ATs; and c) how to overcome difficulties when using ATs. The study followed a qualitative research methodology where the data were obtained through questionnaires and observation of users performing tasks in ATs. Through the Grounded Theory method, it was possible to identify difficulties and barriers from the Usability, UX and Accessibility perspectives.","ISBN":"978-3-030-49107-9","note":"DOI: 10.1007/978-3-030-49108-6_6","page":"73-91","source":"ResearchGate","title":"A Case Study About Usability, User Experience and Accessibility Problems of Deaf Users with Assistive Technologies","author":[{"family":"Godoi","given":"Tatiany"},{"family":"Silva Junior","given":"Deogenes"},{"family":"Valentim","given":"Natasha"}],"issued":{"date-parts":[["2020",7,1]]}}}],"schema":"https://github.com/citation-style-language/schema/raw/master/csl-citation.json"} </w:delInstrText>
        </w:r>
        <w:r w:rsidR="00D4666B" w:rsidRPr="00213781">
          <w:rPr>
            <w:lang w:val="en-GB"/>
          </w:rPr>
          <w:fldChar w:fldCharType="separate"/>
        </w:r>
        <w:r w:rsidR="00D4666B" w:rsidRPr="00001F55">
          <w:delText>[4]</w:delText>
        </w:r>
        <w:r w:rsidR="00D4666B" w:rsidRPr="00213781">
          <w:rPr>
            <w:lang w:val="en-GB"/>
          </w:rPr>
          <w:fldChar w:fldCharType="end"/>
        </w:r>
      </w:del>
      <w:r w:rsidR="00D4666B" w:rsidRPr="00213781">
        <w:rPr>
          <w:lang w:val="en-GB"/>
        </w:rPr>
        <w:t xml:space="preserve"> researchers were </w:t>
      </w:r>
      <w:r w:rsidR="00D4666B">
        <w:rPr>
          <w:lang w:val="en-GB"/>
        </w:rPr>
        <w:t>evaluating</w:t>
      </w:r>
      <w:r w:rsidR="00D4666B" w:rsidRPr="00213781">
        <w:rPr>
          <w:lang w:val="en-GB"/>
        </w:rPr>
        <w:t xml:space="preserve"> </w:t>
      </w:r>
      <w:r w:rsidR="00D4666B">
        <w:rPr>
          <w:lang w:val="en-GB"/>
        </w:rPr>
        <w:t>the</w:t>
      </w:r>
      <w:r w:rsidR="00D4666B" w:rsidRPr="00213781">
        <w:rPr>
          <w:lang w:val="en-GB"/>
        </w:rPr>
        <w:t xml:space="preserve"> usability and user experience of assistive technologies and one of the </w:t>
      </w:r>
      <w:r w:rsidR="00D4666B">
        <w:rPr>
          <w:lang w:val="en-GB"/>
        </w:rPr>
        <w:t xml:space="preserve">research </w:t>
      </w:r>
      <w:r w:rsidR="00D4666B" w:rsidRPr="00213781">
        <w:rPr>
          <w:lang w:val="en-GB"/>
        </w:rPr>
        <w:t xml:space="preserve">findings </w:t>
      </w:r>
      <w:r w:rsidR="00D4666B">
        <w:rPr>
          <w:lang w:val="en-GB"/>
        </w:rPr>
        <w:t xml:space="preserve">was the conclusion </w:t>
      </w:r>
      <w:r w:rsidR="00D4666B" w:rsidRPr="00213781">
        <w:rPr>
          <w:lang w:val="en-GB"/>
        </w:rPr>
        <w:t xml:space="preserve">that users are not </w:t>
      </w:r>
      <w:r w:rsidR="00D4666B">
        <w:rPr>
          <w:lang w:val="en-GB"/>
        </w:rPr>
        <w:t>adopting</w:t>
      </w:r>
      <w:r w:rsidR="00D4666B" w:rsidRPr="00213781">
        <w:rPr>
          <w:lang w:val="en-GB"/>
        </w:rPr>
        <w:t xml:space="preserve"> assistive technologies due to </w:t>
      </w:r>
      <w:del w:id="90" w:author="Pečnik, Klemen" w:date="2022-09-23T21:29:00Z">
        <w:r w:rsidR="00D4666B">
          <w:rPr>
            <w:lang w:val="en-GB"/>
          </w:rPr>
          <w:delText xml:space="preserve">a </w:delText>
        </w:r>
      </w:del>
      <w:r w:rsidR="00D4666B" w:rsidRPr="00213781">
        <w:rPr>
          <w:lang w:val="en-GB"/>
        </w:rPr>
        <w:t>bad user experience.</w:t>
      </w:r>
      <w:r w:rsidR="00D4666B">
        <w:rPr>
          <w:lang w:val="en-GB"/>
        </w:rPr>
        <w:t xml:space="preserve"> We believe that bad user experience with assistive technologies as well as any accessible solutions could be significantly improved</w:t>
      </w:r>
      <w:r w:rsidR="00D4666B" w:rsidDel="00BD5C27">
        <w:rPr>
          <w:lang w:val="en-GB"/>
        </w:rPr>
        <w:t xml:space="preserve"> if</w:t>
      </w:r>
      <w:r w:rsidR="00D4666B">
        <w:rPr>
          <w:lang w:val="en-GB"/>
        </w:rPr>
        <w:t xml:space="preserve"> the evaluation procedures themselves are made accessible and </w:t>
      </w:r>
      <w:ins w:id="91" w:author="Pečnik, Klemen" w:date="2022-09-24T01:22:00Z">
        <w:r w:rsidR="00627065">
          <w:rPr>
            <w:lang w:val="en-GB"/>
          </w:rPr>
          <w:t xml:space="preserve">are </w:t>
        </w:r>
      </w:ins>
      <w:r w:rsidR="00D4666B">
        <w:rPr>
          <w:lang w:val="en-GB"/>
        </w:rPr>
        <w:t>adapted for the deaf population.</w:t>
      </w:r>
    </w:p>
    <w:p w14:paraId="2CDAF5A1" w14:textId="60B0432E" w:rsidR="007260A5" w:rsidRDefault="00465735" w:rsidP="00B053F4">
      <w:pPr>
        <w:pStyle w:val="MDPI31text"/>
        <w:ind w:firstLine="510"/>
        <w:rPr>
          <w:ins w:id="92" w:author="Pečnik, Klemen" w:date="2022-09-23T21:29:00Z"/>
          <w:lang w:val="en-GB"/>
        </w:rPr>
      </w:pPr>
      <w:ins w:id="93" w:author="Pečnik, Klemen" w:date="2022-09-23T21:29:00Z">
        <w:r w:rsidRPr="00465735">
          <w:rPr>
            <w:lang w:val="en-GB"/>
          </w:rPr>
          <w:t>Sign languages are non-verbal languages, based on concepts and depending a lot on facial expressions and body movements in addition to hand movements. They have specific grammatical rules and syntax, and thus often differ from spoken languages. The structure of the sentences in sign language</w:t>
        </w:r>
      </w:ins>
      <w:ins w:id="94" w:author="Pečnik, Klemen" w:date="2022-09-24T01:23:00Z">
        <w:r w:rsidR="00627065">
          <w:rPr>
            <w:lang w:val="en-GB"/>
          </w:rPr>
          <w:t>s</w:t>
        </w:r>
      </w:ins>
      <w:ins w:id="95" w:author="Pečnik, Klemen" w:date="2022-09-23T21:29:00Z">
        <w:r w:rsidRPr="00465735">
          <w:rPr>
            <w:lang w:val="en-GB"/>
          </w:rPr>
          <w:t xml:space="preserve"> is simplified for faster communication, the word order is different, and declensions and conjugations </w:t>
        </w:r>
        <w:r w:rsidR="001E722B">
          <w:rPr>
            <w:lang w:val="en-GB"/>
          </w:rPr>
          <w:t>do</w:t>
        </w:r>
        <w:r w:rsidRPr="00465735">
          <w:rPr>
            <w:lang w:val="en-GB"/>
          </w:rPr>
          <w:t xml:space="preserve"> not </w:t>
        </w:r>
        <w:r w:rsidR="001E722B">
          <w:rPr>
            <w:lang w:val="en-GB"/>
          </w:rPr>
          <w:t>exist</w:t>
        </w:r>
        <w:r w:rsidRPr="00465735">
          <w:rPr>
            <w:lang w:val="en-GB"/>
          </w:rPr>
          <w:t>. This means that spoken languages cannot be literally translated into sign language</w:t>
        </w:r>
      </w:ins>
      <w:ins w:id="96" w:author="Pečnik, Klemen" w:date="2022-09-24T01:23:00Z">
        <w:r w:rsidR="00627065">
          <w:rPr>
            <w:lang w:val="en-GB"/>
          </w:rPr>
          <w:t>s</w:t>
        </w:r>
      </w:ins>
      <w:ins w:id="97" w:author="Pečnik, Klemen" w:date="2022-09-23T21:29:00Z">
        <w:r w:rsidRPr="00465735">
          <w:rPr>
            <w:lang w:val="en-GB"/>
          </w:rPr>
          <w:t xml:space="preserve"> and must be contextually interpreted. In general, sign languages have smaller vocabularies in comparison to spoken languages, i.e. the Slovenian </w:t>
        </w:r>
        <w:r w:rsidR="00DE78A6">
          <w:rPr>
            <w:lang w:val="en-GB"/>
          </w:rPr>
          <w:t>S</w:t>
        </w:r>
        <w:r w:rsidRPr="00465735">
          <w:rPr>
            <w:lang w:val="en-GB"/>
          </w:rPr>
          <w:t xml:space="preserve">ign </w:t>
        </w:r>
        <w:r w:rsidR="00DE78A6">
          <w:rPr>
            <w:lang w:val="en-GB"/>
          </w:rPr>
          <w:t>L</w:t>
        </w:r>
        <w:r w:rsidRPr="00465735">
          <w:rPr>
            <w:lang w:val="en-GB"/>
          </w:rPr>
          <w:t>anguage has 20.000 recognized signs</w:t>
        </w:r>
        <w:r w:rsidR="007B7BA7">
          <w:rPr>
            <w:lang w:val="en-GB"/>
          </w:rPr>
          <w:t xml:space="preserve"> </w:t>
        </w:r>
        <w:r w:rsidR="007B7BA7">
          <w:fldChar w:fldCharType="begin"/>
        </w:r>
      </w:ins>
      <w:r w:rsidR="00F51C74">
        <w:instrText xml:space="preserve"> ADDIN ZOTERO_ITEM CSL_CITATION {"citationID":"3nxFWwqE","properties":{"formattedCitation":"[5]","plainCitation":"[5]","noteIndex":0},"citationItems":[{"id":500,"uris":["http://zotero.org/groups/4764337/items/2VE7J9XX"],"itemData":{"id":500,"type":"webpage","language":"sl","title":"Varuh Svetina v luči mednarodnega dneva o uresničevanju pravic gluhih in naglušnih","URL":"https://www.varuh-rs.si/index.php?id=1965&amp;L=tseexcwihoggpxrj&amp;tx_news_pi1%5Bnews%5D=6252&amp;tx_news_pi1%5Bcontroller%5D=News&amp;tx_news_pi1%5Baction%5D=detail&amp;cHash=143ccdd6c11be6b04b2d635baa64545b","author":[{"literal":"Varuh človekovih pravic RS"}],"accessed":{"date-parts":[["2022",9,22]]},"issued":{"date-parts":[["2021",9,23]]}}}],"schema":"https://github.com/citation-style-language/schema/raw/master/csl-citation.json"} </w:instrText>
      </w:r>
      <w:ins w:id="98" w:author="Pečnik, Klemen" w:date="2022-09-23T21:29:00Z">
        <w:r w:rsidR="007B7BA7">
          <w:fldChar w:fldCharType="separate"/>
        </w:r>
        <w:r w:rsidR="00C17AE5">
          <w:t>[5]</w:t>
        </w:r>
        <w:r w:rsidR="007B7BA7">
          <w:fldChar w:fldCharType="end"/>
        </w:r>
        <w:r w:rsidRPr="00465735">
          <w:rPr>
            <w:lang w:val="en-GB"/>
          </w:rPr>
          <w:t xml:space="preserve"> while the Slovenian spoken language has more than 110.000 words </w:t>
        </w:r>
        <w:r w:rsidR="007B7BA7">
          <w:fldChar w:fldCharType="begin"/>
        </w:r>
      </w:ins>
      <w:r w:rsidR="00F51C74">
        <w:instrText xml:space="preserve"> ADDIN ZOTERO_ITEM CSL_CITATION {"citationID":"ouFrIpCM","properties":{"formattedCitation":"[6]","plainCitation":"[6]","noteIndex":0},"citationItems":[{"id":498,"uris":["http://zotero.org/groups/4764337/items/IK8BQWAG"],"itemData":{"id":498,"type":"document","language":"sl","title":"Slovar slovenskega knjižnega jezika","URL":"https://fran.si/130/sskj-slovar-slovenskega-knjiznega-jezika/datoteke/SSKJ_Uvod.pdf","author":[{"family":"Ramovš","given":"Fran"}],"issued":{"date-parts":[["2021"]]}}}],"schema":"https://github.com/citation-style-language/schema/raw/master/csl-citation.json"} </w:instrText>
      </w:r>
      <w:ins w:id="99" w:author="Pečnik, Klemen" w:date="2022-09-23T21:29:00Z">
        <w:r w:rsidR="007B7BA7">
          <w:fldChar w:fldCharType="separate"/>
        </w:r>
        <w:r w:rsidR="00C17AE5">
          <w:t>[6]</w:t>
        </w:r>
        <w:r w:rsidR="007B7BA7">
          <w:fldChar w:fldCharType="end"/>
        </w:r>
        <w:r w:rsidRPr="00465735">
          <w:rPr>
            <w:lang w:val="en-GB"/>
          </w:rPr>
          <w:t xml:space="preserve">. Nevertheless, this does not imply that sign languages are not fully developed. Even more, they are considered by linguists as full-fledged and often even more expressive than spoken languages, with dialects and different social genres of language appearing even within an individual sign language </w:t>
        </w:r>
        <w:r w:rsidR="00C17AE5">
          <w:rPr>
            <w:lang w:val="en-GB"/>
          </w:rPr>
          <w:fldChar w:fldCharType="begin"/>
        </w:r>
      </w:ins>
      <w:r w:rsidR="00F51C74">
        <w:rPr>
          <w:lang w:val="en-GB"/>
        </w:rPr>
        <w:instrText xml:space="preserve"> ADDIN ZOTERO_ITEM CSL_CITATION {"citationID":"a15i82v7rvl","properties":{"formattedCitation":"[7]","plainCitation":"[7]","noteIndex":0},"citationItems":[{"id":506,"uris":["http://zotero.org/groups/4764337/items/4ZHCTG6V"],"itemData":{"id":506,"type":"article-journal","abstract":"While it is now accepted that sign languages should inform and constrain theories of ‘Universal Grammar’, their role in ‘Universal Semantics’ has been under-studied. We argue that they have a crucial role to play in the foundations of semantics, for two reasons. First, in some cases sign languages provide overt evidence on crucial aspects of the Logical Form of sentences , ones that are only inferred indirectly in spoken language. For instance, sign language ‘loci’ are positions in signing space that can arguably realize logical variables, and the fact that they are overt makes it possible to revisit foundational debates about the syntactic reality of variables, about mechanisms of temporal and modal anaphora, and about the existence of dynamic binding. Another example pertains to mechanisms of ‘context shift’, which were postulated on the basis of indirect evidence in spoken language, but which are arguably overt in sign language. Second, along one dimension sign languages are strictly more expressive than spoken languages because iconic phenomena can be found at their logical core. This applies to loci themselves, which may simultaneously function as logical variables and as schematic pictures of what they denote (context shift comes with some iconic requirements as well). As a result, the semantic system of spoken languages can in some respects be seen as a simplified version of the richer semantics found in sign languages. Two conclusions could be drawn from this observation. One is that the full extent of Universal Semantics can only be studied in sign languages. An alternative possibility is that spoken languages have comparable expressive mechanisms, but only when co-speech gestures are taken into account (as recently argued by Goldin-Meadow and Brentari). Either way, sign languages have a crucial role to play in investigations of the foundations of semantics.","container-title":"Theoretical Linguistics","DOI":"10.1515/tl-2018-0012","ISSN":"1613-4060","issue":"3-4","language":"en","note":"publisher: De Gruyter Mouton","page":"123-208","source":"www.degruyter.com","title":"Visible Meaning: Sign language and the foundations of semantics","title-short":"Visible Meaning","volume":"44","author":[{"family":"Schlenker","given":"Philippe"}],"issued":{"date-parts":[["2018",10,1]]}}}],"schema":"https://github.com/citation-style-language/schema/raw/master/csl-citation.json"} </w:instrText>
      </w:r>
      <w:ins w:id="100" w:author="Pečnik, Klemen" w:date="2022-09-23T21:29:00Z">
        <w:r w:rsidR="00C17AE5">
          <w:rPr>
            <w:lang w:val="en-GB"/>
          </w:rPr>
          <w:fldChar w:fldCharType="separate"/>
        </w:r>
        <w:r w:rsidR="00BF2910" w:rsidRPr="00BF2910">
          <w:rPr>
            <w:lang w:val="en-GB"/>
          </w:rPr>
          <w:t>[7]</w:t>
        </w:r>
        <w:r w:rsidR="00C17AE5">
          <w:rPr>
            <w:lang w:val="en-GB"/>
          </w:rPr>
          <w:fldChar w:fldCharType="end"/>
        </w:r>
        <w:r w:rsidR="00C17AE5">
          <w:rPr>
            <w:lang w:val="en-GB"/>
          </w:rPr>
          <w:t xml:space="preserve">. </w:t>
        </w:r>
        <w:r w:rsidRPr="00465735">
          <w:rPr>
            <w:lang w:val="en-GB"/>
          </w:rPr>
          <w:t xml:space="preserve">A common misconception is that sign language is international or that all sign languages are the same worldwide. Like spoken languages, sign languages can also be classified into language families. However, countries with the same spoken language do not necessarily have the same sign language </w:t>
        </w:r>
        <w:del w:id="101" w:author="Pečnik, Klemen" w:date="2022-09-23T22:15:00Z">
          <w:r w:rsidRPr="00465735" w:rsidDel="00B8354C">
            <w:rPr>
              <w:lang w:val="en-GB"/>
            </w:rPr>
            <w:delText>e.g.</w:delText>
          </w:r>
        </w:del>
      </w:ins>
      <w:ins w:id="102" w:author="Pečnik, Klemen" w:date="2022-09-23T22:15:00Z">
        <w:r w:rsidR="00B8354C" w:rsidRPr="00465735">
          <w:rPr>
            <w:lang w:val="en-GB"/>
          </w:rPr>
          <w:t>e.g.,</w:t>
        </w:r>
      </w:ins>
      <w:ins w:id="103" w:author="Pečnik, Klemen" w:date="2022-09-23T21:29:00Z">
        <w:r w:rsidRPr="00465735">
          <w:rPr>
            <w:lang w:val="en-GB"/>
          </w:rPr>
          <w:t xml:space="preserve"> American and British Sign Language developed independently of each other and are therefore not mutually intelligible. For communication on an international level, there exists International Sign (IS) which is often used at international conferences and events. It is a simplified form of a sign language with a limited set of words and does not have the status of the language, as it does not have a precisely defined vocabulary</w:t>
        </w:r>
        <w:r w:rsidR="00321343">
          <w:rPr>
            <w:lang w:val="en-GB"/>
          </w:rPr>
          <w:t xml:space="preserve"> </w:t>
        </w:r>
        <w:r w:rsidR="00321343">
          <w:rPr>
            <w:lang w:val="en-GB"/>
          </w:rPr>
          <w:fldChar w:fldCharType="begin"/>
        </w:r>
      </w:ins>
      <w:r w:rsidR="00F51C74">
        <w:rPr>
          <w:lang w:val="en-GB"/>
        </w:rPr>
        <w:instrText xml:space="preserve"> ADDIN ZOTERO_ITEM CSL_CITATION {"citationID":"a26if279avj","properties":{"formattedCitation":"[8]","plainCitation":"[8]","noteIndex":0},"citationItems":[{"id":"IWutFWri/z7xccgAM","uris":["http://zotero.org/users/7962130/items/KYL7IBIG"],"itemData":{"id":55,"type":"webpage","container-title":"European Union of the Deaf","language":"en","title":"International Sign","URL":"https://www.eud.eu/about-us/eud-position-paper/international-sign-guidelines/","accessed":{"date-parts":[["2018",7,25]]}}}],"schema":"https://github.com/citation-style-language/schema/raw/master/csl-citation.json"} </w:instrText>
      </w:r>
      <w:ins w:id="104" w:author="Pečnik, Klemen" w:date="2022-09-23T21:29:00Z">
        <w:r w:rsidR="00321343">
          <w:rPr>
            <w:lang w:val="en-GB"/>
          </w:rPr>
          <w:fldChar w:fldCharType="separate"/>
        </w:r>
        <w:r w:rsidR="00810B41" w:rsidRPr="00810B41">
          <w:rPr>
            <w:lang w:val="en-GB"/>
          </w:rPr>
          <w:t>[8]</w:t>
        </w:r>
        <w:r w:rsidR="00321343">
          <w:rPr>
            <w:lang w:val="en-GB"/>
          </w:rPr>
          <w:fldChar w:fldCharType="end"/>
        </w:r>
        <w:r w:rsidRPr="00465735">
          <w:rPr>
            <w:lang w:val="en-GB"/>
          </w:rPr>
          <w:t>. In Slovenia the Slovenian Sign Language has been recognized as a native language and as such added to the Slovenian constitution on June</w:t>
        </w:r>
        <w:r w:rsidR="00CE6050">
          <w:rPr>
            <w:lang w:val="en-GB"/>
          </w:rPr>
          <w:t xml:space="preserve"> 4</w:t>
        </w:r>
        <w:r w:rsidR="00CE6050" w:rsidRPr="00555ECC">
          <w:rPr>
            <w:vertAlign w:val="superscript"/>
            <w:lang w:val="en-GB"/>
          </w:rPr>
          <w:t>th</w:t>
        </w:r>
        <w:r w:rsidR="00CE6050">
          <w:rPr>
            <w:lang w:val="en-GB"/>
          </w:rPr>
          <w:t>,</w:t>
        </w:r>
        <w:r w:rsidRPr="00465735">
          <w:rPr>
            <w:lang w:val="en-GB"/>
          </w:rPr>
          <w:t xml:space="preserve"> 2021 </w:t>
        </w:r>
        <w:r w:rsidR="007B7BA7">
          <w:fldChar w:fldCharType="begin"/>
        </w:r>
      </w:ins>
      <w:r w:rsidR="00F51C74">
        <w:instrText xml:space="preserve"> ADDIN ZOTERO_ITEM CSL_CITATION {"citationID":"RK4bBlFX","properties":{"formattedCitation":"[9]","plainCitation":"[9]","noteIndex":0},"citationItems":[{"id":474,"uris":["http://zotero.org/groups/4764337/items/SYWNJ2LH"],"itemData":{"id":474,"type":"webpage","abstract":"V Državnem zboru so v petek, 4. junija 2021, razglasili ustavni zakon, po katerem se Ustava Republike Slovenije dopolni z novim 62. a členom.","language":"sl","title":"Slovenski znakovni jezik je del jezikovne dediščine Slovenije","URL":"https://www.rtvslo.si/dostopno/clanki/slovenski-znakovni-jezik-je-del-jezikovne-dediscine-slovenije/583831","author":[{"literal":"RTV Slovenija"}],"accessed":{"date-parts":[["2022",9,21]]}}}],"schema":"https://github.com/citation-style-language/schema/raw/master/csl-citation.json"} </w:instrText>
      </w:r>
      <w:ins w:id="105" w:author="Pečnik, Klemen" w:date="2022-09-23T21:29:00Z">
        <w:r w:rsidR="007B7BA7">
          <w:fldChar w:fldCharType="separate"/>
        </w:r>
        <w:r w:rsidR="00810B41">
          <w:t>[9]</w:t>
        </w:r>
        <w:r w:rsidR="007B7BA7">
          <w:fldChar w:fldCharType="end"/>
        </w:r>
        <w:r w:rsidRPr="00465735">
          <w:rPr>
            <w:lang w:val="en-GB"/>
          </w:rPr>
          <w:t xml:space="preserve">. Sign language interpreters bridge the communication gap between native users of sign language and the hearing community in various situations. In Slovenia, similarly to many other countries, a sign language interpreter is a profession gained with special examination in front of the National Profession Qualification Committee for sign language interpreters, </w:t>
        </w:r>
        <w:r w:rsidR="003960B9">
          <w:rPr>
            <w:lang w:val="en-GB"/>
          </w:rPr>
          <w:t>cer</w:t>
        </w:r>
        <w:r w:rsidR="0078099C">
          <w:rPr>
            <w:lang w:val="en-GB"/>
          </w:rPr>
          <w:t>tifying</w:t>
        </w:r>
        <w:r w:rsidRPr="00465735">
          <w:rPr>
            <w:lang w:val="en-GB"/>
          </w:rPr>
          <w:t xml:space="preserve"> highly skilled knowledge and qualification. There were 64 registered SSL interpreters in the registry at the time of conducting the study and many among them are </w:t>
        </w:r>
      </w:ins>
      <w:ins w:id="106" w:author="Pečnik, Klemen" w:date="2022-09-24T04:01:00Z">
        <w:r w:rsidR="00F61AC0">
          <w:rPr>
            <w:lang w:val="en-GB"/>
          </w:rPr>
          <w:t>C</w:t>
        </w:r>
      </w:ins>
      <w:ins w:id="107" w:author="Pečnik, Klemen" w:date="2022-09-23T21:29:00Z">
        <w:r w:rsidRPr="00465735">
          <w:rPr>
            <w:lang w:val="en-GB"/>
          </w:rPr>
          <w:t xml:space="preserve">hildren </w:t>
        </w:r>
      </w:ins>
      <w:ins w:id="108" w:author="Pečnik, Klemen" w:date="2022-09-24T04:01:00Z">
        <w:r w:rsidR="00F61AC0">
          <w:rPr>
            <w:lang w:val="en-GB"/>
          </w:rPr>
          <w:t>O</w:t>
        </w:r>
      </w:ins>
      <w:ins w:id="109" w:author="Pečnik, Klemen" w:date="2022-09-23T21:29:00Z">
        <w:r w:rsidRPr="00465735">
          <w:rPr>
            <w:lang w:val="en-GB"/>
          </w:rPr>
          <w:t xml:space="preserve">f </w:t>
        </w:r>
      </w:ins>
      <w:ins w:id="110" w:author="Pečnik, Klemen" w:date="2022-09-24T04:01:00Z">
        <w:r w:rsidR="00F61AC0">
          <w:rPr>
            <w:lang w:val="en-GB"/>
          </w:rPr>
          <w:t>D</w:t>
        </w:r>
      </w:ins>
      <w:ins w:id="111" w:author="Pečnik, Klemen" w:date="2022-09-23T21:29:00Z">
        <w:r w:rsidRPr="00465735">
          <w:rPr>
            <w:lang w:val="en-GB"/>
          </w:rPr>
          <w:t xml:space="preserve">eaf </w:t>
        </w:r>
      </w:ins>
      <w:ins w:id="112" w:author="Pečnik, Klemen" w:date="2022-09-24T04:01:00Z">
        <w:r w:rsidR="00F61AC0">
          <w:rPr>
            <w:lang w:val="en-GB"/>
          </w:rPr>
          <w:t>A</w:t>
        </w:r>
      </w:ins>
      <w:ins w:id="113" w:author="Pečnik, Klemen" w:date="2022-09-23T21:29:00Z">
        <w:r w:rsidRPr="00465735">
          <w:rPr>
            <w:lang w:val="en-GB"/>
          </w:rPr>
          <w:t>dult(s) (CODA). All other users of sign language without qualification are typically called signers, they can communicate conversationally with people who are deaf and hard of hearing but do not have the necessary official qualifications</w:t>
        </w:r>
        <w:r w:rsidR="00C17AE5">
          <w:rPr>
            <w:lang w:val="en-GB"/>
          </w:rPr>
          <w:t xml:space="preserve"> </w:t>
        </w:r>
        <w:r w:rsidR="00C17AE5">
          <w:rPr>
            <w:lang w:val="en-GB"/>
          </w:rPr>
          <w:fldChar w:fldCharType="begin"/>
        </w:r>
      </w:ins>
      <w:r w:rsidR="007A6487">
        <w:rPr>
          <w:lang w:val="en-GB"/>
        </w:rPr>
        <w:instrText xml:space="preserve"> ADDIN ZOTERO_ITEM CSL_CITATION {"citationID":"NB6tbunH","properties":{"formattedCitation":"[10,11]","plainCitation":"[10,11]","noteIndex":0},"citationItems":[{"id":502,"uris":["http://zotero.org/groups/4764337/items/4UE7DQAQ"],"itemData":{"id":502,"type":"webpage","language":"sl-SI","title":"Poklicna kvalifikacija tolmač","URL":"https://www.tolmaci.si/poklicna-kvalifikacija-tolmac/","author":[{"literal":"ZZTSJZ"}],"accessed":{"date-parts":[["2022",9,22]]}}},{"id":505,"uris":["http://zotero.org/groups/4764337/items/Q8UQFETL"],"itemData":{"id":505,"type":"webpage","language":"en-US","title":"What is a Sign Language Interpreter?","title-short":"What is a Sign Language Interpreter?","URL":"https://facstaff.necc.mass.edu/faculty-resources/deaf-and-hard-of-hearing-services-resources/what-is-a-sign-language-interpreter/","author":[{"literal":"NECC"}],"accessed":{"date-parts":[["2022",9,23]]}}}],"schema":"https://github.com/citation-style-language/schema/raw/master/csl-citation.json"} </w:instrText>
      </w:r>
      <w:ins w:id="114" w:author="Pečnik, Klemen" w:date="2022-09-23T21:29:00Z">
        <w:r w:rsidR="00C17AE5">
          <w:rPr>
            <w:lang w:val="en-GB"/>
          </w:rPr>
          <w:fldChar w:fldCharType="separate"/>
        </w:r>
        <w:r w:rsidR="00810B41">
          <w:rPr>
            <w:noProof/>
            <w:lang w:val="en-GB"/>
          </w:rPr>
          <w:t>[10,11]</w:t>
        </w:r>
        <w:r w:rsidR="00C17AE5">
          <w:rPr>
            <w:lang w:val="en-GB"/>
          </w:rPr>
          <w:fldChar w:fldCharType="end"/>
        </w:r>
        <w:r w:rsidRPr="00465735">
          <w:rPr>
            <w:lang w:val="en-GB"/>
          </w:rPr>
          <w:t>.</w:t>
        </w:r>
      </w:ins>
    </w:p>
    <w:p w14:paraId="43EA33A4" w14:textId="5A3D28AA" w:rsidR="00D4666B" w:rsidRDefault="00D4666B" w:rsidP="00D4666B">
      <w:pPr>
        <w:pStyle w:val="MDPI31text"/>
        <w:ind w:firstLine="510"/>
      </w:pPr>
      <w:r>
        <w:t xml:space="preserve">There is a plethora of quantitative and qualitative research methods that help the developers with evaluations of different solutions’ user experience and its aspects, such as usability, task difficulty, effort, mental demand, learnability, attractiveness, novelty, trust, VR sickness, etc. </w:t>
      </w:r>
      <w:ins w:id="115" w:author="Pečnik, Klemen" w:date="2022-09-23T21:29:00Z">
        <w:r w:rsidR="003F73E1">
          <w:t>The p</w:t>
        </w:r>
        <w:r w:rsidR="00552B45">
          <w:t>resent study is mainly</w:t>
        </w:r>
        <w:r w:rsidR="003945CF">
          <w:t xml:space="preserve"> focus</w:t>
        </w:r>
        <w:r w:rsidR="00552B45">
          <w:t>ed</w:t>
        </w:r>
      </w:ins>
      <w:del w:id="116" w:author="Pečnik, Klemen" w:date="2022-09-23T21:29:00Z">
        <w:r>
          <w:delText>In this paper we will focus</w:delText>
        </w:r>
      </w:del>
      <w:r>
        <w:t xml:space="preserve"> on the quantitative methods as </w:t>
      </w:r>
      <w:ins w:id="117" w:author="Pečnik, Klemen" w:date="2022-09-23T21:29:00Z">
        <w:r w:rsidR="00EF5102">
          <w:t>the goal is</w:t>
        </w:r>
      </w:ins>
      <w:del w:id="118" w:author="Pečnik, Klemen" w:date="2022-09-23T21:29:00Z">
        <w:r>
          <w:delText>we are trying</w:delText>
        </w:r>
      </w:del>
      <w:r>
        <w:t xml:space="preserve"> to get an objective insight into the </w:t>
      </w:r>
      <w:ins w:id="119" w:author="Pečnik, Klemen" w:date="2022-09-23T21:29:00Z">
        <w:r w:rsidR="00E32788">
          <w:t>user experience</w:t>
        </w:r>
      </w:ins>
      <w:del w:id="120" w:author="Pečnik, Klemen" w:date="2022-09-23T21:29:00Z">
        <w:r>
          <w:delText>usability</w:delText>
        </w:r>
      </w:del>
      <w:r>
        <w:t xml:space="preserve"> of </w:t>
      </w:r>
      <w:ins w:id="121" w:author="Pečnik, Klemen" w:date="2022-09-23T21:29:00Z">
        <w:r w:rsidR="006E399E">
          <w:t>proposed</w:t>
        </w:r>
      </w:ins>
      <w:del w:id="122" w:author="Pečnik, Klemen" w:date="2022-09-23T21:29:00Z">
        <w:r>
          <w:delText>our</w:delText>
        </w:r>
      </w:del>
      <w:r>
        <w:t xml:space="preserve"> solutions</w:t>
      </w:r>
      <w:ins w:id="123" w:author="Pečnik, Klemen" w:date="2022-09-23T21:29:00Z">
        <w:r w:rsidR="001B53EE">
          <w:t xml:space="preserve"> with </w:t>
        </w:r>
        <w:r w:rsidR="005C5557">
          <w:t xml:space="preserve">an </w:t>
        </w:r>
        <w:r w:rsidR="001B53EE">
          <w:t xml:space="preserve">emphasis on </w:t>
        </w:r>
        <w:r w:rsidR="00372638">
          <w:t>multimedia content distribution and informational services</w:t>
        </w:r>
      </w:ins>
      <w:r>
        <w:t>. One of the oldest and widely accepted methods is the System Usability Scale (SUS), which is quick and easy to use,</w:t>
      </w:r>
      <w:r w:rsidDel="00131425">
        <w:t xml:space="preserve"> </w:t>
      </w:r>
      <w:r>
        <w:t xml:space="preserve">and is often used as a benchmark method </w:t>
      </w:r>
      <w:ins w:id="124" w:author="Pečnik, Klemen" w:date="2022-09-23T21:29:00Z">
        <w:r w:rsidR="00256830">
          <w:fldChar w:fldCharType="begin"/>
        </w:r>
      </w:ins>
      <w:r w:rsidR="00F51C74">
        <w:instrText xml:space="preserve"> ADDIN ZOTERO_ITEM CSL_CITATION {"citationID":"wEMwMWNo","properties":{"formattedCitation":"[12]","plainCitation":"[12]","noteIndex":0},"citationItems":[{"id":36,"uris":["http://zotero.org/users/9894717/items/ZS5AFQQK"],"itemData":{"id":36,"type":"chapter","page":"189-194","source":"ResearchGate","title":"SUS - a quick and dirty usability scale","author":[{"family":"Brooke","given":"John"}],"issued":{"date-parts":[["1996",1,1]]}}}],"schema":"https://github.com/citation-style-language/schema/raw/master/csl-citation.json"} </w:instrText>
      </w:r>
      <w:ins w:id="125" w:author="Pečnik, Klemen" w:date="2022-09-23T21:29:00Z">
        <w:r w:rsidR="00256830">
          <w:fldChar w:fldCharType="separate"/>
        </w:r>
        <w:r w:rsidR="00810B41">
          <w:t>[12]</w:t>
        </w:r>
        <w:r w:rsidR="00256830">
          <w:fldChar w:fldCharType="end"/>
        </w:r>
        <w:r w:rsidR="003564B1">
          <w:t>.</w:t>
        </w:r>
      </w:ins>
      <w:del w:id="126" w:author="Pečnik, Klemen" w:date="2022-09-23T21:29:00Z">
        <w:r>
          <w:fldChar w:fldCharType="begin"/>
        </w:r>
        <w:r>
          <w:delInstrText xml:space="preserve"> ADDIN ZOTERO_ITEM CSL_CITATION {"citationID":"wEMwMWNo","properties":{"formattedCitation":"[5]","plainCitation":"[5]","noteIndex":0},"citationItems":[{"id":36,"uris":["http://zotero.org/users/9894717/items/ZS5AFQQK"],"itemData":{"id":36,"type":"chapter","page":"189-194","source":"ResearchGate","title":"SUS - a quick and dirty usability scale","author":[{"family":"Brooke","given":"John"}],"issued":{"date-parts":[["1996",1,1]]}}}],"schema":"https://github.com/citation-style-language/schema/raw/master/csl-citation.json"} </w:delInstrText>
        </w:r>
        <w:r>
          <w:fldChar w:fldCharType="separate"/>
        </w:r>
        <w:r w:rsidRPr="00001F55">
          <w:delText>[5]</w:delText>
        </w:r>
        <w:r>
          <w:fldChar w:fldCharType="end"/>
        </w:r>
        <w:r>
          <w:delText>.</w:delText>
        </w:r>
      </w:del>
      <w:r>
        <w:t xml:space="preserve"> It consists of a 10-item questionnaire with </w:t>
      </w:r>
      <w:ins w:id="127" w:author="Pečnik, Klemen" w:date="2022-09-24T01:23:00Z">
        <w:r w:rsidR="00364F82">
          <w:t xml:space="preserve">a </w:t>
        </w:r>
      </w:ins>
      <w:r>
        <w:t>5-point scale answers, resulting in a single score ranging from 0 to 100 indicating the usability and learnability of the evaluated solution. A similar method to SUS, but somewhat more targeted and with more sub scores</w:t>
      </w:r>
      <w:ins w:id="128" w:author="Pečnik, Klemen" w:date="2022-09-24T01:25:00Z">
        <w:r w:rsidR="00AF4A99">
          <w:t>,</w:t>
        </w:r>
      </w:ins>
      <w:r>
        <w:t xml:space="preserve"> is the </w:t>
      </w:r>
      <w:r w:rsidRPr="00060BC6">
        <w:t>Post Study System Usability Questionnaire</w:t>
      </w:r>
      <w:r>
        <w:t xml:space="preserve"> (PSSUQ) </w:t>
      </w:r>
      <w:ins w:id="129" w:author="Pečnik, Klemen" w:date="2022-09-23T21:29:00Z">
        <w:r w:rsidR="00C03293">
          <w:fldChar w:fldCharType="begin"/>
        </w:r>
      </w:ins>
      <w:r w:rsidR="00F51C74">
        <w:instrText xml:space="preserve"> ADDIN ZOTERO_ITEM CSL_CITATION {"citationID":"wpfGGlOc","properties":{"formattedCitation":"[13]","plainCitation":"[13]","noteIndex":0},"citationItems":[{"id":39,"uris":["http://zotero.org/users/9894717/items/TJKKYA65"],"itemData":{"id":39,"type":"paper-conference","abstract":"Usability evaluators used an 18-item, post-study questionnaire in three related usability tests. I conducted an exploratory factor analysis to investigate statistical justification to combine items into subscales. The factor analysis indicated that three factors accounted for 87 percent of the total variance. Coefficient alpha analyses showed that the reliability of the overall summative scale was .97, and ranged from .91 to .96 for the three subscales. In the sensitivity analyses, the overall scale and all three subscales detected significant differences among the user groups; and one subscale indicated a significant system effect. Correlation analyses support the validity of the scales. The overall scale correlated highly with the sum of the After-Scenario Questionnaire ratings that participants gave after each scenario. The overall scale also correlated moderately with the percentage of successful scenario completion. These results are consistent with the hypothesis that these alternative measurements tap into a common underlying construct. This construct is probably usability, based on the content of the questionnaire items and the measurement context.","event-title":"Proceedings of the Human Factors Society","page":"1259-1263","source":"ResearchGate","title":"Psychometric evaluation of the post-study system usability questionnaire: The PSSUQ","title-short":"Psychometric evaluation of the post-study system usability questionnaire","volume":"2","author":[{"family":"Lewis","given":"James"}],"issued":{"date-parts":[["1992",1,1]]}}}],"schema":"https://github.com/citation-style-language/schema/raw/master/csl-citation.json"} </w:instrText>
      </w:r>
      <w:ins w:id="130" w:author="Pečnik, Klemen" w:date="2022-09-23T21:29:00Z">
        <w:r w:rsidR="00C03293">
          <w:fldChar w:fldCharType="separate"/>
        </w:r>
        <w:r w:rsidR="00810B41">
          <w:t>[13]</w:t>
        </w:r>
        <w:r w:rsidR="00C03293">
          <w:fldChar w:fldCharType="end"/>
        </w:r>
        <w:r w:rsidR="00973F96">
          <w:t>.</w:t>
        </w:r>
      </w:ins>
      <w:del w:id="131" w:author="Pečnik, Klemen" w:date="2022-09-23T21:29:00Z">
        <w:r>
          <w:fldChar w:fldCharType="begin"/>
        </w:r>
        <w:r>
          <w:delInstrText xml:space="preserve"> ADDIN ZOTERO_ITEM CSL_CITATION {"citationID":"wpfGGlOc","properties":{"formattedCitation":"[6]","plainCitation":"[6]","noteIndex":0},"citationItems":[{"id":39,"uris":["http://zotero.org/users/9894717/items/TJKKYA65"],"itemData":{"id":39,"type":"paper-conference","abstract":"Usability evaluators used an 18-item, post-study questionnaire in three related usability tests. I conducted an exploratory factor analysis to investigate statistical justification to combine items into subscales. The factor analysis indicated that three factors accounted for 87 percent of the total variance. Coefficient alpha analyses showed that the reliability of the overall summative scale was .97, and ranged from .91 to .96 for the three subscales. In the sensitivity analyses, the overall scale and all three subscales detected significant differences among the user groups; and one subscale indicated a significant system effect. Correlation analyses support the validity of the scales. The overall scale correlated highly with the sum of the After-Scenario Questionnaire ratings that participants gave after each scenario. The overall scale also correlated moderately with the percentage of successful scenario completion. These results are consistent with the hypothesis that these alternative measurements tap into a common underlying construct. This construct is probably usability, based on the content of the questionnaire items and the measurement context.","event-title":"Proceedings of the Human Factors Society","page":"1259-1263","source":"ResearchGate","title":"Psychometric evaluation of the post-study system usability questionnaire: The PSSUQ","title-short":"Psychometric evaluation of the post-study system usability questionnaire","volume":"2","author":[{"family":"Lewis","given":"James"}],"issued":{"date-parts":[["1992",1,1]]}}}],"schema":"https://github.com/citation-style-language/schema/raw/master/csl-citation.json"} </w:delInstrText>
        </w:r>
        <w:r>
          <w:fldChar w:fldCharType="separate"/>
        </w:r>
        <w:r w:rsidRPr="00001F55">
          <w:delText>[6]</w:delText>
        </w:r>
        <w:r>
          <w:fldChar w:fldCharType="end"/>
        </w:r>
        <w:r>
          <w:delText>.</w:delText>
        </w:r>
      </w:del>
      <w:r>
        <w:t xml:space="preserve"> It </w:t>
      </w:r>
      <w:del w:id="132" w:author="Pečnik, Klemen" w:date="2022-09-24T01:25:00Z">
        <w:r w:rsidDel="00C55897">
          <w:delText>ha</w:delText>
        </w:r>
      </w:del>
      <w:ins w:id="133" w:author="Pečnik, Klemen" w:date="2022-09-24T01:25:00Z">
        <w:r w:rsidR="00C55897">
          <w:t>i</w:t>
        </w:r>
      </w:ins>
      <w:r>
        <w:t xml:space="preserve">s a 19-item questionnaire with </w:t>
      </w:r>
      <w:ins w:id="134" w:author="Pečnik, Klemen" w:date="2022-09-24T01:25:00Z">
        <w:r w:rsidR="00C02F4B">
          <w:t xml:space="preserve">a </w:t>
        </w:r>
      </w:ins>
      <w:r>
        <w:t>7-point scale and provides scores for s</w:t>
      </w:r>
      <w:r w:rsidRPr="004B062F">
        <w:t xml:space="preserve">ystem </w:t>
      </w:r>
      <w:r>
        <w:t>u</w:t>
      </w:r>
      <w:r w:rsidRPr="004B062F">
        <w:t xml:space="preserve">sefulness, </w:t>
      </w:r>
      <w:r>
        <w:t>i</w:t>
      </w:r>
      <w:r w:rsidRPr="004B062F">
        <w:t xml:space="preserve">nformation </w:t>
      </w:r>
      <w:r>
        <w:t>q</w:t>
      </w:r>
      <w:r w:rsidRPr="004B062F">
        <w:t xml:space="preserve">uality, </w:t>
      </w:r>
      <w:r>
        <w:t>i</w:t>
      </w:r>
      <w:r w:rsidRPr="004B062F">
        <w:t xml:space="preserve">nterface </w:t>
      </w:r>
      <w:r>
        <w:t>q</w:t>
      </w:r>
      <w:r w:rsidRPr="004B062F">
        <w:t>uality</w:t>
      </w:r>
      <w:ins w:id="135" w:author="Pečnik, Klemen" w:date="2022-09-24T01:25:00Z">
        <w:r w:rsidR="00C02F4B">
          <w:t>,</w:t>
        </w:r>
      </w:ins>
      <w:r>
        <w:t xml:space="preserve"> and an overall score. Similarly</w:t>
      </w:r>
      <w:del w:id="136" w:author="Pečnik, Klemen" w:date="2022-09-23T21:29:00Z">
        <w:r>
          <w:delText>,</w:delText>
        </w:r>
      </w:del>
      <w:r>
        <w:t xml:space="preserve"> to SUS, it can be done using either a paper or a digital version. Another well-known method is NASA Task Load Index (NasaTLX</w:t>
      </w:r>
      <w:ins w:id="137" w:author="Pečnik, Klemen" w:date="2022-09-23T21:29:00Z">
        <w:r w:rsidR="002B0741">
          <w:t>)</w:t>
        </w:r>
        <w:r w:rsidR="00C17DB1">
          <w:t xml:space="preserve"> </w:t>
        </w:r>
        <w:r w:rsidR="00C6047C">
          <w:t>which</w:t>
        </w:r>
      </w:ins>
      <w:del w:id="138" w:author="Pečnik, Klemen" w:date="2022-09-23T21:29:00Z">
        <w:r>
          <w:delText xml:space="preserve">), </w:delText>
        </w:r>
        <w:r w:rsidRPr="001E771B">
          <w:delText>that</w:delText>
        </w:r>
      </w:del>
      <w:r w:rsidRPr="001E771B">
        <w:t xml:space="preserve"> rates perceived workload </w:t>
      </w:r>
      <w:r w:rsidRPr="0055489C">
        <w:t>to</w:t>
      </w:r>
      <w:r w:rsidRPr="001E771B">
        <w:t xml:space="preserve"> assess a task, system, or team’s effectiveness</w:t>
      </w:r>
      <w:r>
        <w:t xml:space="preserve"> </w:t>
      </w:r>
      <w:ins w:id="139" w:author="Pečnik, Klemen" w:date="2022-09-23T21:29:00Z">
        <w:r w:rsidR="003B6D4D">
          <w:fldChar w:fldCharType="begin"/>
        </w:r>
      </w:ins>
      <w:r w:rsidR="00F51C74">
        <w:instrText xml:space="preserve"> ADDIN ZOTERO_ITEM CSL_CITATION {"citationID":"qMo7MYFT","properties":{"formattedCitation":"[14]","plainCitation":"[14]","noteIndex":0},"citationItems":[{"id":42,"uris":["http://zotero.org/users/9894717/items/I9MVCJ98"],"itemData":{"id":42,"type":"article-journal","abstract":"NASA-TLX is a multi-dimensional scale designed to obtain workload estimates from one or more operators while they are performing a task or immediately afterwards. The years of research that preceded subscale selection and the weighted averaging approach resulted in a tool that has proven to be reasonably easy to use and reliably sensitive to experimentally important manipulations over the past 20 years. Its use has spread far beyond its original application (aviation), focus (crew complement), and language (English). This survey of 550 studies in which NASA-TLX was used or reviewed was undertaken to provide a resource for a new generation of users. The goal was to summarize the environments in which it has been applied, the types of activities the raters performed, other variables that were measured that did (or did not) covary, methodological issues, and lessons learned","container-title":"Proceedings of the Human Factors and Ergonomics Society Annual Meeting","DOI":"10.1177/154193120605000909","ISSN":"2169-5067","issue":"9","journalAbbreviation":"Proceedings of the Human Factors and Ergonomics Society Annual Meeting","language":"en","note":"publisher: SAGE Publications Inc","page":"904-908","source":"SAGE Journals","title":"Nasa-Task Load Index (NASA-TLX); 20 Years Later","volume":"50","author":[{"family":"Hart","given":"Sandra G."}],"issued":{"date-parts":[["2006",10,1]]}}}],"schema":"https://github.com/citation-style-language/schema/raw/master/csl-citation.json"} </w:instrText>
      </w:r>
      <w:ins w:id="140" w:author="Pečnik, Klemen" w:date="2022-09-23T21:29:00Z">
        <w:r w:rsidR="003B6D4D">
          <w:fldChar w:fldCharType="separate"/>
        </w:r>
        <w:r w:rsidR="00810B41">
          <w:t>[14]</w:t>
        </w:r>
        <w:r w:rsidR="003B6D4D">
          <w:fldChar w:fldCharType="end"/>
        </w:r>
        <w:r w:rsidR="00501D0D">
          <w:t>.</w:t>
        </w:r>
      </w:ins>
      <w:del w:id="141" w:author="Pečnik, Klemen" w:date="2022-09-23T21:29:00Z">
        <w:r>
          <w:fldChar w:fldCharType="begin"/>
        </w:r>
        <w:r>
          <w:delInstrText xml:space="preserve"> ADDIN ZOTERO_ITEM CSL_CITATION {"citationID":"qMo7MYFT","properties":{"formattedCitation":"[7]","plainCitation":"[7]","noteIndex":0},"citationItems":[{"id":42,"uris":["http://zotero.org/users/9894717/items/I9MVCJ98"],"itemData":{"id":42,"type":"article-journal","abstract":"NASA-TLX is a multi-dimensional scale designed to obtain workload estimates from one or more operators while they are performing a task or immediately afterwards. The years of research that preceded subscale selection and the weighted averaging approach resulted in a tool that has proven to be reasonably easy to use and reliably sensitive to experimentally important manipulations over the past 20 years. Its use has spread far beyond its original application (aviation), focus (crew complement), and language (English). This survey of 550 studies in which NASA-TLX was used or reviewed was undertaken to provide a resource for a new generation of users. The goal was to summarize the environments in which it has been applied, the types of activities the raters performed, other variables that were measured that did (or did not) covary, methodological issues, and lessons learned","container-title":"Proceedings of the Human Factors and Ergonomics Society Annual Meeting","DOI":"10.1177/154193120605000909","ISSN":"2169-5067","issue":"9","journalAbbreviation":"Proceedings of the Human Factors and Ergonomics Society Annual Meeting","language":"en","note":"publisher: SAGE Publications Inc","page":"904-908","source":"SAGE Journals","title":"Nasa-Task Load Index (NASA-TLX); 20 Years Later","volume":"50","author":[{"family":"Hart","given":"Sandra G."}],"issued":{"date-parts":[["2006",10,1]]}}}],"schema":"https://github.com/citation-style-language/schema/raw/master/csl-citation.json"} </w:delInstrText>
        </w:r>
        <w:r>
          <w:fldChar w:fldCharType="separate"/>
        </w:r>
        <w:r w:rsidRPr="00001F55">
          <w:delText>[7]</w:delText>
        </w:r>
        <w:r>
          <w:fldChar w:fldCharType="end"/>
        </w:r>
        <w:r>
          <w:delText>.</w:delText>
        </w:r>
      </w:del>
      <w:r>
        <w:t xml:space="preserve"> It consists of 21 item questionnaire, 15 pairing questions and 6 scales, giving three different results. It is more complex than SUS and quite demanding to set up. Measurements of software quality from the users’ perspective is often performed using the</w:t>
      </w:r>
      <w:r w:rsidRPr="00AC2DD2">
        <w:t xml:space="preserve"> Software Usability Metric</w:t>
      </w:r>
      <w:r>
        <w:t xml:space="preserve"> (SUMI) methodology </w:t>
      </w:r>
      <w:ins w:id="142" w:author="Pečnik, Klemen" w:date="2022-09-23T21:29:00Z">
        <w:r w:rsidR="00434A8A">
          <w:fldChar w:fldCharType="begin"/>
        </w:r>
      </w:ins>
      <w:r w:rsidR="00F51C74">
        <w:instrText xml:space="preserve"> ADDIN ZOTERO_ITEM CSL_CITATION {"citationID":"UHf7qWCr","properties":{"formattedCitation":"[15]","plainCitation":"[15]","noteIndex":0},"citationItems":[{"id":43,"uris":["http://zotero.org/users/9894717/items/SDHA8QTP"],"itemData":{"id":43,"type":"article-journal","abstract":"The Software Usability Measurement Inventory is a rigorously tested and proven method of measuring software quality from the end user's point of view.SUMI is a consistent method for assessing the quality of use of a software product or prototype, and can assist with the detection of usability flaws before a product is shipped.It is backed by an extensive reference database embedded in an effective analysis and report generation tool.","container-title":"British Journal of Educational Technology","DOI":"10.1111/j.1467-8535.1993.tb00076.x","journalAbbreviation":"British Journal of Educational Technology","page":"210-212","source":"ResearchGate","title":"SUMI: the Software Usability Measurement Inventory","title-short":"SUMI","volume":"24","author":[{"family":"Kirakowski","given":"Jurek"},{"family":"Corbett","given":"Mary"}],"issued":{"date-parts":[["2006",10,27]]}}}],"schema":"https://github.com/citation-style-language/schema/raw/master/csl-citation.json"} </w:instrText>
      </w:r>
      <w:ins w:id="143" w:author="Pečnik, Klemen" w:date="2022-09-23T21:29:00Z">
        <w:r w:rsidR="00434A8A">
          <w:fldChar w:fldCharType="separate"/>
        </w:r>
        <w:r w:rsidR="00810B41">
          <w:t>[15]</w:t>
        </w:r>
        <w:r w:rsidR="00434A8A">
          <w:fldChar w:fldCharType="end"/>
        </w:r>
        <w:r w:rsidR="006A58D5">
          <w:t>.</w:t>
        </w:r>
      </w:ins>
      <w:del w:id="144" w:author="Pečnik, Klemen" w:date="2022-09-23T21:29:00Z">
        <w:r>
          <w:fldChar w:fldCharType="begin"/>
        </w:r>
        <w:r>
          <w:delInstrText xml:space="preserve"> ADDIN ZOTERO_ITEM CSL_CITATION {"citationID":"UHf7qWCr","properties":{"formattedCitation":"[8]","plainCitation":"[8]","noteIndex":0},"citationItems":[{"id":43,"uris":["http://zotero.org/users/9894717/items/SDHA8QTP"],"itemData":{"id":43,"type":"article-journal","abstract":"The Software Usability Measurement Inventory is a rigorously tested and proven method of measuring software quality from the end user's point of view.SUMI is a consistent method for assessing the quality of use of a software product or prototype, and can assist with the detection of usability flaws before a product is shipped.It is backed by an extensive reference database embedded in an effective analysis and report generation tool.","container-title":"British Journal of Educational Technology","DOI":"10.1111/j.1467-8535.1993.tb00076.x","journalAbbreviation":"British Journal of Educational Technology","page":"210-212","source":"ResearchGate","title":"SUMI: the Software Usability Measurement Inventory","title-short":"SUMI","volume":"24","author":[{"family":"Kirakowski","given":"Jurek"},{"family":"Corbett","given":"Mary"}],"issued":{"date-parts":[["2006",10,27]]}}}],"schema":"https://github.com/citation-style-language/schema/raw/master/csl-citation.json"} </w:delInstrText>
        </w:r>
        <w:r>
          <w:fldChar w:fldCharType="separate"/>
        </w:r>
        <w:r w:rsidRPr="00001F55">
          <w:delText>[8]</w:delText>
        </w:r>
        <w:r>
          <w:fldChar w:fldCharType="end"/>
        </w:r>
        <w:r>
          <w:delText>.</w:delText>
        </w:r>
      </w:del>
      <w:r>
        <w:t xml:space="preserve"> It has been used for over 25 years and consists of 50-item questionnaire</w:t>
      </w:r>
      <w:del w:id="145" w:author="Pečnik, Klemen" w:date="2022-09-24T01:26:00Z">
        <w:r w:rsidDel="000D04B5">
          <w:delText>,</w:delText>
        </w:r>
      </w:del>
      <w:r>
        <w:t xml:space="preserve"> with </w:t>
      </w:r>
      <w:ins w:id="146" w:author="Pečnik, Klemen" w:date="2022-09-24T01:26:00Z">
        <w:r w:rsidR="00C02F4B">
          <w:t xml:space="preserve">a </w:t>
        </w:r>
      </w:ins>
      <w:r>
        <w:t>3-point scale, providing results for e</w:t>
      </w:r>
      <w:r w:rsidRPr="00D214F7">
        <w:t xml:space="preserve">fficiency, </w:t>
      </w:r>
      <w:r>
        <w:t>a</w:t>
      </w:r>
      <w:r w:rsidRPr="00D214F7">
        <w:t xml:space="preserve">ffect, </w:t>
      </w:r>
      <w:r>
        <w:t>h</w:t>
      </w:r>
      <w:r w:rsidRPr="00D214F7">
        <w:t xml:space="preserve">elpfulness, </w:t>
      </w:r>
      <w:r>
        <w:t>c</w:t>
      </w:r>
      <w:r w:rsidRPr="00D214F7">
        <w:t xml:space="preserve">ontrol, </w:t>
      </w:r>
      <w:r>
        <w:t>l</w:t>
      </w:r>
      <w:r w:rsidRPr="00D214F7">
        <w:t xml:space="preserve">earnability, and a </w:t>
      </w:r>
      <w:r>
        <w:t>g</w:t>
      </w:r>
      <w:r w:rsidRPr="00D214F7">
        <w:t>lobal SUMI score</w:t>
      </w:r>
      <w:r>
        <w:t xml:space="preserve">. It </w:t>
      </w:r>
      <w:r w:rsidRPr="006233A5">
        <w:t>produces reliable results with small sample sizes</w:t>
      </w:r>
      <w:r>
        <w:t xml:space="preserve"> and allows for their comparison with the global SUMI repository of over 2000 evaluated software solutions. However, a 50-item questionnaire can be quite tedious for the participants</w:t>
      </w:r>
      <w:ins w:id="147" w:author="Pečnik, Klemen" w:date="2022-09-24T01:27:00Z">
        <w:r w:rsidR="005A7018">
          <w:t xml:space="preserve"> to solve</w:t>
        </w:r>
      </w:ins>
      <w:r>
        <w:t xml:space="preserve"> and requires a lot of participants’ time and effort. </w:t>
      </w:r>
      <w:ins w:id="148" w:author="Pečnik, Klemen" w:date="2022-09-23T21:29:00Z">
        <w:r w:rsidR="00953959">
          <w:t>On the other hand</w:t>
        </w:r>
        <w:r w:rsidR="003652E3">
          <w:t>,</w:t>
        </w:r>
        <w:r w:rsidR="00953959">
          <w:t xml:space="preserve"> </w:t>
        </w:r>
        <w:r w:rsidR="003652E3" w:rsidRPr="003652E3">
          <w:t>The Psychosocial Impact of Assistive Devices Scales (PIADS)</w:t>
        </w:r>
        <w:del w:id="149" w:author="Pečnik, Klemen" w:date="2022-09-24T01:27:00Z">
          <w:r w:rsidR="00A36463" w:rsidDel="00324798">
            <w:delText>,</w:delText>
          </w:r>
        </w:del>
        <w:r w:rsidR="00A36463">
          <w:t xml:space="preserve"> </w:t>
        </w:r>
        <w:r w:rsidR="00315C6A">
          <w:t>was designed to assess the effects of an assistive d</w:t>
        </w:r>
        <w:r w:rsidR="00374C70">
          <w:t xml:space="preserve">evice. </w:t>
        </w:r>
        <w:r w:rsidR="00DB12F1">
          <w:t>The</w:t>
        </w:r>
        <w:r w:rsidR="003652E3" w:rsidRPr="003652E3">
          <w:t xml:space="preserve"> self-report questionnaire </w:t>
        </w:r>
        <w:r w:rsidR="00374C70">
          <w:t>consists of 26 self</w:t>
        </w:r>
        <w:r w:rsidR="00DB12F1">
          <w:t>-report item</w:t>
        </w:r>
        <w:r w:rsidR="005F24A9">
          <w:t>s</w:t>
        </w:r>
        <w:r w:rsidR="007D19A5">
          <w:t xml:space="preserve"> with </w:t>
        </w:r>
        <w:r w:rsidR="00F85A6D">
          <w:t>7-point Likert scale,</w:t>
        </w:r>
        <w:r w:rsidR="00DB12F1">
          <w:t xml:space="preserve"> </w:t>
        </w:r>
        <w:r w:rsidR="006E156C">
          <w:t>giving</w:t>
        </w:r>
        <w:del w:id="150" w:author="Pečnik, Klemen" w:date="2022-09-24T01:28:00Z">
          <w:r w:rsidR="006E156C" w:rsidDel="00582122">
            <w:delText xml:space="preserve"> </w:delText>
          </w:r>
          <w:r w:rsidR="005F24A9" w:rsidDel="00582122">
            <w:delText>the</w:delText>
          </w:r>
        </w:del>
        <w:r w:rsidR="005F24A9">
          <w:t xml:space="preserve"> results </w:t>
        </w:r>
        <w:r w:rsidR="003652E3" w:rsidRPr="003652E3">
          <w:t>on functional independence, well-being, and quality of life</w:t>
        </w:r>
        <w:r w:rsidR="005F24A9">
          <w:t xml:space="preserve"> </w:t>
        </w:r>
        <w:r w:rsidR="005F24A9">
          <w:fldChar w:fldCharType="begin"/>
        </w:r>
      </w:ins>
      <w:r w:rsidR="007A6487">
        <w:instrText xml:space="preserve"> ADDIN ZOTERO_ITEM CSL_CITATION {"citationID":"M5pF90iH","properties":{"formattedCitation":"[16]","plainCitation":"[16]","noteIndex":0},"citationItems":[{"id":478,"uris":["http://zotero.org/groups/4764337/items/37UWLWXC"],"itemData":{"id":478,"type":"webpage","language":"en-GB","title":"PIADS – Updates, news and resources on the use of PIADS to measure impact of assistive devices","URL":"http://piads.at/","accessed":{"date-parts":[["2022",9,21]]}}}],"schema":"https://github.com/citation-style-language/schema/raw/master/csl-citation.json"} </w:instrText>
      </w:r>
      <w:ins w:id="151" w:author="Pečnik, Klemen" w:date="2022-09-23T21:29:00Z">
        <w:r w:rsidR="005F24A9">
          <w:fldChar w:fldCharType="separate"/>
        </w:r>
        <w:r w:rsidR="00810B41">
          <w:t>[16]</w:t>
        </w:r>
        <w:r w:rsidR="005F24A9">
          <w:fldChar w:fldCharType="end"/>
        </w:r>
        <w:r w:rsidR="00C01317">
          <w:t xml:space="preserve"> PIADS is translated in</w:t>
        </w:r>
        <w:r w:rsidR="006D02DC">
          <w:t>to</w:t>
        </w:r>
        <w:r w:rsidR="00C01317">
          <w:t xml:space="preserve"> 1</w:t>
        </w:r>
        <w:r w:rsidR="00982413">
          <w:t>5 written languages</w:t>
        </w:r>
        <w:r w:rsidR="00776DA9">
          <w:t xml:space="preserve"> and originating in English</w:t>
        </w:r>
        <w:r w:rsidR="003652E3" w:rsidRPr="003652E3">
          <w:t>. </w:t>
        </w:r>
        <w:r w:rsidR="00236C8A">
          <w:t xml:space="preserve">While PIADS is focusing on </w:t>
        </w:r>
        <w:r w:rsidR="002E6E99">
          <w:t>assistive devices</w:t>
        </w:r>
        <w:r w:rsidR="00066B3A">
          <w:t>,</w:t>
        </w:r>
        <w:r w:rsidR="002E6E99">
          <w:t xml:space="preserve"> the present study </w:t>
        </w:r>
        <w:r w:rsidR="00D07484">
          <w:t xml:space="preserve">is </w:t>
        </w:r>
        <w:r w:rsidR="00B623CE">
          <w:t xml:space="preserve">more focused on user interfaces and services. </w:t>
        </w:r>
        <w:r w:rsidR="00E42000">
          <w:t>Therefore</w:t>
        </w:r>
        <w:r w:rsidR="00D923CC">
          <w:t>,</w:t>
        </w:r>
      </w:ins>
      <w:del w:id="152" w:author="Pečnik, Klemen" w:date="2022-09-23T21:29:00Z">
        <w:r>
          <w:delText>For target evaluation method</w:delText>
        </w:r>
      </w:del>
      <w:r>
        <w:t xml:space="preserve"> the User Experience Questionnaire (UEQ) </w:t>
      </w:r>
      <w:ins w:id="153" w:author="Pečnik, Klemen" w:date="2022-09-23T21:29:00Z">
        <w:r w:rsidR="00434A8A">
          <w:fldChar w:fldCharType="begin"/>
        </w:r>
      </w:ins>
      <w:r w:rsidR="00F51C74">
        <w:instrText xml:space="preserve"> ADDIN ZOTERO_ITEM CSL_CITATION {"citationID":"pt2Lrf6W","properties":{"unsorted":true,"formattedCitation":"[17,18]","plainCitation":"[17,18]","noteIndex":0},"citationItems":[{"id":1,"uris":["http://zotero.org/users/9894717/items/GGNHGH3X"],"itemData":{"id":1,"type":"webpage","title":"User Experience Questionnaire (UEQ)","URL":"https://www.ueq-online.org/","author":[{"literal":"Team UEQ"}],"accessed":{"date-parts":[["2022",8,18]]}},"label":"page"},{"id":73,"uris":["http://zotero.org/users/9894717/items/74Z6MRCQ"],"itemData":{"id":73,"type":"paper-conference","abstract":"A good user experience is central for the success of interactive products. To improve products concerning these quality aspects it is thus also important to be able to measure user experience in an efficient and reliable way. But measuring user experience is not an end in itself. Several different questions can be the reason behind the wish to measure the user experience of a product quantitatively. We discuss several typical questions associated with the measurement of user experience and we show how these questions can be answered with a questionnaire with relatively low effort. In this paper the user experience questionnaire UEQ is used, but the general approach may be transferred to other questionnaires as well.","DOI":"10.1007/978-3-319-07668-3_37","ISBN":"978-3-319-07667-6","page":"383-392","source":"ResearchGate","title":"Applying the User Experience Questionnaire (UEQ) in Different Evaluation Scenarios","author":[{"family":"Schrepp","given":"Martin"},{"family":"Hinderks","given":"Andreas"},{"family":"Thomaschewski","given":"Jörg"}],"issued":{"date-parts":[["2014",6,22]]}},"label":"page"}],"schema":"https://github.com/citation-style-language/schema/raw/master/csl-citation.json"} </w:instrText>
      </w:r>
      <w:ins w:id="154" w:author="Pečnik, Klemen" w:date="2022-09-23T21:29:00Z">
        <w:r w:rsidR="00434A8A">
          <w:fldChar w:fldCharType="separate"/>
        </w:r>
        <w:r w:rsidR="00810B41">
          <w:t>[17,18]</w:t>
        </w:r>
        <w:r w:rsidR="00434A8A">
          <w:fldChar w:fldCharType="end"/>
        </w:r>
        <w:r w:rsidR="00DD10BF">
          <w:t xml:space="preserve"> was </w:t>
        </w:r>
        <w:r w:rsidR="004404A1">
          <w:t>selected</w:t>
        </w:r>
        <w:r w:rsidR="000C07F2">
          <w:t xml:space="preserve"> </w:t>
        </w:r>
        <w:r w:rsidR="00E42000">
          <w:t>as a target evaluation method</w:t>
        </w:r>
      </w:ins>
      <w:del w:id="155" w:author="Pečnik, Klemen" w:date="2022-09-23T21:29:00Z">
        <w:r>
          <w:fldChar w:fldCharType="begin"/>
        </w:r>
        <w:r>
          <w:delInstrText xml:space="preserve"> ADDIN ZOTERO_ITEM CSL_CITATION {"citationID":"pt2Lrf6W","properties":{"unsorted":true,"formattedCitation":"[9,10]","plainCitation":"[9,10]","noteIndex":0},"citationItems":[{"id":25,"uris":["http://zotero.org/users/9894717/items/GGNHGH3X"],"itemData":{"id":25,"type":"webpage","title":"User Experience Questionnaire (UEQ)","URL":"https://www.ueq-online.org/","author":[{"literal":"Team UEQ"}],"accessed":{"date-parts":[["2022",8,18]]}},"label":"page"},{"id":84,"uris":["http://zotero.org/users/9894717/items/74Z6MRCQ"],"itemData":{"id":84,"type":"paper-conference","abstract":"A good user experience is central for the success of interactive products. To improve products concerning these quality aspects it is thus also important to be able to measure user experience in an efficient and reliable way. But measuring user experience is not an end in itself. Several different questions can be the reason behind the wish to measure the user experience of a product quantitatively. We discuss several typical questions associated with the measurement of user experience and we show how these questions can be answered with a questionnaire with relatively low effort. In this paper the user experience questionnaire UEQ is used, but the general approach may be transferred to other questionnaires as well.","DOI":"10.1007/978-3-319-07668-3_37","ISBN":"978-3-319-07667-6","page":"383-392","source":"ResearchGate","title":"Applying the User Experience Questionnaire (UEQ) in Different Evaluation Scenarios","author":[{"family":"Schrepp","given":"Martin"},{"family":"Hinderks","given":"Andreas"},{"family":"Thomaschewski","given":"Jörg"}],"issued":{"date-parts":[["2014",6,22]]}},"label":"page"}],"schema":"https://github.com/citation-style-language/schema/raw/master/csl-citation.json"} </w:delInstrText>
        </w:r>
        <w:r>
          <w:fldChar w:fldCharType="separate"/>
        </w:r>
        <w:r w:rsidRPr="004A7616">
          <w:delText>[9,10]</w:delText>
        </w:r>
        <w:r>
          <w:fldChar w:fldCharType="end"/>
        </w:r>
        <w:r>
          <w:delText xml:space="preserve"> was selected</w:delText>
        </w:r>
      </w:del>
      <w:r>
        <w:t xml:space="preserve"> since it is a</w:t>
      </w:r>
      <w:r w:rsidRPr="00071717">
        <w:t xml:space="preserve"> quick and reliable </w:t>
      </w:r>
      <w:r>
        <w:t xml:space="preserve">method and </w:t>
      </w:r>
      <w:r w:rsidRPr="00071717">
        <w:t xml:space="preserve">includes both classical usability measurements </w:t>
      </w:r>
      <w:r>
        <w:t>as well as</w:t>
      </w:r>
      <w:r w:rsidRPr="00071717">
        <w:t xml:space="preserve"> </w:t>
      </w:r>
      <w:ins w:id="156" w:author="Pečnik, Klemen" w:date="2022-09-23T21:29:00Z">
        <w:r w:rsidR="00E42000">
          <w:t xml:space="preserve">different </w:t>
        </w:r>
      </w:ins>
      <w:r w:rsidRPr="00071717">
        <w:t>user experience aspects</w:t>
      </w:r>
      <w:r>
        <w:t>. It consists of a 26-item questionnaire with</w:t>
      </w:r>
      <w:ins w:id="157" w:author="Pečnik, Klemen" w:date="2022-09-23T21:29:00Z">
        <w:r w:rsidR="00E43A27">
          <w:t xml:space="preserve"> </w:t>
        </w:r>
        <w:r w:rsidR="00E42000">
          <w:t>a</w:t>
        </w:r>
      </w:ins>
      <w:r>
        <w:t xml:space="preserve"> 7-point Likert scale and returns scores on 6 scales: </w:t>
      </w:r>
      <w:del w:id="158" w:author="Pečnik, Klemen" w:date="2022-09-24T01:28:00Z">
        <w:r w:rsidDel="00582122">
          <w:delText>a</w:delText>
        </w:r>
      </w:del>
      <w:ins w:id="159" w:author="Pečnik, Klemen" w:date="2022-09-24T01:28:00Z">
        <w:r w:rsidR="00582122">
          <w:t>A</w:t>
        </w:r>
      </w:ins>
      <w:r w:rsidRPr="00B254A5">
        <w:t xml:space="preserve">ttractiveness, </w:t>
      </w:r>
      <w:del w:id="160" w:author="Pečnik, Klemen" w:date="2022-09-24T01:28:00Z">
        <w:r w:rsidDel="00582122">
          <w:delText>p</w:delText>
        </w:r>
      </w:del>
      <w:ins w:id="161" w:author="Pečnik, Klemen" w:date="2022-09-24T01:28:00Z">
        <w:r w:rsidR="00582122">
          <w:t>P</w:t>
        </w:r>
      </w:ins>
      <w:r w:rsidRPr="00B254A5">
        <w:t xml:space="preserve">erspicuity, </w:t>
      </w:r>
      <w:ins w:id="162" w:author="Pečnik, Klemen" w:date="2022-09-24T01:28:00Z">
        <w:r w:rsidR="00582122">
          <w:t>E</w:t>
        </w:r>
      </w:ins>
      <w:del w:id="163" w:author="Pečnik, Klemen" w:date="2022-09-24T01:28:00Z">
        <w:r w:rsidDel="00582122">
          <w:delText>e</w:delText>
        </w:r>
      </w:del>
      <w:r w:rsidRPr="00B254A5">
        <w:t xml:space="preserve">fficiency, </w:t>
      </w:r>
      <w:del w:id="164" w:author="Pečnik, Klemen" w:date="2022-09-24T01:28:00Z">
        <w:r w:rsidDel="00582122">
          <w:delText>d</w:delText>
        </w:r>
      </w:del>
      <w:ins w:id="165" w:author="Pečnik, Klemen" w:date="2022-09-24T01:28:00Z">
        <w:r w:rsidR="00582122">
          <w:t>D</w:t>
        </w:r>
      </w:ins>
      <w:r w:rsidRPr="00B254A5">
        <w:t xml:space="preserve">ependability, </w:t>
      </w:r>
      <w:del w:id="166" w:author="Pečnik, Klemen" w:date="2022-09-24T01:28:00Z">
        <w:r w:rsidDel="00582122">
          <w:delText>s</w:delText>
        </w:r>
      </w:del>
      <w:ins w:id="167" w:author="Pečnik, Klemen" w:date="2022-09-24T01:28:00Z">
        <w:r w:rsidR="00582122">
          <w:t>S</w:t>
        </w:r>
      </w:ins>
      <w:r w:rsidRPr="00B254A5">
        <w:t>timulation,</w:t>
      </w:r>
      <w:r>
        <w:t xml:space="preserve"> and</w:t>
      </w:r>
      <w:r w:rsidRPr="00B254A5">
        <w:t xml:space="preserve"> </w:t>
      </w:r>
      <w:del w:id="168" w:author="Pečnik, Klemen" w:date="2022-09-24T01:28:00Z">
        <w:r w:rsidDel="00582122">
          <w:delText>n</w:delText>
        </w:r>
      </w:del>
      <w:ins w:id="169" w:author="Pečnik, Klemen" w:date="2022-09-24T01:28:00Z">
        <w:r w:rsidR="00582122">
          <w:t>N</w:t>
        </w:r>
      </w:ins>
      <w:r w:rsidRPr="00B254A5">
        <w:t>ovelty</w:t>
      </w:r>
      <w:r>
        <w:t>, thus covering the pragmatic and hedonistic aspects of evaluated solutions. It also contains many useful tools to help calculate the results’ statistical reliability, identify</w:t>
      </w:r>
      <w:r w:rsidRPr="001A5B1C">
        <w:t xml:space="preserve"> </w:t>
      </w:r>
      <w:r>
        <w:t>inconsistencies</w:t>
      </w:r>
      <w:r w:rsidRPr="001A5B1C">
        <w:t>, calculate scores</w:t>
      </w:r>
      <w:r>
        <w:t xml:space="preserve"> using benchmark values</w:t>
      </w:r>
      <w:ins w:id="170" w:author="Pečnik, Klemen" w:date="2022-09-24T01:29:00Z">
        <w:r w:rsidR="00275818">
          <w:t>,</w:t>
        </w:r>
      </w:ins>
      <w:r w:rsidRPr="001A5B1C">
        <w:t xml:space="preserve"> and </w:t>
      </w:r>
      <w:r>
        <w:t xml:space="preserve">finally </w:t>
      </w:r>
      <w:r w:rsidRPr="001A5B1C">
        <w:t>produce reports.</w:t>
      </w:r>
      <w:r>
        <w:t xml:space="preserve"> </w:t>
      </w:r>
    </w:p>
    <w:p w14:paraId="0ACBE8CF" w14:textId="3F6A0019" w:rsidR="00D4666B" w:rsidRDefault="00D4666B" w:rsidP="00D4666B">
      <w:pPr>
        <w:pStyle w:val="MDPI31text"/>
      </w:pPr>
      <w:r>
        <w:t>It is apparent that m</w:t>
      </w:r>
      <w:r w:rsidRPr="00933191">
        <w:t>easuring user experience (U</w:t>
      </w:r>
      <w:del w:id="171" w:author="Pečnik, Klemen" w:date="2022-09-24T04:05:00Z">
        <w:r w:rsidRPr="00933191" w:rsidDel="00D60F6C">
          <w:delText>X</w:delText>
        </w:r>
      </w:del>
      <w:ins w:id="172" w:author="Pečnik, Klemen" w:date="2022-09-24T04:06:00Z">
        <w:r w:rsidR="0097456C">
          <w:t>X</w:t>
        </w:r>
      </w:ins>
      <w:r w:rsidRPr="00933191">
        <w:t>) is a general practice with the goal of creating a satisfying experience for users of products</w:t>
      </w:r>
      <w:ins w:id="173" w:author="Pečnik, Klemen" w:date="2022-09-23T21:29:00Z">
        <w:r w:rsidR="00157DCD">
          <w:t>, services,</w:t>
        </w:r>
        <w:r w:rsidR="00124950" w:rsidRPr="00933191">
          <w:t xml:space="preserve"> and designs. There are many different U</w:t>
        </w:r>
      </w:ins>
      <w:ins w:id="174" w:author="Pečnik, Klemen" w:date="2022-09-24T04:06:00Z">
        <w:r w:rsidR="0097456C">
          <w:t>X</w:t>
        </w:r>
      </w:ins>
      <w:ins w:id="175" w:author="Pečnik, Klemen" w:date="2022-09-23T21:29:00Z">
        <w:r w:rsidR="00124950" w:rsidRPr="00933191">
          <w:t xml:space="preserve"> methods, however they are </w:t>
        </w:r>
        <w:r w:rsidR="009B4453">
          <w:t xml:space="preserve">mainly </w:t>
        </w:r>
        <w:r w:rsidR="00124950" w:rsidRPr="00933191">
          <w:t>based on the existing and standardi</w:t>
        </w:r>
        <w:r w:rsidR="00124950">
          <w:t>z</w:t>
        </w:r>
        <w:r w:rsidR="00124950" w:rsidRPr="00933191">
          <w:t xml:space="preserve">ed models, making them hard to apply in certain use cases. This is especially true in the case of trying to evaluate UX with the deaf and hard of hearing, due to the general assumption that all deaf can read and write. About 0.1% of the population becomes deaf before learning any language, </w:t>
        </w:r>
        <w:r w:rsidR="00681F79">
          <w:t>consequently a</w:t>
        </w:r>
        <w:r w:rsidR="00681F79" w:rsidRPr="00933191">
          <w:t xml:space="preserve"> </w:t>
        </w:r>
        <w:r w:rsidR="00124950" w:rsidRPr="00933191">
          <w:t xml:space="preserve">sign language is </w:t>
        </w:r>
        <w:r w:rsidR="00DE00C0">
          <w:t xml:space="preserve">their native language and as such </w:t>
        </w:r>
        <w:r w:rsidR="00124950" w:rsidRPr="00933191">
          <w:t>the main form of communication.</w:t>
        </w:r>
        <w:r w:rsidR="00654AD1">
          <w:t xml:space="preserve"> </w:t>
        </w:r>
        <w:r w:rsidR="00053CD5">
          <w:t>Therefore</w:t>
        </w:r>
        <w:r w:rsidR="00095987">
          <w:t xml:space="preserve">, </w:t>
        </w:r>
        <w:r w:rsidR="002A6E9A">
          <w:t>deaf</w:t>
        </w:r>
        <w:r w:rsidR="00095987">
          <w:t xml:space="preserve"> </w:t>
        </w:r>
        <w:r w:rsidR="001B203A">
          <w:t xml:space="preserve">individuals </w:t>
        </w:r>
        <w:r w:rsidR="00053CD5">
          <w:t>are not familiar with</w:t>
        </w:r>
        <w:r w:rsidR="00124950" w:rsidRPr="00933191">
          <w:t xml:space="preserve"> the phonetics of spoken languages, they </w:t>
        </w:r>
        <w:r w:rsidR="00053CD5">
          <w:t xml:space="preserve">have difficulties with </w:t>
        </w:r>
        <w:r w:rsidR="00124950" w:rsidRPr="00933191">
          <w:t>understand</w:t>
        </w:r>
        <w:r w:rsidR="00053CD5">
          <w:t>ing</w:t>
        </w:r>
        <w:r w:rsidR="00124950" w:rsidRPr="00933191">
          <w:t xml:space="preserve">, and they </w:t>
        </w:r>
        <w:r w:rsidR="001A0B15">
          <w:t xml:space="preserve">often </w:t>
        </w:r>
        <w:r w:rsidR="00965E26">
          <w:t xml:space="preserve">find </w:t>
        </w:r>
        <w:r w:rsidR="00F53568" w:rsidRPr="00933191">
          <w:t xml:space="preserve">written words </w:t>
        </w:r>
        <w:r w:rsidR="00965E26">
          <w:t>hard to</w:t>
        </w:r>
        <w:r w:rsidR="001A0B15" w:rsidRPr="00933191">
          <w:t xml:space="preserve"> </w:t>
        </w:r>
        <w:r w:rsidR="00124950" w:rsidRPr="00933191">
          <w:t>read as they</w:t>
        </w:r>
        <w:r w:rsidR="00BA0A9A">
          <w:t xml:space="preserve"> usually</w:t>
        </w:r>
        <w:r w:rsidR="00124950" w:rsidRPr="00933191">
          <w:t xml:space="preserve"> do not understand the structure of </w:t>
        </w:r>
        <w:r w:rsidR="00F53568">
          <w:t xml:space="preserve">the </w:t>
        </w:r>
        <w:r w:rsidR="00124950" w:rsidRPr="00933191">
          <w:t>sentences and other linguistic peculiarities of spoken languages</w:t>
        </w:r>
        <w:r w:rsidR="00124950">
          <w:t xml:space="preserve"> </w:t>
        </w:r>
        <w:r w:rsidR="00124950">
          <w:fldChar w:fldCharType="begin"/>
        </w:r>
      </w:ins>
      <w:r w:rsidR="00F51C74">
        <w:instrText xml:space="preserve"> ADDIN ZOTERO_ITEM CSL_CITATION {"citationID":"3oL24x8U","properties":{"formattedCitation":"[19,20]","plainCitation":"[19,20]","noteIndex":0},"citationItems":[{"id":62,"uris":["http://zotero.org/users/9894717/items/JG57TDZ3"],"itemData":{"id":62,"type":"paper-conference","abstract":"Over the last years, there has been an increase in hearing-impaired students who use sign language as their main form of communication attending higher education institutions around the world. The knowledge that their comprehension of texts is reduced due to sentence structure differences causes a need for more solutions to improve communication and support students in environments where they are unable to be accompanied by sign interpreters. This article details the improvements and current structure of the VirtualSign platform, a bidirectional sign language to text translation tool that has been in development since 2015. The platform is divided into two main parts, sign to text and text to sign, and both components are described and explained. The solution has received positive feedback on several tests and a pilot experiment, and is being developed with partnerships with sign interpreters from six different European countries. Some planned improvements and future functionalities for the tool are also mentioned and detailed.","container-title":"2019 IEEE Global Engineering Education Conference (EDUCON)","DOI":"10.1109/EDUCON.2019.8725244","event-title":"2019 IEEE Global Engineering Education Conference (EDUCON)","note":"ISSN: 2165-9567","page":"937-942","source":"IEEE Xplore","title":"Automatic Sign Language Translation to Improve Communication","author":[{"family":"Oliveira","given":"Tiago"},{"family":"Escudeiro","given":"Paula"},{"family":"Escudeiro","given":"Nuno"},{"family":"Rocha","given":"Emanuel"},{"family":"Barbosa","given":"Fernando Maciel"}],"issued":{"date-parts":[["2019",4]]}}},{"id":65,"uris":["http://zotero.org/users/9894717/items/2JSIEMFN"],"itemData":{"id":65,"type":"webpage","abstract":"Zveza društev gluhih in naglušnih Slovenije","container-title":"Zveza-GNS.si","language":"sl-SI","title":"Zveza društev gluhih in naglušnih Slovenije","URL":"http://zveza-gns.si/","author":[{"literal":"ZDGNS"}],"accessed":{"date-parts":[["2022",8,24]]}}}],"schema":"https://github.com/citation-style-language/schema/raw/master/csl-citation.json"} </w:instrText>
      </w:r>
      <w:ins w:id="176" w:author="Pečnik, Klemen" w:date="2022-09-23T21:29:00Z">
        <w:r w:rsidR="00124950">
          <w:fldChar w:fldCharType="separate"/>
        </w:r>
        <w:r w:rsidR="00810B41">
          <w:t>[19,20]</w:t>
        </w:r>
        <w:r w:rsidR="00124950">
          <w:fldChar w:fldCharType="end"/>
        </w:r>
        <w:r w:rsidR="00124950">
          <w:t xml:space="preserve">. </w:t>
        </w:r>
        <w:r w:rsidR="004E7A6A">
          <w:t xml:space="preserve">In this aspect, standardized questionnaires for measuring UX </w:t>
        </w:r>
        <w:r w:rsidR="00E3229D">
          <w:t>are</w:t>
        </w:r>
        <w:r w:rsidR="008D5D97">
          <w:t xml:space="preserve"> not </w:t>
        </w:r>
        <w:r w:rsidR="00F2556C">
          <w:t>a viable option</w:t>
        </w:r>
        <w:r w:rsidR="004911BC">
          <w:t xml:space="preserve">, </w:t>
        </w:r>
        <w:r w:rsidR="00670F9D">
          <w:t xml:space="preserve">which limits the </w:t>
        </w:r>
        <w:r w:rsidR="00911BE3">
          <w:t xml:space="preserve">used methods to </w:t>
        </w:r>
        <w:r w:rsidR="00B14BD5">
          <w:t xml:space="preserve">discussions with </w:t>
        </w:r>
      </w:ins>
      <w:ins w:id="177" w:author="Pečnik, Klemen" w:date="2022-09-24T04:10:00Z">
        <w:r w:rsidR="00963064">
          <w:t>sign language</w:t>
        </w:r>
      </w:ins>
      <w:ins w:id="178" w:author="Pečnik, Klemen" w:date="2022-09-23T21:29:00Z">
        <w:r w:rsidR="00A912E6">
          <w:t xml:space="preserve"> interpreters present</w:t>
        </w:r>
        <w:r w:rsidR="007104CC">
          <w:t xml:space="preserve"> </w:t>
        </w:r>
        <w:r w:rsidR="007104CC">
          <w:fldChar w:fldCharType="begin"/>
        </w:r>
      </w:ins>
      <w:r w:rsidR="00F51C74">
        <w:instrText xml:space="preserve"> ADDIN ZOTERO_ITEM CSL_CITATION {"citationID":"a28v41ie0tk","properties":{"formattedCitation":"[21]","plainCitation":"[21]","noteIndex":0},"citationItems":[{"id":"IWutFWri/hd1vDDU3","uris":["http://zotero.org/users/7962130/items/N2C6626K"],"itemData":{"id":695,"type":"article-journal","abstract":"The translation of web content into Libras (Lingua Brasileira de Sinais – Brazilian Sign Language), although adequate, cannot always be implemented, due to its high cost. Thus, the present study aims to identify and propose solutions for the potential communication breakdowns in the interaction of bilingual deaf users in corporate systems on the web. The analysis of the interaction took place at the Oswaldo Cruz (Fiocruz) Foundation, with the utilization of the Communication Evaluation Method (CEM) of Semiotic Engineering. The results showed that the population in the study, although having experience in the web, had difficulties using the corporate system.","container-title":"Procedia Computer Science","DOI":"10.1016/j.procs.2012.10.027","journalAbbreviation":"Procedia Computer Science","page":"234–244","source":"ResearchGate","title":"Evaluation of Potential Communication Breakdowns in the Interaction of the Deaf in Corporate Information Systems on the Web http://www.sciencedirect.com/science/article/pii/S1877050912007892","title-short":"Evaluation of Potential Communication Breakdowns in the Interaction of the Deaf in Corporate Information Systems on the Web http","volume":"14","author":[{"family":"Alves","given":"Aline"},{"family":"Ferreira","given":"Simone"},{"family":"Veiga","given":"Viviane"},{"family":"Silveira","given":"Denis"}],"issued":{"date-parts":[["2012",12,31]]}}}],"schema":"https://github.com/citation-style-language/schema/raw/master/csl-citation.json"} </w:instrText>
      </w:r>
      <w:ins w:id="179" w:author="Pečnik, Klemen" w:date="2022-09-23T21:29:00Z">
        <w:r w:rsidR="007104CC">
          <w:fldChar w:fldCharType="separate"/>
        </w:r>
        <w:r w:rsidR="00BD64F8" w:rsidRPr="00BD64F8">
          <w:rPr>
            <w:lang w:val="en-GB"/>
          </w:rPr>
          <w:t>[21]</w:t>
        </w:r>
        <w:r w:rsidR="007104CC">
          <w:fldChar w:fldCharType="end"/>
        </w:r>
        <w:r w:rsidR="00A912E6">
          <w:t xml:space="preserve"> or simple</w:t>
        </w:r>
        <w:r w:rsidR="006B3599">
          <w:t xml:space="preserve"> approaches like using a smile-o-meter </w:t>
        </w:r>
        <w:r w:rsidR="006B3599">
          <w:fldChar w:fldCharType="begin"/>
        </w:r>
      </w:ins>
      <w:r w:rsidR="00F51C74">
        <w:instrText xml:space="preserve"> ADDIN ZOTERO_ITEM CSL_CITATION {"citationID":"a209nfnokkl","properties":{"formattedCitation":"[22]","plainCitation":"[22]","noteIndex":0},"citationItems":[{"id":514,"uris":["http://zotero.org/groups/4764337/items/C7D69Y45"],"itemData":{"id":514,"type":"article-journal","abstract":"Many studies are focusing on deaf children mobile learning. However, they are not concentrating on user experience (UX) testing. Current UX testing is based on existing UX evaluation models that are hard to apply due to the comprehensive measurements and lack of description on how to conduct evaluation for a more specific mobile learning process. Moreover, the existing UX evaluation models are not highlighted to be applied in testing UX for deaf children’s mobile learning. Hence, this paper proposed questions for UX testing for deaf children’s mobile learning to explore UX issues in offering an enjoyable learning application. Smileyometer is used to capture the data from deaf children after using a selected mobile learning application, KoTBaM and Learning Fakih. This study involves deaf children aged 7 – 12 years old familiar with the mobile application. The survey is divided into two sections: i) demographic information and ii) 24 questions that the respondent must answer using a smileyometer. The survey included 38 deaf children from Malaysian Deaf School. The participating deaf children completed the questionnaires with the assistance of their teachers after using the mobile learning application in the classroom. Yet, various issues needed to be addressed in order to improve the deaf children's user experience. Special exercises should be developed for deaf children connected to their school syllabus to consolidate their knowledge and self-learn everywhere. Furthermore, games elements should be adapted so the deaf children are able to learn while playing.","container-title":"International Journal of Advanced Computer Science and Applications","DOI":"10.14569/IJACSA.2021.0121134","ISSN":"21565570, 2158107X","issue":"11","journalAbbreviation":"IJACSA","language":"en","source":"DOI.org (Crossref)","title":"UX Testing for Mobile Learning Applications of Deaf Children","URL":"http://thesai.org/Publications/ViewPaper?Volume=12&amp;Issue=11&amp;Code=IJACSA&amp;SerialNo=34","volume":"12","author":[{"family":"Mohamad","given":"Normala"},{"family":"Hashim","given":"Nor Laily"}],"accessed":{"date-parts":[["2022",9,23]]},"issued":{"date-parts":[["2021"]]}}}],"schema":"https://github.com/citation-style-language/schema/raw/master/csl-citation.json"} </w:instrText>
      </w:r>
      <w:ins w:id="180" w:author="Pečnik, Klemen" w:date="2022-09-23T21:29:00Z">
        <w:r w:rsidR="006B3599">
          <w:fldChar w:fldCharType="separate"/>
        </w:r>
        <w:r w:rsidR="00BD64F8" w:rsidRPr="00BD64F8">
          <w:rPr>
            <w:lang w:val="en-GB"/>
          </w:rPr>
          <w:t>[22]</w:t>
        </w:r>
        <w:r w:rsidR="006B3599">
          <w:fldChar w:fldCharType="end"/>
        </w:r>
        <w:r w:rsidR="006B3599">
          <w:t xml:space="preserve">. </w:t>
        </w:r>
        <w:r w:rsidR="00124950" w:rsidRPr="00933191">
          <w:t xml:space="preserve">Since UX evaluations have to include the actual target users when developing </w:t>
        </w:r>
        <w:r w:rsidR="00914F5F">
          <w:t xml:space="preserve">user interfaces, services etc. </w:t>
        </w:r>
        <w:r w:rsidR="00124950" w:rsidRPr="00933191">
          <w:t xml:space="preserve">for </w:t>
        </w:r>
        <w:r w:rsidR="00437E2E">
          <w:t>the</w:t>
        </w:r>
        <w:r w:rsidR="00124950" w:rsidRPr="00933191">
          <w:t xml:space="preserve"> deaf and hard of hearing</w:t>
        </w:r>
        <w:r w:rsidR="00F53568">
          <w:t>,</w:t>
        </w:r>
        <w:r w:rsidR="00124950" w:rsidRPr="00933191">
          <w:t xml:space="preserve"> alternative approaches of measuring UX have to be used</w:t>
        </w:r>
        <w:r w:rsidR="00AB0B82">
          <w:t xml:space="preserve"> </w:t>
        </w:r>
        <w:r w:rsidR="00AB0B82">
          <w:fldChar w:fldCharType="begin"/>
        </w:r>
      </w:ins>
      <w:r w:rsidR="00F51C74">
        <w:instrText xml:space="preserve"> ADDIN ZOTERO_ITEM CSL_CITATION {"citationID":"a1dimt6l4p","properties":{"formattedCitation":"[23]","plainCitation":"[23]","noteIndex":0},"citationItems":[{"id":515,"uris":["http://zotero.org/groups/4764337/items/7MF3MW8P"],"itemData":{"id":515,"type":"paper-conference","abstract":"For studies involving Deaf participants in United States, remote usability testing has several potential advantages over face-to-face testing, including convenience, lower cost and the ability to recruit participants from diverse geographic regions. However, current technologies force Deaf participants to use English instead of their preferred language, which is American Sign Language (ASL). A new remote testing technology allows researchers to conduct studies exclusively in ASL at a lower cost than face-toface testing. The technology design facilitates open-ended questions and is reconfigurable for use in a variety of studies. Results from usability tests of the tool are encouraging and a fullscale study is underway to compare this approach to face-to-face testing.","container-title":"The proceedings of the 13th international ACM SIGACCESS conference on Computers and accessibility - ASSETS '11","DOI":"10.1145/2049536.2049594","event-place":"Dundee, Scotland, UK","event-title":"The proceedings of the 13th international ACM SIGACCESS conference","ISBN":"978-1-4503-0920-2","language":"en","page":"255","publisher":"ACM Press","publisher-place":"Dundee, Scotland, UK","source":"DOI.org (Crossref)","title":"Improving deaf accessibility in remote usability testing","URL":"http://dl.acm.org/citation.cfm?doid=2049536.2049594","author":[{"family":"Schnepp","given":"Jerry"},{"family":"Shiver","given":"Brent"}],"accessed":{"date-parts":[["2022",9,23]]},"issued":{"date-parts":[["2011"]]}}}],"schema":"https://github.com/citation-style-language/schema/raw/master/csl-citation.json"} </w:instrText>
      </w:r>
      <w:ins w:id="181" w:author="Pečnik, Klemen" w:date="2022-09-23T21:29:00Z">
        <w:r w:rsidR="00AB0B82">
          <w:fldChar w:fldCharType="separate"/>
        </w:r>
        <w:r w:rsidR="00BD64F8" w:rsidRPr="00BD64F8">
          <w:rPr>
            <w:lang w:val="en-GB"/>
          </w:rPr>
          <w:t>[23]</w:t>
        </w:r>
        <w:r w:rsidR="00AB0B82">
          <w:fldChar w:fldCharType="end"/>
        </w:r>
        <w:r w:rsidR="00124950" w:rsidRPr="00933191">
          <w:t xml:space="preserve"> and whenever one of the standard methods is applied, there is a risk of getting </w:t>
        </w:r>
        <w:r w:rsidR="00532003">
          <w:t xml:space="preserve">the </w:t>
        </w:r>
        <w:r w:rsidR="00124950" w:rsidRPr="00933191">
          <w:t>wrong data due to misunderstanding</w:t>
        </w:r>
        <w:r w:rsidR="00532003">
          <w:t>s</w:t>
        </w:r>
        <w:r w:rsidR="00F53568">
          <w:t>.</w:t>
        </w:r>
        <w:r w:rsidR="00096027">
          <w:t xml:space="preserve"> </w:t>
        </w:r>
        <w:r w:rsidR="00D44354">
          <w:t xml:space="preserve">Although </w:t>
        </w:r>
        <w:r w:rsidR="009D28C4">
          <w:t xml:space="preserve">there are </w:t>
        </w:r>
        <w:r w:rsidR="00D44354">
          <w:t xml:space="preserve">many studies and </w:t>
        </w:r>
        <w:r w:rsidR="0086134D">
          <w:t xml:space="preserve">research work </w:t>
        </w:r>
        <w:r w:rsidR="00AB23E1">
          <w:t xml:space="preserve">available </w:t>
        </w:r>
        <w:r w:rsidR="00527FFE">
          <w:t xml:space="preserve">in </w:t>
        </w:r>
        <w:r w:rsidR="009D28C4">
          <w:t>the</w:t>
        </w:r>
        <w:r w:rsidR="006F41D9">
          <w:t xml:space="preserve"> </w:t>
        </w:r>
        <w:r w:rsidR="00A673A8">
          <w:t>field of user experience,</w:t>
        </w:r>
        <w:r w:rsidR="006F41D9">
          <w:t xml:space="preserve"> </w:t>
        </w:r>
        <w:r w:rsidR="00A42E62">
          <w:t>assistive technologies</w:t>
        </w:r>
        <w:r w:rsidR="00CC3F92">
          <w:t>,</w:t>
        </w:r>
        <w:r w:rsidR="00A42E62">
          <w:t xml:space="preserve"> and accessibility, not </w:t>
        </w:r>
        <w:r w:rsidR="00F13608">
          <w:t>a lot of</w:t>
        </w:r>
        <w:r w:rsidR="00A42E62">
          <w:t xml:space="preserve"> </w:t>
        </w:r>
        <w:r w:rsidR="00CD3B9B">
          <w:t xml:space="preserve">research </w:t>
        </w:r>
        <w:r w:rsidR="009D28C4">
          <w:t>can</w:t>
        </w:r>
        <w:r w:rsidR="00CD3B9B">
          <w:t xml:space="preserve"> be found </w:t>
        </w:r>
        <w:r w:rsidR="00024C2B">
          <w:t xml:space="preserve">on accessible </w:t>
        </w:r>
        <w:r w:rsidR="00CD3B9B">
          <w:t>user experience</w:t>
        </w:r>
        <w:r w:rsidR="00024C2B">
          <w:t xml:space="preserve"> evaluation tools</w:t>
        </w:r>
        <w:r w:rsidR="00D4155A">
          <w:t>.</w:t>
        </w:r>
        <w:r w:rsidR="00440FE5">
          <w:t xml:space="preserve"> </w:t>
        </w:r>
        <w:r w:rsidR="00124950" w:rsidRPr="00933191">
          <w:t>In order to provide equal rights and opportunities</w:t>
        </w:r>
        <w:r w:rsidR="003430D1">
          <w:t xml:space="preserve"> the</w:t>
        </w:r>
        <w:r w:rsidR="00124950" w:rsidRPr="00933191">
          <w:t xml:space="preserve"> main goal</w:t>
        </w:r>
        <w:r w:rsidR="00265E2D">
          <w:t xml:space="preserve"> </w:t>
        </w:r>
        <w:r w:rsidR="00C106C3">
          <w:t>of the present</w:t>
        </w:r>
        <w:r w:rsidR="009B5737">
          <w:t xml:space="preserve"> </w:t>
        </w:r>
        <w:r w:rsidR="00C106C3">
          <w:t>study</w:t>
        </w:r>
        <w:r w:rsidR="00124950" w:rsidRPr="00933191">
          <w:t xml:space="preserve"> was to adapt the UEQ, a standardized method for measuring user experience, for </w:t>
        </w:r>
        <w:r w:rsidR="00346497">
          <w:t>all nati</w:t>
        </w:r>
        <w:r w:rsidR="00886376">
          <w:t xml:space="preserve">ve users of </w:t>
        </w:r>
        <w:r w:rsidR="003430D1">
          <w:t xml:space="preserve">Slovenian </w:t>
        </w:r>
        <w:r w:rsidR="00DE78A6">
          <w:t>S</w:t>
        </w:r>
        <w:r w:rsidR="00886376">
          <w:t xml:space="preserve">ign </w:t>
        </w:r>
        <w:r w:rsidR="00DE78A6">
          <w:t>L</w:t>
        </w:r>
        <w:r w:rsidR="00886376">
          <w:t xml:space="preserve">anguage </w:t>
        </w:r>
        <w:r w:rsidR="00384549" w:rsidRPr="00555ECC">
          <w:t xml:space="preserve">regardless of their degree of hearing loss or identification with the </w:t>
        </w:r>
      </w:ins>
      <w:ins w:id="182" w:author="Pečnik, Klemen" w:date="2022-09-24T04:11:00Z">
        <w:r w:rsidR="00EB012D">
          <w:t>d</w:t>
        </w:r>
      </w:ins>
      <w:ins w:id="183" w:author="Pečnik, Klemen" w:date="2022-09-23T21:29:00Z">
        <w:r w:rsidR="00384549" w:rsidRPr="00555ECC">
          <w:t>eaf community</w:t>
        </w:r>
      </w:ins>
      <w:del w:id="184" w:author="Pečnik, Klemen" w:date="2022-09-23T21:29:00Z">
        <w:r w:rsidRPr="00933191">
          <w:delText xml:space="preserve"> and designs. There are many different UX methods, however they are all based on the existing and standardi</w:delText>
        </w:r>
        <w:r>
          <w:delText>z</w:delText>
        </w:r>
        <w:r w:rsidRPr="00933191">
          <w:delText>ed models, making them hard to apply in certain use cases. This is especially true in the case of trying to evaluate UX with the deaf and hard of hearing, due to the general assumption that all deaf can read and write. About 0.1% of the population becomes deaf before learning any language, so sign language is the main form of communication for these people. As a result, those people do not know the phonetics of spoken languages, they do not understand them, and they cannot read written words as they do not understand the structure of sentences and other linguistic peculiarities of spoken languages</w:delText>
        </w:r>
        <w:r>
          <w:delText xml:space="preserve"> </w:delText>
        </w:r>
        <w:r>
          <w:fldChar w:fldCharType="begin"/>
        </w:r>
        <w:r>
          <w:delInstrText xml:space="preserve"> ADDIN ZOTERO_ITEM CSL_CITATION {"citationID":"3oL24x8U","properties":{"formattedCitation":"[11,12]","plainCitation":"[11,12]","noteIndex":0},"citationItems":[{"id":62,"uris":["http://zotero.org/users/9894717/items/JG57TDZ3"],"itemData":{"id":62,"type":"paper-conference","abstract":"Over the last years, there has been an increase in hearing-impaired students who use sign language as their main form of communication attending higher education institutions around the world. The knowledge that their comprehension of texts is reduced due to sentence structure differences causes a need for more solutions to improve communication and support students in environments where they are unable to be accompanied by sign interpreters. This article details the improvements and current structure of the VirtualSign platform, a bidirectional sign language to text translation tool that has been in development since 2015. The platform is divided into two main parts, sign to text and text to sign, and both components are described and explained. The solution has received positive feedback on several tests and a pilot experiment, and is being developed with partnerships with sign interpreters from six different European countries. Some planned improvements and future functionalities for the tool are also mentioned and detailed.","container-title":"2019 IEEE Global Engineering Education Conference (EDUCON)","DOI":"10.1109/EDUCON.2019.8725244","event-title":"2019 IEEE Global Engineering Education Conference (EDUCON)","note":"ISSN: 2165-9567","page":"937-942","source":"IEEE Xplore","title":"Automatic Sign Language Translation to Improve Communication","author":[{"family":"Oliveira","given":"Tiago"},{"family":"Escudeiro","given":"Paula"},{"family":"Escudeiro","given":"Nuno"},{"family":"Rocha","given":"Emanuel"},{"family":"Barbosa","given":"Fernando Maciel"}],"issued":{"date-parts":[["2019",4]]}}},{"id":65,"uris":["http://zotero.org/users/9894717/items/2JSIEMFN"],"itemData":{"id":65,"type":"webpage","abstract":"Zveza društev gluhih in naglušnih Slovenije","container-title":"Zveza-GNS.si","language":"sl-SI","title":"Zveza društev gluhih in naglušnih Slovenije","URL":"http://zveza-gns.si/","author":[{"literal":"ZDGNS"}],"accessed":{"date-parts":[["2022",8,24]]}}}],"schema":"https://github.com/citation-style-language/schema/raw/master/csl-citation.json"} </w:delInstrText>
        </w:r>
        <w:r>
          <w:fldChar w:fldCharType="separate"/>
        </w:r>
        <w:r w:rsidRPr="004A7616">
          <w:delText>[11,12]</w:delText>
        </w:r>
        <w:r>
          <w:fldChar w:fldCharType="end"/>
        </w:r>
        <w:r>
          <w:delText xml:space="preserve">. </w:delText>
        </w:r>
        <w:r w:rsidRPr="00933191">
          <w:delText>Since UX evaluations have to include the actual target users, when developing solutions for deaf and hard of hearing, alternative approaches of measuring UX have to be used, and whenever one of the standard methods is applied, there is a risk of getting wrong data due to misunderstanding. In order to provide equal rights and opportunities, our main goal was to adapt the UEQ, a standardized method for measuring user experience, for the deaf and hard of hearing</w:delText>
        </w:r>
      </w:del>
      <w:r w:rsidRPr="00933191">
        <w:t>.</w:t>
      </w:r>
    </w:p>
    <w:p w14:paraId="4BAEF297" w14:textId="0C81F001" w:rsidR="00D4666B" w:rsidRDefault="00D4666B" w:rsidP="00D4666B">
      <w:pPr>
        <w:pStyle w:val="MDPI31text"/>
        <w:ind w:firstLine="510"/>
      </w:pPr>
      <w:r>
        <w:t xml:space="preserve">The </w:t>
      </w:r>
      <w:ins w:id="185" w:author="Pečnik, Klemen" w:date="2022-09-23T21:29:00Z">
        <w:r w:rsidR="009465F5">
          <w:t xml:space="preserve">research </w:t>
        </w:r>
      </w:ins>
      <w:r>
        <w:t xml:space="preserve">goal of </w:t>
      </w:r>
      <w:ins w:id="186" w:author="Pečnik, Klemen" w:date="2022-09-23T21:29:00Z">
        <w:r w:rsidR="009465F5">
          <w:t>the present study</w:t>
        </w:r>
      </w:ins>
      <w:del w:id="187" w:author="Pečnik, Klemen" w:date="2022-09-23T21:29:00Z">
        <w:r>
          <w:delText>our research</w:delText>
        </w:r>
      </w:del>
      <w:r>
        <w:t xml:space="preserve"> was to evaluate the appropriateness and usefulness of a UEQ questionnaire translated into the Slovenian Sign Language (SSL) </w:t>
      </w:r>
      <w:ins w:id="188" w:author="Pečnik, Klemen" w:date="2022-09-23T21:29:00Z">
        <w:r w:rsidR="00D52CDC">
          <w:fldChar w:fldCharType="begin"/>
        </w:r>
      </w:ins>
      <w:r w:rsidR="00F51C74">
        <w:instrText xml:space="preserve"> ADDIN ZOTERO_ITEM CSL_CITATION {"citationID":"3SHyCjfQ","properties":{"formattedCitation":"[24]","plainCitation":"[24]","noteIndex":0},"citationItems":[{"id":51,"uris":["http://zotero.org/users/9894717/items/3ZHXFL3Q"],"itemData":{"id":51,"type":"article-journal","abstract":"Abstract Slovene Sign Language (SZJ) has as yet received little attention from linguists. This article presents some basic facts about SZJ, its history, current status, and a description of the Slovene Sign Language Corpus and Pilot Grammar (SIGNOR) project, which compiled and annotated a representative corpus of SZJ. Finally, selected quantitative data extracted from the corpus are presented. The article discusses certain lexical and semantic properties of SZJ, for example, the role of fillers and gestures. Figures are compared to related works, particularly corpus-based studies of British Sign Language (BSL) and Auslan. The article concludes by outlining plans for future research and ways in which the present corpus could improve basic reference works for SZJ and serve as a basis for new technologies.","container-title":"Sign Language Studies","ISSN":"0302-1475","issue":"2","note":"publisher: Gallaudet University Press","page":"182-201","source":"JSTOR","title":"Lexical Properties of Slovene Sign Language: A Corpus-Based Study","title-short":"Lexical Properties of Slovene Sign Language","volume":"15","author":[{"family":"VINTAR","given":"ŠPELA"}],"issued":{"date-parts":[["2015"]]}}}],"schema":"https://github.com/citation-style-language/schema/raw/master/csl-citation.json"} </w:instrText>
      </w:r>
      <w:ins w:id="189" w:author="Pečnik, Klemen" w:date="2022-09-23T21:29:00Z">
        <w:r w:rsidR="00D52CDC">
          <w:fldChar w:fldCharType="separate"/>
        </w:r>
        <w:r w:rsidR="00BD64F8">
          <w:t>[24]</w:t>
        </w:r>
        <w:r w:rsidR="00D52CDC">
          <w:fldChar w:fldCharType="end"/>
        </w:r>
        <w:r w:rsidR="001F624A">
          <w:t>.</w:t>
        </w:r>
      </w:ins>
      <w:del w:id="190" w:author="Pečnik, Klemen" w:date="2022-09-23T21:29:00Z">
        <w:r>
          <w:fldChar w:fldCharType="begin"/>
        </w:r>
        <w:r>
          <w:delInstrText xml:space="preserve"> ADDIN ZOTERO_ITEM CSL_CITATION {"citationID":"3SHyCjfQ","properties":{"formattedCitation":"[13]","plainCitation":"[13]","noteIndex":0},"citationItems":[{"id":51,"uris":["http://zotero.org/users/9894717/items/3ZHXFL3Q"],"itemData":{"id":51,"type":"article-journal","abstract":"Abstract Slovene Sign Language (SZJ) has as yet received little attention from linguists. This article presents some basic facts about SZJ, its history, current status, and a description of the Slovene Sign Language Corpus and Pilot Grammar (SIGNOR) project, which compiled and annotated a representative corpus of SZJ. Finally, selected quantitative data extracted from the corpus are presented. The article discusses certain lexical and semantic properties of SZJ, for example, the role of fillers and gestures. Figures are compared to related works, particularly corpus-based studies of British Sign Language (BSL) and Auslan. The article concludes by outlining plans for future research and ways in which the present corpus could improve basic reference works for SZJ and serve as a basis for new technologies.","container-title":"Sign Language Studies","ISSN":"0302-1475","issue":"2","note":"publisher: Gallaudet University Press","page":"182-201","source":"JSTOR","title":"Lexical Properties of Slovene Sign Language: A Corpus-Based Study","title-short":"Lexical Properties of Slovene Sign Language","volume":"15","author":[{"family":"VINTAR","given":"ŠPELA"}],"issued":{"date-parts":[["2015"]]}}}],"schema":"https://github.com/citation-style-language/schema/raw/master/csl-citation.json"} </w:delInstrText>
        </w:r>
        <w:r>
          <w:fldChar w:fldCharType="separate"/>
        </w:r>
        <w:r w:rsidRPr="004A7616">
          <w:delText>[13]</w:delText>
        </w:r>
        <w:r>
          <w:fldChar w:fldCharType="end"/>
        </w:r>
        <w:r>
          <w:delText>.</w:delText>
        </w:r>
      </w:del>
      <w:r>
        <w:t xml:space="preserve"> If proven suitable, </w:t>
      </w:r>
      <w:ins w:id="191" w:author="Pečnik, Klemen" w:date="2022-09-23T21:29:00Z">
        <w:r w:rsidR="00816A5E">
          <w:t>the translated questionnaire</w:t>
        </w:r>
      </w:ins>
      <w:del w:id="192" w:author="Pečnik, Klemen" w:date="2022-09-23T21:29:00Z">
        <w:r>
          <w:delText>it</w:delText>
        </w:r>
      </w:del>
      <w:r>
        <w:t xml:space="preserve"> would enable more independent evaluations of interactive services by the </w:t>
      </w:r>
      <w:ins w:id="193" w:author="Pečnik, Klemen" w:date="2022-09-23T21:29:00Z">
        <w:r w:rsidR="0080762B">
          <w:t>native</w:t>
        </w:r>
      </w:ins>
      <w:del w:id="194" w:author="Pečnik, Klemen" w:date="2022-09-23T21:29:00Z">
        <w:r>
          <w:delText>deaf</w:delText>
        </w:r>
      </w:del>
      <w:r>
        <w:t xml:space="preserve"> users</w:t>
      </w:r>
      <w:ins w:id="195" w:author="Pečnik, Klemen" w:date="2022-09-23T21:29:00Z">
        <w:r w:rsidR="0080762B">
          <w:t xml:space="preserve"> of SSL</w:t>
        </w:r>
      </w:ins>
      <w:r>
        <w:t xml:space="preserve">, with minimized need for a sign language </w:t>
      </w:r>
      <w:ins w:id="196" w:author="Pečnik, Klemen" w:date="2022-09-23T21:29:00Z">
        <w:r w:rsidR="00F667AC">
          <w:t>interpreter</w:t>
        </w:r>
        <w:r w:rsidR="00590E2A">
          <w:t>’</w:t>
        </w:r>
        <w:r w:rsidR="00BA6E9D">
          <w:t>s</w:t>
        </w:r>
      </w:ins>
      <w:del w:id="197" w:author="Pečnik, Klemen" w:date="2022-09-23T21:29:00Z">
        <w:r>
          <w:delText>interpreters’</w:delText>
        </w:r>
      </w:del>
      <w:r>
        <w:t xml:space="preserve"> involvement. This has not only positive practical consequences</w:t>
      </w:r>
      <w:del w:id="198" w:author="Pečnik, Klemen" w:date="2022-09-23T21:29:00Z">
        <w:r>
          <w:delText>,</w:delText>
        </w:r>
      </w:del>
      <w:r>
        <w:t xml:space="preserve"> but also a high symbolic significance. Namely, it would allow for more independent involvement of deaf users, which is one of the important principles of the “United Nations Convention on the </w:t>
      </w:r>
      <w:ins w:id="199" w:author="Pečnik, Klemen" w:date="2022-09-23T21:29:00Z">
        <w:r w:rsidR="008212B6">
          <w:t>R</w:t>
        </w:r>
        <w:r w:rsidR="004C15C7">
          <w:t>ights</w:t>
        </w:r>
      </w:ins>
      <w:del w:id="200" w:author="Pečnik, Klemen" w:date="2022-09-23T21:29:00Z">
        <w:r>
          <w:delText>rights</w:delText>
        </w:r>
      </w:del>
      <w:r>
        <w:t xml:space="preserve"> of the </w:t>
      </w:r>
      <w:ins w:id="201" w:author="Pečnik, Klemen" w:date="2022-09-23T21:29:00Z">
        <w:r w:rsidR="008212B6">
          <w:t>P</w:t>
        </w:r>
        <w:r w:rsidR="004C15C7">
          <w:t>ersons</w:t>
        </w:r>
      </w:ins>
      <w:del w:id="202" w:author="Pečnik, Klemen" w:date="2022-09-23T21:29:00Z">
        <w:r>
          <w:delText>persons</w:delText>
        </w:r>
      </w:del>
      <w:r>
        <w:t xml:space="preserve"> with </w:t>
      </w:r>
      <w:ins w:id="203" w:author="Pečnik, Klemen" w:date="2022-09-23T21:29:00Z">
        <w:r w:rsidR="008212B6">
          <w:t>D</w:t>
        </w:r>
        <w:r w:rsidR="004F4C80">
          <w:t>isabilities</w:t>
        </w:r>
      </w:ins>
      <w:del w:id="204" w:author="Pečnik, Klemen" w:date="2022-09-23T21:29:00Z">
        <w:r>
          <w:delText>disabilities</w:delText>
        </w:r>
      </w:del>
      <w:r>
        <w:t xml:space="preserve">” </w:t>
      </w:r>
      <w:ins w:id="205" w:author="Pečnik, Klemen" w:date="2022-09-23T21:29:00Z">
        <w:r w:rsidR="004169BD">
          <w:fldChar w:fldCharType="begin"/>
        </w:r>
      </w:ins>
      <w:r w:rsidR="00F51C74">
        <w:instrText xml:space="preserve"> ADDIN ZOTERO_ITEM CSL_CITATION {"citationID":"FOovbaEw","properties":{"formattedCitation":"[25]","plainCitation":"[25]","noteIndex":0},"citationItems":[{"id":58,"uris":["http://zotero.org/users/9894717/items/Z7QU9DXP"],"itemData":{"id":58,"type":"document","language":"en","title":"Convention on  the Rights of Persons with Disabilities and  Optional Protocol","URL":"https://www.un.org/disabilities/documents/convention/convoptprot-e.pdf","author":[{"family":"United Nations","given":""}],"issued":{"date-parts":[["2006",6,12]]}}}],"schema":"https://github.com/citation-style-language/schema/raw/master/csl-citation.json"} </w:instrText>
      </w:r>
      <w:ins w:id="206" w:author="Pečnik, Klemen" w:date="2022-09-23T21:29:00Z">
        <w:r w:rsidR="004169BD">
          <w:fldChar w:fldCharType="separate"/>
        </w:r>
        <w:r w:rsidR="00BD64F8">
          <w:t>[25]</w:t>
        </w:r>
        <w:r w:rsidR="004169BD">
          <w:fldChar w:fldCharType="end"/>
        </w:r>
        <w:r w:rsidR="006607CB">
          <w:t>.</w:t>
        </w:r>
      </w:ins>
      <w:del w:id="207" w:author="Pečnik, Klemen" w:date="2022-09-23T21:29:00Z">
        <w:r>
          <w:fldChar w:fldCharType="begin"/>
        </w:r>
        <w:r>
          <w:delInstrText xml:space="preserve"> ADDIN ZOTERO_ITEM CSL_CITATION {"citationID":"FOovbaEw","properties":{"formattedCitation":"[14]","plainCitation":"[14]","noteIndex":0},"citationItems":[{"id":57,"uris":["http://zotero.org/users/9894717/items/Z7QU9DXP"],"itemData":{"id":57,"type":"document","language":"en","title":"Convention on  the Rights of Persons with Disabilities and  Optional Protocol","URL":"https://www.un.org/disabilities/documents/convention/convoptprot-e.pdf","author":[{"family":"United Nations","given":""}],"issued":{"date-parts":[["2006",12,6]]}}}],"schema":"https://github.com/citation-style-language/schema/raw/master/csl-citation.json"} </w:delInstrText>
        </w:r>
        <w:r>
          <w:fldChar w:fldCharType="separate"/>
        </w:r>
        <w:r w:rsidRPr="00BD5D47">
          <w:delText>[14]</w:delText>
        </w:r>
        <w:r>
          <w:fldChar w:fldCharType="end"/>
        </w:r>
        <w:r>
          <w:delText>.</w:delText>
        </w:r>
      </w:del>
      <w:r>
        <w:t xml:space="preserve"> </w:t>
      </w:r>
    </w:p>
    <w:p w14:paraId="119D56D6" w14:textId="7704C5D8" w:rsidR="00D4666B" w:rsidRDefault="00D4666B" w:rsidP="00D4666B">
      <w:pPr>
        <w:pStyle w:val="MDPI31text"/>
        <w:ind w:firstLine="510"/>
      </w:pPr>
      <w:r>
        <w:t xml:space="preserve">The </w:t>
      </w:r>
      <w:ins w:id="208" w:author="Pečnik, Klemen" w:date="2022-09-23T21:29:00Z">
        <w:r w:rsidR="00C92F96">
          <w:t xml:space="preserve">pilot </w:t>
        </w:r>
        <w:r w:rsidR="00D84F3C">
          <w:t>testing</w:t>
        </w:r>
      </w:ins>
      <w:del w:id="209" w:author="Pečnik, Klemen" w:date="2022-09-23T21:29:00Z">
        <w:r>
          <w:delText>evaluations</w:delText>
        </w:r>
      </w:del>
      <w:r>
        <w:t xml:space="preserve"> of the </w:t>
      </w:r>
      <w:del w:id="210" w:author="Pečnik, Klemen" w:date="2022-09-23T21:29:00Z">
        <w:r>
          <w:delText xml:space="preserve">SSL translated </w:delText>
        </w:r>
      </w:del>
      <w:r>
        <w:t xml:space="preserve">UEQ questionnaire </w:t>
      </w:r>
      <w:ins w:id="211" w:author="Pečnik, Klemen" w:date="2022-09-23T21:29:00Z">
        <w:r w:rsidR="00B765FF">
          <w:t xml:space="preserve">in </w:t>
        </w:r>
        <w:r w:rsidR="0077345B">
          <w:t xml:space="preserve">Slovenian </w:t>
        </w:r>
        <w:r w:rsidR="00A80391">
          <w:t>S</w:t>
        </w:r>
        <w:r w:rsidR="0077345B">
          <w:t xml:space="preserve">ign </w:t>
        </w:r>
        <w:r w:rsidR="00A80391">
          <w:t>L</w:t>
        </w:r>
        <w:r w:rsidR="0077345B">
          <w:t xml:space="preserve">anguage </w:t>
        </w:r>
        <w:r w:rsidR="00524142">
          <w:t>w</w:t>
        </w:r>
        <w:r w:rsidR="008212B6">
          <w:t>as</w:t>
        </w:r>
      </w:ins>
      <w:del w:id="212" w:author="Pečnik, Klemen" w:date="2022-09-23T21:29:00Z">
        <w:r>
          <w:delText>were</w:delText>
        </w:r>
      </w:del>
      <w:r>
        <w:t xml:space="preserve"> performed using two interactive solutions:</w:t>
      </w:r>
      <w:r w:rsidRPr="004B6F3E">
        <w:t xml:space="preserve"> </w:t>
      </w:r>
      <w:r w:rsidRPr="000442DC">
        <w:t xml:space="preserve">1) </w:t>
      </w:r>
      <w:r w:rsidRPr="00C23680">
        <w:t>A</w:t>
      </w:r>
      <w:r w:rsidRPr="004B6F3E">
        <w:t xml:space="preserve"> Hybrid Broadcast-Broadband Television (HbbTV) application with </w:t>
      </w:r>
      <w:r>
        <w:t xml:space="preserve">an </w:t>
      </w:r>
      <w:r w:rsidRPr="004B6F3E">
        <w:t xml:space="preserve">adjustable sign language interpreter layout and </w:t>
      </w:r>
      <w:r w:rsidRPr="000442DC">
        <w:t xml:space="preserve">2) </w:t>
      </w:r>
      <w:r w:rsidRPr="00C23680">
        <w:t>A</w:t>
      </w:r>
      <w:r w:rsidRPr="004B6F3E">
        <w:t xml:space="preserve"> virtual 3D sign language interpreter for a limited vocabulary, </w:t>
      </w:r>
      <w:r>
        <w:t xml:space="preserve">which has been recognized as a solution for enhancing accessibility for broadcast services </w:t>
      </w:r>
      <w:ins w:id="213" w:author="Pečnik, Klemen" w:date="2022-09-23T21:29:00Z">
        <w:r w:rsidR="002364A8">
          <w:fldChar w:fldCharType="begin"/>
        </w:r>
      </w:ins>
      <w:r w:rsidR="00F51C74">
        <w:instrText xml:space="preserve"> ADDIN ZOTERO_ITEM CSL_CITATION {"citationID":"JgEdvuz1","properties":{"formattedCitation":"[26]","plainCitation":"[26]","noteIndex":0},"citationItems":[{"id":74,"uris":["http://zotero.org/users/9894717/items/YYDXRCY6"],"itemData":{"id":74,"type":"article-journal","abstract":"Whereas the closed-caption broadcasting is provided for almost the whole broadcast time in Korea, the sign language interpretation is not. By translating the realtime closed captions, it is possible to provide three-dimensional (3D) sign language translations for more broadcast time. We propose a sign language broadcasting system for weather forecasts and extend it for all kinds of TV programs. To find the frequency of each word, we analyzed the last three years' weather forecast scripts, and an open-domain corpus of about 1.2 million words from the Korean Broadcasting System. We use KorLex, the Korean wordnet, to build the sign language synonym dictionary and for the word sense disambiguation to improve the translation performance. Optically captured sign language motions are used for the 3D avatar to present sign language with motion blending. We developed a mobile on-demand sign language weather forecast application and a realtime sign language interpretation system for all kinds of TV programs.","container-title":"SMPTE Motion Imaging Journal","DOI":"10.5594/JMI.2016.2632278","ISSN":"2160-2492","issue":"1","note":"event-title: SMPTE Motion Imaging Journal","page":"57-62","source":"IEEE Xplore","title":"Avatar-Based Sign Language Interpretations for Weather Forecast and other TV Programs","volume":"126","author":[{"family":"Oh","given":"Juhyun"},{"family":"Jeon","given":"Seonggyu"},{"family":"Kim","given":"Byungsun"},{"family":"Kim","given":"Minho"},{"family":"Kang","given":"Sangwook"},{"family":"Kwon","given":"Hyukchul"},{"family":"Kim","given":"Iktae"},{"family":"Song","given":"Youngho"}],"issued":{"date-parts":[["2017",1]]}}}],"schema":"https://github.com/citation-style-language/schema/raw/master/csl-citation.json"} </w:instrText>
      </w:r>
      <w:ins w:id="214" w:author="Pečnik, Klemen" w:date="2022-09-23T21:29:00Z">
        <w:r w:rsidR="002364A8">
          <w:fldChar w:fldCharType="separate"/>
        </w:r>
        <w:r w:rsidR="00BD64F8">
          <w:t>[26]</w:t>
        </w:r>
        <w:r w:rsidR="002364A8">
          <w:fldChar w:fldCharType="end"/>
        </w:r>
        <w:r w:rsidR="0077345B">
          <w:t xml:space="preserve"> and</w:t>
        </w:r>
        <w:r w:rsidR="002364A8">
          <w:t xml:space="preserve"> </w:t>
        </w:r>
        <w:r w:rsidR="00C87A4D">
          <w:t xml:space="preserve">also implemented in the form of </w:t>
        </w:r>
        <w:r w:rsidR="00371D13">
          <w:t>a</w:t>
        </w:r>
        <w:r w:rsidR="00AA2B73">
          <w:t>n</w:t>
        </w:r>
        <w:r w:rsidR="00371D13">
          <w:t xml:space="preserve"> </w:t>
        </w:r>
        <w:r w:rsidR="00AA2B73">
          <w:t xml:space="preserve">HbbTV </w:t>
        </w:r>
        <w:r w:rsidR="00371D13">
          <w:t>application</w:t>
        </w:r>
        <w:r w:rsidR="002E1EE8">
          <w:t>.</w:t>
        </w:r>
      </w:ins>
      <w:del w:id="215" w:author="Pečnik, Klemen" w:date="2022-09-23T21:29:00Z">
        <w:r>
          <w:fldChar w:fldCharType="begin"/>
        </w:r>
        <w:r>
          <w:delInstrText xml:space="preserve"> ADDIN ZOTERO_ITEM CSL_CITATION {"citationID":"JgEdvuz1","properties":{"formattedCitation":"[15]","plainCitation":"[15]","noteIndex":0},"citationItems":[{"id":82,"uris":["http://zotero.org/users/9894717/items/YYDXRCY6"],"itemData":{"id":82,"type":"article-journal","abstract":"Whereas the closed-caption broadcasting is provided for almost the whole broadcast time in Korea, the sign language interpretation is not. By translating the realtime closed captions, it is possible to provide three-dimensional (3D) sign language translations for more broadcast time. We propose a sign language broadcasting system for weather forecasts and extend it for all kinds of TV programs. To find the frequency of each word, we analyzed the last three years' weather forecast scripts, and an open-domain corpus of about 1.2 million words from the Korean Broadcasting System. We use KorLex, the Korean wordnet, to build the sign language synonym dictionary and for the word sense disambiguation to improve the translation performance. Optically captured sign language motions are used for the 3D avatar to present sign language with motion blending. We developed a mobile on-demand sign language weather forecast application and a realtime sign language interpretation system for all kinds of TV programs.","container-title":"SMPTE Motion Imaging Journal","DOI":"10.5594/JMI.2016.2632278","ISSN":"2160-2492","issue":"1","note":"event-title: SMPTE Motion Imaging Journal","page":"57-62","source":"IEEE Xplore","title":"Avatar-Based Sign Language Interpretations for Weather Forecast and other TV Programs","volume":"126","author":[{"family":"Oh","given":"Juhyun"},{"family":"Jeon","given":"Seonggyu"},{"family":"Kim","given":"Byungsun"},{"family":"Kim","given":"Minho"},{"family":"Kang","given":"Sangwook"},{"family":"Kwon","given":"Hyukchul"},{"family":"Kim","given":"Iktae"},{"family":"Song","given":"Youngho"}],"issued":{"date-parts":[["2017",1]]}}}],"schema":"https://github.com/citation-style-language/schema/raw/master/csl-citation.json"} </w:delInstrText>
        </w:r>
        <w:r>
          <w:fldChar w:fldCharType="separate"/>
        </w:r>
        <w:r w:rsidRPr="004A7616">
          <w:delText>[15]</w:delText>
        </w:r>
        <w:r>
          <w:fldChar w:fldCharType="end"/>
        </w:r>
        <w:r>
          <w:delText>, also implemented in the form of a HBBTV application.</w:delText>
        </w:r>
      </w:del>
      <w:r>
        <w:t xml:space="preserve"> HbbTV as a platform has also been recognized as the technology that may be used to enhance accessibility services </w:t>
      </w:r>
      <w:ins w:id="216" w:author="Pečnik, Klemen" w:date="2022-09-23T21:29:00Z">
        <w:r w:rsidR="00437D2C">
          <w:fldChar w:fldCharType="begin"/>
        </w:r>
      </w:ins>
      <w:r w:rsidR="00F51C74">
        <w:instrText xml:space="preserve"> ADDIN ZOTERO_ITEM CSL_CITATION {"citationID":"wonVB1ZU","properties":{"formattedCitation":"[27]","plainCitation":"[27]","noteIndex":0},"citationItems":[{"id":75,"uris":["http://zotero.org/users/9894717/items/WD9ZMQKC"],"itemData":{"id":75,"type":"paper-conference","abstract":"Hybrid Broadcast Television for All is a European Commission co-financed project, inside the Competitiveness and Innovation Framework Programme (CIP). The project builds on HbbTV, the European standard for broadcast and broadband multimedia converged services, and looks at how HbbTV technology may be used to enhance access services (such as subtitling, audio description or sign language) on both the production and service sides. HbbTV 1.5 devices are widely available in the market while HbbTV version 2.0 specification has been recently released. TV content can be enhanced by HbbTV applications with additional synchronised services in a personalised manner. For access services this opens an entirely new opportunity for users who may choose an access service delivered via their IP connection which seamlessly integrates with the regular broadcast programme. The presentation will describe the improvements taken on board by HBB4ALL to existing access services and ways of addressing the key technical, organisational and legal obstacles to the sustainable take-up of these services throughout Europe. HBB4ALL focuses on real pilot deployment as a first step to ensure a successful exploitation of these services in a near future. We will offer new insights, from the fields of human machine interaction and social innovation, which arise from the new interactive multimodal and multilanguage services which may be offered. This article will first describe the structure chosen for the project, with four pilots developed in parallel: subtitling, audio description, sign language and user interaction. Then it will describe the methodology and research approaches used for testing the new accessibility services.","container-title":"2015 IEEE International Symposium on Broadband Multimedia Systems and Broadcasting","DOI":"10.1109/BMSB.2015.7177252","event-title":"2015 IEEE International Symposium on Broadband Multimedia Systems and Broadcasting","note":"ISSN: 2155-5052","page":"1-4","source":"IEEE Xplore","title":"HBB4ALL: Deployment of HbbTV services for all","title-short":"HBB4ALL","author":[{"family":"Orero","given":"Pilar"},{"family":"Martín","given":"Carlos Alberto"},{"family":"Zorrilla","given":"Mikel"}],"issued":{"date-parts":[["2015",6]]}}}],"schema":"https://github.com/citation-style-language/schema/raw/master/csl-citation.json"} </w:instrText>
      </w:r>
      <w:ins w:id="217" w:author="Pečnik, Klemen" w:date="2022-09-23T21:29:00Z">
        <w:r w:rsidR="00437D2C">
          <w:fldChar w:fldCharType="separate"/>
        </w:r>
        <w:r w:rsidR="00BD64F8">
          <w:t>[27]</w:t>
        </w:r>
        <w:r w:rsidR="00437D2C">
          <w:fldChar w:fldCharType="end"/>
        </w:r>
        <w:r w:rsidR="00D167D6">
          <w:t>.</w:t>
        </w:r>
      </w:ins>
      <w:del w:id="218" w:author="Pečnik, Klemen" w:date="2022-09-23T21:29:00Z">
        <w:r>
          <w:fldChar w:fldCharType="begin"/>
        </w:r>
        <w:r>
          <w:delInstrText xml:space="preserve"> ADDIN ZOTERO_ITEM CSL_CITATION {"citationID":"wonVB1ZU","properties":{"formattedCitation":"[16]","plainCitation":"[16]","noteIndex":0},"citationItems":[{"id":79,"uris":["http://zotero.org/users/9894717/items/WD9ZMQKC"],"itemData":{"id":79,"type":"paper-conference","abstract":"Hybrid Broadcast Television for All is a European Commission co-financed project, inside the Competitiveness and Innovation Framework Programme (CIP). The project builds on HbbTV, the European standard for broadcast and broadband multimedia converged services, and looks at how HbbTV technology may be used to enhance access services (such as subtitling, audio description or sign language) on both the production and service sides. HbbTV 1.5 devices are widely available in the market while HbbTV version 2.0 specification has been recently released. TV content can be enhanced by HbbTV applications with additional synchronised services in a personalised manner. For access services this opens an entirely new opportunity for users who may choose an access service delivered via their IP connection which seamlessly integrates with the regular broadcast programme. The presentation will describe the improvements taken on board by HBB4ALL to existing access services and ways of addressing the key technical, organisational and legal obstacles to the sustainable take-up of these services throughout Europe. HBB4ALL focuses on real pilot deployment as a first step to ensure a successful exploitation of these services in a near future. We will offer new insights, from the fields of human machine interaction and social innovation, which arise from the new interactive multimodal and multilanguage services which may be offered. This article will first describe the structure chosen for the project, with four pilots developed in parallel: subtitling, audio description, sign language and user interaction. Then it will describe the methodology and research approaches used for testing the new accessibility services.","container-title":"2015 IEEE International Symposium on Broadband Multimedia Systems and Broadcasting","DOI":"10.1109/BMSB.2015.7177252","event-title":"2015 IEEE International Symposium on Broadband Multimedia Systems and Broadcasting","note":"ISSN: 2155-5052","page":"1-4","source":"IEEE Xplore","title":"HBB4ALL: Deployment of HbbTV services for all","title-short":"HBB4ALL","author":[{"family":"Orero","given":"Pilar"},{"family":"Martín","given":"Carlos Alberto"},{"family":"Zorrilla","given":"Mikel"}],"issued":{"date-parts":[["2015",6]]}}}],"schema":"https://github.com/citation-style-language/schema/raw/master/csl-citation.json"} </w:delInstrText>
        </w:r>
        <w:r>
          <w:fldChar w:fldCharType="separate"/>
        </w:r>
        <w:r w:rsidRPr="004A7616">
          <w:delText>[16]</w:delText>
        </w:r>
        <w:r>
          <w:fldChar w:fldCharType="end"/>
        </w:r>
        <w:r>
          <w:delText>.</w:delText>
        </w:r>
      </w:del>
      <w:r>
        <w:t xml:space="preserve"> The </w:t>
      </w:r>
      <w:r w:rsidRPr="004B6F3E">
        <w:t xml:space="preserve">experiment details </w:t>
      </w:r>
      <w:r>
        <w:t>are</w:t>
      </w:r>
      <w:r w:rsidRPr="004B6F3E">
        <w:t xml:space="preserve"> described in the Materials and methods section.</w:t>
      </w:r>
    </w:p>
    <w:p w14:paraId="5C190A43" w14:textId="77777777" w:rsidR="00D4666B" w:rsidRPr="00387126" w:rsidRDefault="00D4666B" w:rsidP="00D4666B">
      <w:pPr>
        <w:pStyle w:val="MDPI31text"/>
        <w:ind w:firstLine="510"/>
      </w:pPr>
      <w:r w:rsidRPr="004B6F3E">
        <w:t>The results are very encouraging and present a basis for future work in this field.</w:t>
      </w:r>
    </w:p>
    <w:p w14:paraId="47AB80DC" w14:textId="77777777" w:rsidR="00D4666B" w:rsidRPr="00213781" w:rsidRDefault="00D4666B">
      <w:pPr>
        <w:pStyle w:val="MDPI21heading1"/>
      </w:pPr>
      <w:r w:rsidRPr="006400FB">
        <w:t>Materials</w:t>
      </w:r>
      <w:r w:rsidRPr="00213781">
        <w:t xml:space="preserve"> and Methods</w:t>
      </w:r>
    </w:p>
    <w:p w14:paraId="197B4D91" w14:textId="77777777" w:rsidR="00D4666B" w:rsidRPr="0073192F" w:rsidRDefault="00D4666B" w:rsidP="00D4666B">
      <w:pPr>
        <w:pStyle w:val="MDPI31text"/>
      </w:pPr>
      <w:r>
        <w:t>In t</w:t>
      </w:r>
      <w:r w:rsidRPr="0073192F">
        <w:t xml:space="preserve">his section </w:t>
      </w:r>
      <w:r>
        <w:t>the approach to the SSL translation of the standardized UEQ questionnaire is explained, followed by a description of the apparatus, designed for the evaluation experiment, and the description of the experiment procedure. Finally, the demographic structure of the experiment’s participants is described.</w:t>
      </w:r>
    </w:p>
    <w:p w14:paraId="2A5B7EC1" w14:textId="77777777" w:rsidR="00D4666B" w:rsidRPr="00E66EAD" w:rsidRDefault="00D4666B">
      <w:pPr>
        <w:pStyle w:val="MDPI22heading2"/>
      </w:pPr>
      <w:r w:rsidRPr="00E66EAD">
        <w:t xml:space="preserve">Augmentation of </w:t>
      </w:r>
      <w:r>
        <w:t xml:space="preserve">the </w:t>
      </w:r>
      <w:r w:rsidRPr="00E66EAD">
        <w:t>standardized UEQ with sign language</w:t>
      </w:r>
    </w:p>
    <w:p w14:paraId="131A8C1B" w14:textId="65DA5926" w:rsidR="00D4666B" w:rsidRDefault="00D4666B" w:rsidP="00D4666B">
      <w:pPr>
        <w:pStyle w:val="MDPI31text"/>
      </w:pPr>
      <w:r w:rsidRPr="00961E20">
        <w:t xml:space="preserve">The questionnaire translations, experiments, measurements, and final analysis </w:t>
      </w:r>
      <w:r>
        <w:t>are</w:t>
      </w:r>
      <w:r w:rsidRPr="00961E20">
        <w:t xml:space="preserve"> based on the </w:t>
      </w:r>
      <w:ins w:id="219" w:author="Pečnik, Klemen" w:date="2022-09-23T21:29:00Z">
        <w:r w:rsidR="00917768">
          <w:t>s</w:t>
        </w:r>
        <w:r w:rsidR="006E34EC" w:rsidRPr="00961E20">
          <w:t>tandardized</w:t>
        </w:r>
        <w:r w:rsidR="00961E20" w:rsidRPr="00961E20">
          <w:t xml:space="preserve"> </w:t>
        </w:r>
        <w:r w:rsidR="00CC268B">
          <w:t xml:space="preserve">textual </w:t>
        </w:r>
        <w:r w:rsidR="00961E20" w:rsidRPr="00961E20">
          <w:t>UEQ</w:t>
        </w:r>
        <w:r w:rsidR="00B47C94">
          <w:t xml:space="preserve"> in</w:t>
        </w:r>
      </w:ins>
      <w:del w:id="220" w:author="Pečnik, Klemen" w:date="2022-09-23T21:29:00Z">
        <w:r w:rsidRPr="00961E20">
          <w:delText>Standardized</w:delText>
        </w:r>
      </w:del>
      <w:r w:rsidRPr="00961E20">
        <w:t xml:space="preserve"> Slovenian </w:t>
      </w:r>
      <w:ins w:id="221" w:author="Pečnik, Klemen" w:date="2022-09-23T21:29:00Z">
        <w:r w:rsidR="00CC268B">
          <w:t>language</w:t>
        </w:r>
      </w:ins>
      <w:del w:id="222" w:author="Pečnik, Klemen" w:date="2022-09-23T21:29:00Z">
        <w:r w:rsidRPr="00961E20">
          <w:delText>UEQ</w:delText>
        </w:r>
      </w:del>
      <w:r w:rsidRPr="00961E20">
        <w:t>. The questionnaire consists of 26 questions, which are not actual questions, but rather sets of two opposing statements. The users decide which of the opposing statements suits their experience best, rated on a 7-point Likert scale. All gathered responses are then used in the official UEQ Data Analysis Tool, where they are transformed and the main results are presented on 6 scales: Attractiveness, Perspicuity, Efficiency, Dependability, Stimulation, and Novelty.</w:t>
      </w:r>
    </w:p>
    <w:p w14:paraId="4108B1F4" w14:textId="7AED69DA" w:rsidR="00696C45" w:rsidRDefault="00D4666B" w:rsidP="00FA7ED8">
      <w:pPr>
        <w:pStyle w:val="MDPI31text"/>
        <w:rPr>
          <w:ins w:id="223" w:author="Pečnik, Klemen" w:date="2022-09-23T21:29:00Z"/>
        </w:rPr>
      </w:pPr>
      <w:del w:id="224" w:author="Pečnik, Klemen" w:date="2022-09-23T21:29:00Z">
        <w:r>
          <w:delText>In general,</w:delText>
        </w:r>
        <w:r w:rsidRPr="00E16505">
          <w:delText xml:space="preserve"> sign languages have significantly smaller vocabular</w:delText>
        </w:r>
        <w:r>
          <w:delText>ies</w:delText>
        </w:r>
        <w:r w:rsidRPr="00E16505">
          <w:delText xml:space="preserve"> in comparison to spoken languages, the</w:delText>
        </w:r>
        <w:r>
          <w:delText xml:space="preserve">refore </w:delText>
        </w:r>
        <w:r w:rsidRPr="00E16505">
          <w:delText xml:space="preserve">the translation to signed UEQ statements had to be adapted accordingly. </w:delText>
        </w:r>
      </w:del>
      <w:r w:rsidRPr="00E16505">
        <w:t>An extensive study</w:t>
      </w:r>
      <w:del w:id="225" w:author="Pečnik, Klemen" w:date="2022-09-23T21:29:00Z">
        <w:r>
          <w:delText>,</w:delText>
        </w:r>
      </w:del>
      <w:r w:rsidRPr="00E16505">
        <w:t xml:space="preserve"> involving several </w:t>
      </w:r>
      <w:del w:id="226" w:author="Pečnik, Klemen" w:date="2022-09-23T21:29:00Z">
        <w:r w:rsidRPr="00E16505">
          <w:delText>Slovenian Sign Language (</w:delText>
        </w:r>
      </w:del>
      <w:r w:rsidRPr="00E16505">
        <w:t>SSL</w:t>
      </w:r>
      <w:del w:id="227" w:author="Pečnik, Klemen" w:date="2022-09-23T21:29:00Z">
        <w:r w:rsidRPr="00E16505">
          <w:delText>)</w:delText>
        </w:r>
      </w:del>
      <w:r w:rsidRPr="00E16505">
        <w:t xml:space="preserve"> interpreters</w:t>
      </w:r>
      <w:del w:id="228" w:author="Pečnik, Klemen" w:date="2022-09-23T21:29:00Z">
        <w:r>
          <w:delText>,</w:delText>
        </w:r>
      </w:del>
      <w:r w:rsidRPr="00E16505">
        <w:t xml:space="preserve"> has been conducted, </w:t>
      </w:r>
      <w:r>
        <w:t>with</w:t>
      </w:r>
      <w:r w:rsidRPr="00E16505">
        <w:t xml:space="preserve"> the </w:t>
      </w:r>
      <w:r>
        <w:t xml:space="preserve">goal </w:t>
      </w:r>
      <w:ins w:id="229" w:author="Pečnik, Klemen" w:date="2022-09-23T21:29:00Z">
        <w:r w:rsidR="00382747">
          <w:t>of</w:t>
        </w:r>
        <w:r w:rsidR="00E16505" w:rsidRPr="00E16505">
          <w:t xml:space="preserve"> find</w:t>
        </w:r>
        <w:r w:rsidR="00382747">
          <w:t>ing</w:t>
        </w:r>
      </w:ins>
      <w:del w:id="230" w:author="Pečnik, Klemen" w:date="2022-09-23T21:29:00Z">
        <w:r>
          <w:delText>to</w:delText>
        </w:r>
        <w:r w:rsidRPr="00E16505">
          <w:delText xml:space="preserve"> find</w:delText>
        </w:r>
      </w:del>
      <w:r w:rsidRPr="00E16505">
        <w:t xml:space="preserve"> the best matches and most appropriate </w:t>
      </w:r>
      <w:r>
        <w:t>sign language translations</w:t>
      </w:r>
      <w:r w:rsidRPr="00E16505">
        <w:t xml:space="preserve"> for all 26 </w:t>
      </w:r>
      <w:ins w:id="231" w:author="Pečnik, Klemen" w:date="2022-09-23T21:29:00Z">
        <w:r w:rsidR="00382747">
          <w:t xml:space="preserve">UEQ </w:t>
        </w:r>
      </w:ins>
      <w:r w:rsidRPr="00E16505">
        <w:t xml:space="preserve">statement pairs. </w:t>
      </w:r>
      <w:ins w:id="232" w:author="Pečnik, Klemen" w:date="2022-09-23T21:29:00Z">
        <w:r w:rsidR="00E907E1">
          <w:t xml:space="preserve">The translation process </w:t>
        </w:r>
        <w:r w:rsidR="00BD69BF">
          <w:t xml:space="preserve">has been </w:t>
        </w:r>
        <w:r w:rsidR="005E3D7B">
          <w:t>conducted in accordance with</w:t>
        </w:r>
        <w:r w:rsidR="00BD69BF">
          <w:t xml:space="preserve"> </w:t>
        </w:r>
        <w:r w:rsidR="00A436D6">
          <w:t xml:space="preserve">the </w:t>
        </w:r>
        <w:r w:rsidR="00E907E1">
          <w:t xml:space="preserve">guidelines of </w:t>
        </w:r>
        <w:r w:rsidR="00BD69BF">
          <w:t>the UEQ Handbook</w:t>
        </w:r>
        <w:r w:rsidR="00587849">
          <w:t xml:space="preserve"> </w:t>
        </w:r>
        <w:r w:rsidR="00587849">
          <w:fldChar w:fldCharType="begin"/>
        </w:r>
      </w:ins>
      <w:r w:rsidR="00F51C74">
        <w:instrText xml:space="preserve"> ADDIN ZOTERO_ITEM CSL_CITATION {"citationID":"G0jnT1WU","properties":{"formattedCitation":"[28]","plainCitation":"[28]","noteIndex":0},"citationItems":[{"id":488,"uris":["http://zotero.org/groups/4764337/items/46CSD9JF"],"itemData":{"id":488,"type":"article-journal","language":"en","page":"15","source":"Zotero","title":"User Experience Questionnaire Handbook","author":[{"family":"Schrepp","given":"Dr Martin"}]}}],"schema":"https://github.com/citation-style-language/schema/raw/master/csl-citation.json"} </w:instrText>
      </w:r>
      <w:ins w:id="233" w:author="Pečnik, Klemen" w:date="2022-09-23T21:29:00Z">
        <w:r w:rsidR="00587849">
          <w:fldChar w:fldCharType="separate"/>
        </w:r>
        <w:r w:rsidR="00BD64F8">
          <w:t>[28]</w:t>
        </w:r>
        <w:r w:rsidR="00587849">
          <w:fldChar w:fldCharType="end"/>
        </w:r>
        <w:r w:rsidR="00261974">
          <w:t xml:space="preserve"> </w:t>
        </w:r>
        <w:r w:rsidR="00670751">
          <w:t>and</w:t>
        </w:r>
        <w:r w:rsidR="00FE04DA" w:rsidRPr="00FE04DA">
          <w:t xml:space="preserve"> Collaborative and Iterative Translation</w:t>
        </w:r>
        <w:r w:rsidR="00CC3E9F">
          <w:t xml:space="preserve"> </w:t>
        </w:r>
        <w:r w:rsidR="00902E2F">
          <w:t xml:space="preserve">approach as proposed </w:t>
        </w:r>
        <w:r w:rsidR="00275836">
          <w:t xml:space="preserve">by </w:t>
        </w:r>
        <w:r w:rsidR="00275836" w:rsidRPr="00555ECC">
          <w:t>Douglas, S. P., &amp; Craig, C. S. (2007)</w:t>
        </w:r>
        <w:r w:rsidR="006B378C">
          <w:t xml:space="preserve"> </w:t>
        </w:r>
        <w:r w:rsidR="006B378C">
          <w:fldChar w:fldCharType="begin"/>
        </w:r>
      </w:ins>
      <w:r w:rsidR="00F51C74">
        <w:instrText xml:space="preserve"> ADDIN ZOTERO_ITEM CSL_CITATION {"citationID":"8ppHhjM9","properties":{"formattedCitation":"[29]","plainCitation":"[29]","noteIndex":0},"citationItems":[{"id":482,"uris":["http://zotero.org/groups/4764337/items/MYMSE8BM"],"itemData":{"id":482,"type":"article-journal","abstract":"Back translation is the technique most commonly used to check the accuracy of translation in survey research. Although it results in a direct or literal translation, it does not address issues of conceptual equivalence. Furthermore, if it is not combined with pretesting, it does not address issues of comprehension and meaning to the respondent. This article discusses some of the problems of relying exclusively on back translation in isolation. It suggests the use of a collaborative, iterative approach for translating questionnaires for international marketing research.","container-title":"Journal of International Marketing","DOI":"10.1509/jimk.15.1.030","ISSN":"1069-031X","issue":"1","language":"en","note":"publisher: SAGE Publications Inc","page":"30-43","source":"SAGE Journals","title":"Collaborative and Iterative Translation: An Alternative Approach to Back Translation","title-short":"Collaborative and Iterative Translation","volume":"15","author":[{"family":"Douglas","given":"Susan P."},{"family":"Craig","given":"C. Samuel"}],"issued":{"date-parts":[["2007",3,1]]}}}],"schema":"https://github.com/citation-style-language/schema/raw/master/csl-citation.json"} </w:instrText>
      </w:r>
      <w:ins w:id="234" w:author="Pečnik, Klemen" w:date="2022-09-23T21:29:00Z">
        <w:r w:rsidR="006B378C">
          <w:fldChar w:fldCharType="separate"/>
        </w:r>
        <w:r w:rsidR="00BD64F8">
          <w:t>[29]</w:t>
        </w:r>
        <w:r w:rsidR="006B378C">
          <w:fldChar w:fldCharType="end"/>
        </w:r>
        <w:r w:rsidR="005B63ED">
          <w:t xml:space="preserve">. </w:t>
        </w:r>
      </w:ins>
      <w:r w:rsidRPr="00E16505">
        <w:t xml:space="preserve">All </w:t>
      </w:r>
      <w:r>
        <w:t>written</w:t>
      </w:r>
      <w:r w:rsidRPr="00E16505">
        <w:t xml:space="preserve"> </w:t>
      </w:r>
      <w:r>
        <w:t>UEQ statement pairs</w:t>
      </w:r>
      <w:r w:rsidRPr="00E16505">
        <w:t xml:space="preserve"> were first evaluated </w:t>
      </w:r>
      <w:ins w:id="235" w:author="Pečnik, Klemen" w:date="2022-09-23T21:29:00Z">
        <w:r w:rsidR="00871B47">
          <w:t>by</w:t>
        </w:r>
      </w:ins>
      <w:del w:id="236" w:author="Pečnik, Klemen" w:date="2022-09-23T21:29:00Z">
        <w:r w:rsidRPr="00E16505">
          <w:delText>with</w:delText>
        </w:r>
      </w:del>
      <w:r w:rsidRPr="00E16505">
        <w:t xml:space="preserve"> the </w:t>
      </w:r>
      <w:ins w:id="237" w:author="Pečnik, Klemen" w:date="2022-09-23T21:29:00Z">
        <w:r w:rsidR="00E408EA">
          <w:t>team of two</w:t>
        </w:r>
        <w:r w:rsidR="00E16505" w:rsidRPr="00E16505">
          <w:t xml:space="preserve"> </w:t>
        </w:r>
        <w:r w:rsidR="00C102E2">
          <w:t xml:space="preserve">SSL </w:t>
        </w:r>
      </w:ins>
      <w:r w:rsidRPr="00E16505">
        <w:t>interpreters</w:t>
      </w:r>
      <w:ins w:id="238" w:author="Pečnik, Klemen" w:date="2022-09-23T21:29:00Z">
        <w:r w:rsidR="009B7E11">
          <w:t xml:space="preserve"> and </w:t>
        </w:r>
        <w:r w:rsidR="00E408EA">
          <w:t>four</w:t>
        </w:r>
        <w:r w:rsidR="004670CE">
          <w:t xml:space="preserve"> members of </w:t>
        </w:r>
        <w:r w:rsidR="00A76DFD">
          <w:t xml:space="preserve">the </w:t>
        </w:r>
        <w:r w:rsidR="004670CE">
          <w:t>Laboratory for Multimedi</w:t>
        </w:r>
        <w:r w:rsidR="00FA12D3">
          <w:t>a, Faculty of Electrical Engineering (LMMFE)</w:t>
        </w:r>
        <w:r w:rsidR="00E16505" w:rsidRPr="00E16505">
          <w:t>,</w:t>
        </w:r>
      </w:ins>
      <w:del w:id="239" w:author="Pečnik, Klemen" w:date="2022-09-23T21:29:00Z">
        <w:r w:rsidRPr="00E16505">
          <w:delText>,</w:delText>
        </w:r>
      </w:del>
      <w:r w:rsidRPr="00E16505">
        <w:t xml:space="preserve"> using multiple </w:t>
      </w:r>
      <w:r>
        <w:t>standardized</w:t>
      </w:r>
      <w:r w:rsidRPr="00E16505">
        <w:t xml:space="preserve"> UEQ translations (Slovenian, English and German) to find the statement's </w:t>
      </w:r>
      <w:r>
        <w:t xml:space="preserve">best </w:t>
      </w:r>
      <w:r w:rsidRPr="00E16505">
        <w:t>equivalent in SSL</w:t>
      </w:r>
      <w:ins w:id="240" w:author="Pečnik, Klemen" w:date="2022-09-23T21:29:00Z">
        <w:r w:rsidR="00FB5FBD">
          <w:t>,</w:t>
        </w:r>
        <w:r w:rsidR="006B6BA3">
          <w:t xml:space="preserve"> considering its </w:t>
        </w:r>
        <w:r w:rsidR="00757E72">
          <w:t xml:space="preserve">scale, concept, and </w:t>
        </w:r>
        <w:r w:rsidR="00B001B2">
          <w:t xml:space="preserve">functional </w:t>
        </w:r>
        <w:r w:rsidR="005C60C4">
          <w:t>meaning.</w:t>
        </w:r>
      </w:ins>
      <w:del w:id="241" w:author="Pečnik, Klemen" w:date="2022-09-23T21:29:00Z">
        <w:r>
          <w:delText xml:space="preserve">. These </w:delText>
        </w:r>
        <w:r w:rsidRPr="00E16505">
          <w:delText>translations were later tested in a preliminary study.</w:delText>
        </w:r>
      </w:del>
      <w:r w:rsidRPr="00E16505">
        <w:t xml:space="preserve"> For 18 statement pairs it was possible to find a direct translation from written</w:t>
      </w:r>
      <w:ins w:id="242" w:author="Pečnik, Klemen" w:date="2022-09-24T01:30:00Z">
        <w:r w:rsidR="009D1624">
          <w:t xml:space="preserve"> Slovenian</w:t>
        </w:r>
      </w:ins>
      <w:r w:rsidRPr="00E16505">
        <w:t xml:space="preserve"> to </w:t>
      </w:r>
      <w:ins w:id="243" w:author="Pečnik, Klemen" w:date="2022-09-23T21:29:00Z">
        <w:r w:rsidR="00EE2FE6">
          <w:t>Slovenian</w:t>
        </w:r>
        <w:r w:rsidR="000D4E05" w:rsidRPr="00E16505">
          <w:t xml:space="preserve"> </w:t>
        </w:r>
        <w:r w:rsidR="00DE78A6">
          <w:t>S</w:t>
        </w:r>
        <w:r w:rsidR="000D4E05" w:rsidRPr="00E16505">
          <w:t xml:space="preserve">ign </w:t>
        </w:r>
        <w:r w:rsidR="00DE78A6">
          <w:t>L</w:t>
        </w:r>
        <w:r w:rsidR="000D4E05" w:rsidRPr="00E16505">
          <w:t>anguage.</w:t>
        </w:r>
      </w:ins>
      <w:del w:id="244" w:author="Pečnik, Klemen" w:date="2022-09-23T21:29:00Z">
        <w:r w:rsidRPr="00E16505">
          <w:delText>sign language.</w:delText>
        </w:r>
      </w:del>
      <w:r w:rsidRPr="00E16505">
        <w:t xml:space="preserve"> However, for the remaining 8 pairs</w:t>
      </w:r>
      <w:del w:id="245" w:author="Pečnik, Klemen" w:date="2022-09-23T21:29:00Z">
        <w:r>
          <w:delText>,</w:delText>
        </w:r>
      </w:del>
      <w:r w:rsidRPr="00E16505">
        <w:t xml:space="preserve"> </w:t>
      </w:r>
      <w:r>
        <w:t>a direct translation</w:t>
      </w:r>
      <w:r w:rsidRPr="00E16505">
        <w:t xml:space="preserve"> was not possible, because </w:t>
      </w:r>
      <w:ins w:id="246" w:author="Pečnik, Klemen" w:date="2022-09-23T21:29:00Z">
        <w:r w:rsidR="000D4E05" w:rsidRPr="00E16505">
          <w:t>th</w:t>
        </w:r>
        <w:r w:rsidR="00DD6CA7">
          <w:t>o</w:t>
        </w:r>
        <w:r w:rsidR="000D4E05" w:rsidRPr="00E16505">
          <w:t>se</w:t>
        </w:r>
      </w:ins>
      <w:del w:id="247" w:author="Pečnik, Klemen" w:date="2022-09-23T21:29:00Z">
        <w:r w:rsidRPr="00E16505">
          <w:delText>these</w:delText>
        </w:r>
      </w:del>
      <w:r w:rsidRPr="00E16505">
        <w:t xml:space="preserve"> expressions do not exist</w:t>
      </w:r>
      <w:r>
        <w:t xml:space="preserve"> as signs</w:t>
      </w:r>
      <w:r w:rsidRPr="00E16505">
        <w:t xml:space="preserve"> in the SSL vocabulary</w:t>
      </w:r>
      <w:r>
        <w:t>.</w:t>
      </w:r>
      <w:r w:rsidRPr="00E16505">
        <w:t xml:space="preserve"> </w:t>
      </w:r>
      <w:r>
        <w:t>A</w:t>
      </w:r>
      <w:r w:rsidRPr="00E16505">
        <w:t xml:space="preserve">n example of such </w:t>
      </w:r>
      <w:r>
        <w:t>statement is</w:t>
      </w:r>
      <w:r w:rsidRPr="00E16505">
        <w:t xml:space="preserve"> the statement "dull", which was translated </w:t>
      </w:r>
      <w:ins w:id="248" w:author="Pečnik, Klemen" w:date="2022-09-23T21:29:00Z">
        <w:r w:rsidR="00DD6CA7">
          <w:t>contextually</w:t>
        </w:r>
        <w:r w:rsidR="000D4E05" w:rsidRPr="00E16505">
          <w:t xml:space="preserve"> </w:t>
        </w:r>
      </w:ins>
      <w:r>
        <w:t>to the</w:t>
      </w:r>
      <w:r w:rsidRPr="00E16505">
        <w:t xml:space="preserve"> </w:t>
      </w:r>
      <w:r>
        <w:t>signed expression</w:t>
      </w:r>
      <w:r w:rsidRPr="00E16505">
        <w:t xml:space="preserve"> "without ideas". Another challenge when translating the statements was the fact that a singular </w:t>
      </w:r>
      <w:r>
        <w:t xml:space="preserve">UEQ </w:t>
      </w:r>
      <w:r w:rsidRPr="00E16505">
        <w:t xml:space="preserve">statement </w:t>
      </w:r>
      <w:ins w:id="249" w:author="Pečnik, Klemen" w:date="2022-09-23T21:29:00Z">
        <w:r w:rsidR="00062350">
          <w:t>should</w:t>
        </w:r>
      </w:ins>
      <w:del w:id="250" w:author="Pečnik, Klemen" w:date="2022-09-23T21:29:00Z">
        <w:r w:rsidRPr="00E16505">
          <w:delText>can</w:delText>
        </w:r>
      </w:del>
      <w:r w:rsidRPr="00E16505">
        <w:t xml:space="preserve"> only appear once in the whole </w:t>
      </w:r>
      <w:r>
        <w:t>questionnaire</w:t>
      </w:r>
      <w:r w:rsidRPr="00E16505">
        <w:t xml:space="preserve">, </w:t>
      </w:r>
      <w:ins w:id="251" w:author="Pečnik, Klemen" w:date="2022-09-23T21:29:00Z">
        <w:r w:rsidR="00B8063E">
          <w:t>since</w:t>
        </w:r>
      </w:ins>
      <w:del w:id="252" w:author="Pečnik, Klemen" w:date="2022-09-23T21:29:00Z">
        <w:r>
          <w:delText>while</w:delText>
        </w:r>
      </w:del>
      <w:r w:rsidRPr="00E16505">
        <w:t xml:space="preserve"> </w:t>
      </w:r>
      <w:r w:rsidRPr="00E16505" w:rsidDel="00057D55">
        <w:t>similar</w:t>
      </w:r>
      <w:r>
        <w:t xml:space="preserve"> written</w:t>
      </w:r>
      <w:r w:rsidRPr="00E16505">
        <w:t xml:space="preserve"> expressions </w:t>
      </w:r>
      <w:r>
        <w:t>often</w:t>
      </w:r>
      <w:r w:rsidRPr="00E16505">
        <w:t xml:space="preserve"> translate in the same sign</w:t>
      </w:r>
      <w:r>
        <w:t xml:space="preserve"> (gesture).</w:t>
      </w:r>
      <w:r w:rsidRPr="00E16505">
        <w:t xml:space="preserve"> </w:t>
      </w:r>
      <w:r>
        <w:t>Such examples are expressions</w:t>
      </w:r>
      <w:r w:rsidRPr="00E16505">
        <w:t xml:space="preserve"> </w:t>
      </w:r>
      <w:r>
        <w:t>“</w:t>
      </w:r>
      <w:r w:rsidRPr="00E16505">
        <w:t>conventional</w:t>
      </w:r>
      <w:r>
        <w:t>”</w:t>
      </w:r>
      <w:r w:rsidRPr="00E16505">
        <w:t xml:space="preserve"> and </w:t>
      </w:r>
      <w:r>
        <w:t>“</w:t>
      </w:r>
      <w:ins w:id="253" w:author="Pečnik, Klemen" w:date="2022-09-23T21:29:00Z">
        <w:r w:rsidR="005F5F8D">
          <w:t>usual</w:t>
        </w:r>
        <w:r w:rsidR="000D4E05">
          <w:t>”</w:t>
        </w:r>
        <w:r w:rsidR="009217BA">
          <w:t xml:space="preserve"> or “leading edge” and “innovative”</w:t>
        </w:r>
        <w:r w:rsidR="00A156FC">
          <w:t>.</w:t>
        </w:r>
        <w:r w:rsidR="00267DE7">
          <w:t xml:space="preserve"> </w:t>
        </w:r>
        <w:r w:rsidR="005F2DF4">
          <w:t xml:space="preserve">In accordance with </w:t>
        </w:r>
        <w:r w:rsidR="00E2667D">
          <w:t>the</w:t>
        </w:r>
      </w:ins>
      <w:del w:id="254" w:author="Pečnik, Klemen" w:date="2022-09-23T21:29:00Z">
        <w:r w:rsidRPr="00E16505">
          <w:delText>dull</w:delText>
        </w:r>
        <w:r>
          <w:delText>”.</w:delText>
        </w:r>
        <w:r w:rsidRPr="00E16505">
          <w:delText xml:space="preserve"> </w:delText>
        </w:r>
        <w:r>
          <w:delText>During</w:delText>
        </w:r>
        <w:r w:rsidRPr="00E16505">
          <w:delText xml:space="preserve"> </w:delText>
        </w:r>
        <w:r>
          <w:delText>the</w:delText>
        </w:r>
        <w:r w:rsidRPr="00E16505">
          <w:delText xml:space="preserve"> preliminary study all </w:delText>
        </w:r>
        <w:r>
          <w:delText>the originally</w:delText>
        </w:r>
      </w:del>
      <w:r>
        <w:t xml:space="preserve"> selected </w:t>
      </w:r>
      <w:ins w:id="255" w:author="Pečnik, Klemen" w:date="2022-09-23T21:29:00Z">
        <w:r w:rsidR="00E2667D">
          <w:t>translation methods a l</w:t>
        </w:r>
        <w:r w:rsidR="005F2ECD">
          <w:t xml:space="preserve">ist of all statements in </w:t>
        </w:r>
        <w:r w:rsidR="00222459">
          <w:t>SSL</w:t>
        </w:r>
        <w:r w:rsidR="005F2ECD">
          <w:t xml:space="preserve"> w</w:t>
        </w:r>
        <w:r w:rsidR="00B12B35">
          <w:t>as</w:t>
        </w:r>
        <w:r w:rsidR="005F2ECD">
          <w:t xml:space="preserve"> </w:t>
        </w:r>
        <w:r w:rsidR="005816EB">
          <w:t xml:space="preserve">created and all </w:t>
        </w:r>
        <w:r w:rsidR="00067DD1">
          <w:t>signs</w:t>
        </w:r>
        <w:r w:rsidR="005816EB">
          <w:t xml:space="preserve"> were recorded </w:t>
        </w:r>
        <w:r w:rsidR="00150AC6">
          <w:t xml:space="preserve">with </w:t>
        </w:r>
        <w:r w:rsidR="00316640">
          <w:t xml:space="preserve">the </w:t>
        </w:r>
        <w:r w:rsidR="00150AC6">
          <w:t>SSL interpreter</w:t>
        </w:r>
        <w:r w:rsidR="009D5B29">
          <w:t>,</w:t>
        </w:r>
        <w:r w:rsidR="00150AC6">
          <w:t xml:space="preserve"> wh</w:t>
        </w:r>
        <w:r w:rsidR="009D5B29">
          <w:t>o</w:t>
        </w:r>
        <w:r w:rsidR="00150AC6">
          <w:t xml:space="preserve"> is also</w:t>
        </w:r>
        <w:r w:rsidR="005119C7">
          <w:t xml:space="preserve"> a</w:t>
        </w:r>
        <w:r w:rsidR="00150AC6">
          <w:t xml:space="preserve"> CODA</w:t>
        </w:r>
        <w:r w:rsidR="009D5B29">
          <w:t>,</w:t>
        </w:r>
        <w:r w:rsidR="00150AC6">
          <w:t xml:space="preserve"> </w:t>
        </w:r>
        <w:r w:rsidR="005816EB">
          <w:t xml:space="preserve">in a professional </w:t>
        </w:r>
        <w:r w:rsidR="00444CCA">
          <w:t xml:space="preserve">broadcasting </w:t>
        </w:r>
        <w:r w:rsidR="005816EB">
          <w:t>studio</w:t>
        </w:r>
        <w:r w:rsidR="005F2ECD">
          <w:t xml:space="preserve"> </w:t>
        </w:r>
        <w:r w:rsidR="00100C8E">
          <w:t>in front of a green screen</w:t>
        </w:r>
        <w:r w:rsidR="00696C45">
          <w:t xml:space="preserve">, as shown in </w:t>
        </w:r>
        <w:r w:rsidR="00DB0FD5" w:rsidRPr="00DB0FD5">
          <w:fldChar w:fldCharType="begin"/>
        </w:r>
        <w:r w:rsidR="00DB0FD5" w:rsidRPr="00DB0FD5">
          <w:instrText xml:space="preserve"> REF _Ref114760742 \h </w:instrText>
        </w:r>
        <w:r w:rsidR="00DB0FD5" w:rsidRPr="00527FFE">
          <w:instrText xml:space="preserve"> </w:instrText>
        </w:r>
        <w:r w:rsidR="00DB0FD5" w:rsidRPr="00555ECC">
          <w:instrText>\* MERGEFOR</w:instrText>
        </w:r>
        <w:r w:rsidR="00DB0FD5" w:rsidRPr="00356CCC">
          <w:instrText>M</w:instrText>
        </w:r>
        <w:r w:rsidR="00DB0FD5" w:rsidRPr="00527C74">
          <w:instrText xml:space="preserve">AT </w:instrText>
        </w:r>
      </w:ins>
      <w:ins w:id="256" w:author="Pečnik, Klemen" w:date="2022-09-23T21:29:00Z">
        <w:r w:rsidR="00DB0FD5" w:rsidRPr="00DB0FD5">
          <w:fldChar w:fldCharType="separate"/>
        </w:r>
      </w:ins>
      <w:ins w:id="257" w:author="Pečnik, Klemen" w:date="2022-09-24T05:03:00Z">
        <w:r w:rsidR="003514C4" w:rsidRPr="003514C4">
          <w:rPr>
            <w:rPrChange w:id="258" w:author="Pečnik, Klemen" w:date="2022-09-24T05:03:00Z">
              <w:rPr>
                <w:b/>
              </w:rPr>
            </w:rPrChange>
          </w:rPr>
          <w:t xml:space="preserve">Figure </w:t>
        </w:r>
        <w:r w:rsidR="003514C4" w:rsidRPr="003514C4">
          <w:rPr>
            <w:noProof/>
            <w:rPrChange w:id="259" w:author="Pečnik, Klemen" w:date="2022-09-24T05:03:00Z">
              <w:rPr>
                <w:b/>
                <w:bCs/>
                <w:noProof/>
              </w:rPr>
            </w:rPrChange>
          </w:rPr>
          <w:t>1</w:t>
        </w:r>
      </w:ins>
      <w:ins w:id="260" w:author="Pečnik, Klemen" w:date="2022-09-23T21:29:00Z">
        <w:r w:rsidR="00DB0FD5" w:rsidRPr="00DB0FD5">
          <w:fldChar w:fldCharType="end"/>
        </w:r>
        <w:r w:rsidR="00DB0FD5" w:rsidRPr="00DB0FD5">
          <w:t xml:space="preserve"> and </w:t>
        </w:r>
        <w:r w:rsidR="00DB0FD5" w:rsidRPr="00DB0FD5">
          <w:fldChar w:fldCharType="begin"/>
        </w:r>
        <w:r w:rsidR="00DB0FD5" w:rsidRPr="00DB0FD5">
          <w:instrText xml:space="preserve"> REF _Ref114760744 \h </w:instrText>
        </w:r>
        <w:r w:rsidR="00DB0FD5" w:rsidRPr="00527FFE">
          <w:instrText xml:space="preserve"> </w:instrText>
        </w:r>
        <w:r w:rsidR="00DB0FD5" w:rsidRPr="00555ECC">
          <w:instrText>\* MERGEFOR</w:instrText>
        </w:r>
        <w:r w:rsidR="00DB0FD5" w:rsidRPr="00356CCC">
          <w:instrText>M</w:instrText>
        </w:r>
        <w:r w:rsidR="00DB0FD5" w:rsidRPr="00527C74">
          <w:instrText xml:space="preserve">AT </w:instrText>
        </w:r>
      </w:ins>
      <w:ins w:id="261" w:author="Pečnik, Klemen" w:date="2022-09-23T21:29:00Z">
        <w:r w:rsidR="00DB0FD5" w:rsidRPr="00DB0FD5">
          <w:fldChar w:fldCharType="separate"/>
        </w:r>
      </w:ins>
      <w:ins w:id="262" w:author="Pečnik, Klemen" w:date="2022-09-24T05:03:00Z">
        <w:r w:rsidR="003514C4" w:rsidRPr="003514C4">
          <w:rPr>
            <w:rPrChange w:id="263" w:author="Pečnik, Klemen" w:date="2022-09-24T05:03:00Z">
              <w:rPr>
                <w:b/>
              </w:rPr>
            </w:rPrChange>
          </w:rPr>
          <w:t xml:space="preserve">Figure </w:t>
        </w:r>
        <w:r w:rsidR="003514C4" w:rsidRPr="003514C4">
          <w:rPr>
            <w:noProof/>
            <w:rPrChange w:id="264" w:author="Pečnik, Klemen" w:date="2022-09-24T05:03:00Z">
              <w:rPr>
                <w:b/>
                <w:bCs/>
                <w:noProof/>
              </w:rPr>
            </w:rPrChange>
          </w:rPr>
          <w:t>2</w:t>
        </w:r>
      </w:ins>
      <w:ins w:id="265" w:author="Pečnik, Klemen" w:date="2022-09-23T21:29:00Z">
        <w:r w:rsidR="00DB0FD5" w:rsidRPr="00DB0FD5">
          <w:fldChar w:fldCharType="end"/>
        </w:r>
        <w:r w:rsidR="00100C8E" w:rsidRPr="00DB0FD5">
          <w:t>.</w:t>
        </w:r>
      </w:ins>
    </w:p>
    <w:p w14:paraId="7C7DA10D" w14:textId="727AA516" w:rsidR="00D4666B" w:rsidRDefault="005E192C" w:rsidP="00D4666B">
      <w:pPr>
        <w:pStyle w:val="MDPI31text"/>
      </w:pPr>
      <w:ins w:id="266" w:author="Pečnik, Klemen" w:date="2022-09-23T21:29:00Z">
        <w:r>
          <w:t>All recorded statements</w:t>
        </w:r>
      </w:ins>
      <w:del w:id="267" w:author="Pečnik, Klemen" w:date="2022-09-23T21:29:00Z">
        <w:r w:rsidR="00D4666B" w:rsidRPr="00E16505">
          <w:delText>sign expressions</w:delText>
        </w:r>
      </w:del>
      <w:r w:rsidR="00D4666B" w:rsidRPr="00E16505">
        <w:t xml:space="preserve"> were </w:t>
      </w:r>
      <w:ins w:id="268" w:author="Pečnik, Klemen" w:date="2022-09-23T21:29:00Z">
        <w:r>
          <w:t xml:space="preserve">first </w:t>
        </w:r>
      </w:ins>
      <w:r w:rsidR="00D4666B" w:rsidRPr="00E16505">
        <w:t xml:space="preserve">evaluated </w:t>
      </w:r>
      <w:ins w:id="269" w:author="Pečnik, Klemen" w:date="2022-09-23T21:29:00Z">
        <w:r>
          <w:t>with the mentioned interpreter and some of the signs</w:t>
        </w:r>
      </w:ins>
      <w:del w:id="270" w:author="Pečnik, Klemen" w:date="2022-09-23T21:29:00Z">
        <w:r w:rsidR="00D4666B" w:rsidRPr="00E16505">
          <w:delText xml:space="preserve">and based on the </w:delText>
        </w:r>
        <w:r w:rsidR="00D4666B">
          <w:delText>experts'</w:delText>
        </w:r>
        <w:r w:rsidR="00D4666B" w:rsidRPr="00E16505">
          <w:delText xml:space="preserve"> feedback four sign expressions</w:delText>
        </w:r>
      </w:del>
      <w:r w:rsidR="00D4666B" w:rsidRPr="00E16505">
        <w:t xml:space="preserve"> were </w:t>
      </w:r>
      <w:ins w:id="271" w:author="Pečnik, Klemen" w:date="2022-09-23T21:29:00Z">
        <w:r>
          <w:t>recorded in multiple versions. After basic postproduction the videos of the recorded signs</w:t>
        </w:r>
      </w:ins>
      <w:del w:id="272" w:author="Pečnik, Klemen" w:date="2022-09-23T21:29:00Z">
        <w:r w:rsidR="00D4666B" w:rsidRPr="00E16505">
          <w:delText>corrected for better distinctiveness</w:delText>
        </w:r>
        <w:r w:rsidR="00D4666B">
          <w:delText>,</w:delText>
        </w:r>
        <w:r w:rsidR="00D4666B" w:rsidRPr="00E16505">
          <w:delText xml:space="preserve"> while two </w:delText>
        </w:r>
        <w:r w:rsidR="00D4666B">
          <w:delText>expressions</w:delText>
        </w:r>
      </w:del>
      <w:r w:rsidR="00D4666B" w:rsidRPr="00E16505">
        <w:t xml:space="preserve"> were </w:t>
      </w:r>
      <w:ins w:id="273" w:author="Pečnik, Klemen" w:date="2022-09-23T21:29:00Z">
        <w:r>
          <w:t xml:space="preserve">presented to another SSL interpreter, who is a mid-schoolteacher in a school for deaf children, </w:t>
        </w:r>
        <w:r w:rsidR="0060421E">
          <w:t xml:space="preserve">a </w:t>
        </w:r>
        <w:r>
          <w:t>DODA (Deaf Of Deaf Adult(s)), and additionally a certified International Sign</w:t>
        </w:r>
        <w:del w:id="274" w:author="Pečnik, Klemen" w:date="2022-09-24T01:31:00Z">
          <w:r w:rsidDel="00601A2B">
            <w:delText xml:space="preserve"> (IS)</w:delText>
          </w:r>
        </w:del>
        <w:r>
          <w:t xml:space="preserve"> interpreter. He translated all signs back to Slovenian words, which were then revised and discussed by the whole team. This process has been repeated two times in order to make all statements as </w:t>
        </w:r>
      </w:ins>
      <w:del w:id="275" w:author="Pečnik, Klemen" w:date="2022-09-23T21:29:00Z">
        <w:r w:rsidR="00D4666B" w:rsidRPr="00E16505">
          <w:delText>replaced with similar ones</w:delText>
        </w:r>
        <w:r w:rsidR="00D4666B">
          <w:delText>, making them</w:delText>
        </w:r>
        <w:r w:rsidR="00D4666B" w:rsidRPr="00E16505">
          <w:delText xml:space="preserve"> </w:delText>
        </w:r>
        <w:r w:rsidR="00D4666B">
          <w:delText xml:space="preserve">more </w:delText>
        </w:r>
      </w:del>
      <w:r w:rsidR="00D4666B" w:rsidRPr="00E16505">
        <w:t>straightforward</w:t>
      </w:r>
      <w:ins w:id="276" w:author="Pečnik, Klemen" w:date="2022-09-23T21:29:00Z">
        <w:r>
          <w:t xml:space="preserve"> as possible. </w:t>
        </w:r>
        <w:r w:rsidRPr="00FA7ED8">
          <w:t xml:space="preserve">There was a dilemma about the translation of two statements in SSL since there exist multiple gestures with the same meaning. The difference between them is that some are officially confirmed and included in the SSL dictionary, while others are used colloquially and usually more often than the official ones. </w:t>
        </w:r>
        <w:r>
          <w:t>Upon the interpreters’ suggestion</w:t>
        </w:r>
      </w:ins>
      <w:ins w:id="277" w:author="Pečnik, Klemen" w:date="2022-09-24T01:31:00Z">
        <w:r w:rsidR="0016680E">
          <w:t xml:space="preserve"> the</w:t>
        </w:r>
      </w:ins>
      <w:ins w:id="278" w:author="Pečnik, Klemen" w:date="2022-09-23T21:29:00Z">
        <w:r w:rsidRPr="00FA7ED8">
          <w:t xml:space="preserve"> officially recogni</w:t>
        </w:r>
        <w:r>
          <w:t>z</w:t>
        </w:r>
        <w:r w:rsidRPr="00FA7ED8">
          <w:t>ed gestures</w:t>
        </w:r>
        <w:r>
          <w:t xml:space="preserve"> were used, as the evaluation </w:t>
        </w:r>
      </w:ins>
      <w:ins w:id="279" w:author="Pečnik, Klemen" w:date="2022-09-24T01:36:00Z">
        <w:r w:rsidR="00211E93">
          <w:t xml:space="preserve">tool </w:t>
        </w:r>
      </w:ins>
      <w:ins w:id="280" w:author="Pečnik, Klemen" w:date="2022-09-23T21:29:00Z">
        <w:r>
          <w:t xml:space="preserve">would become official </w:t>
        </w:r>
      </w:ins>
      <w:ins w:id="281" w:author="Pečnik, Klemen" w:date="2022-09-24T01:37:00Z">
        <w:r w:rsidR="00454FC3">
          <w:t>once</w:t>
        </w:r>
      </w:ins>
      <w:ins w:id="282" w:author="Pečnik, Klemen" w:date="2022-09-23T21:29:00Z">
        <w:r>
          <w:t xml:space="preserve"> validat</w:t>
        </w:r>
      </w:ins>
      <w:ins w:id="283" w:author="Pečnik, Klemen" w:date="2022-09-24T01:37:00Z">
        <w:r w:rsidR="00454FC3">
          <w:t>ed</w:t>
        </w:r>
      </w:ins>
      <w:ins w:id="284" w:author="Pečnik, Klemen" w:date="2022-09-23T21:29:00Z">
        <w:r w:rsidRPr="00FA7ED8">
          <w:t>.</w:t>
        </w:r>
        <w:r>
          <w:t xml:space="preserve"> Documentation of development, changes, team comments, and user comments in the preliminary testing has been established and will be maintained in further testing and validation process</w:t>
        </w:r>
      </w:ins>
      <w:r w:rsidR="00D4666B" w:rsidRPr="00E16505">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34"/>
        <w:gridCol w:w="5232"/>
      </w:tblGrid>
      <w:tr w:rsidR="006A28A0" w14:paraId="25DAC85E" w14:textId="77777777" w:rsidTr="00DB0FD5">
        <w:trPr>
          <w:trHeight w:val="283"/>
          <w:ins w:id="285" w:author="Pečnik, Klemen" w:date="2022-09-23T21:29:00Z"/>
        </w:trPr>
        <w:tc>
          <w:tcPr>
            <w:tcW w:w="5228" w:type="dxa"/>
          </w:tcPr>
          <w:p w14:paraId="017A2CFB" w14:textId="77777777" w:rsidR="00A12E2F" w:rsidRDefault="00A12E2F" w:rsidP="00555ECC">
            <w:pPr>
              <w:pStyle w:val="MDPI32textnoindent"/>
              <w:keepNext/>
              <w:spacing w:before="240"/>
              <w:ind w:left="0"/>
              <w:rPr>
                <w:ins w:id="286" w:author="Pečnik, Klemen" w:date="2022-09-23T21:29:00Z"/>
              </w:rPr>
            </w:pPr>
            <w:ins w:id="287" w:author="Pečnik, Klemen" w:date="2022-09-23T21:29:00Z">
              <w:r>
                <w:rPr>
                  <w:noProof/>
                  <w:snapToGrid/>
                </w:rPr>
                <w:drawing>
                  <wp:inline distT="0" distB="0" distL="0" distR="0" wp14:anchorId="7BA0E39D" wp14:editId="6648E9B5">
                    <wp:extent cx="3204000" cy="1934402"/>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rotWithShape="1">
                            <a:blip r:embed="rId12" cstate="print">
                              <a:extLst>
                                <a:ext uri="{28A0092B-C50C-407E-A947-70E740481C1C}">
                                  <a14:useLocalDpi xmlns:a14="http://schemas.microsoft.com/office/drawing/2010/main" val="0"/>
                                </a:ext>
                              </a:extLst>
                            </a:blip>
                            <a:srcRect l="3884" r="3297"/>
                            <a:stretch/>
                          </pic:blipFill>
                          <pic:spPr bwMode="auto">
                            <a:xfrm>
                              <a:off x="0" y="0"/>
                              <a:ext cx="3204000" cy="1934402"/>
                            </a:xfrm>
                            <a:prstGeom prst="rect">
                              <a:avLst/>
                            </a:prstGeom>
                            <a:ln>
                              <a:noFill/>
                            </a:ln>
                            <a:extLst>
                              <a:ext uri="{53640926-AAD7-44D8-BBD7-CCE9431645EC}">
                                <a14:shadowObscured xmlns:a14="http://schemas.microsoft.com/office/drawing/2010/main"/>
                              </a:ext>
                            </a:extLst>
                          </pic:spPr>
                        </pic:pic>
                      </a:graphicData>
                    </a:graphic>
                  </wp:inline>
                </w:drawing>
              </w:r>
            </w:ins>
          </w:p>
        </w:tc>
        <w:tc>
          <w:tcPr>
            <w:tcW w:w="5228" w:type="dxa"/>
          </w:tcPr>
          <w:p w14:paraId="471C5AF8" w14:textId="77777777" w:rsidR="00A12E2F" w:rsidRDefault="00A12E2F" w:rsidP="00555ECC">
            <w:pPr>
              <w:pStyle w:val="MDPI32textnoindent"/>
              <w:keepNext/>
              <w:spacing w:before="240"/>
              <w:ind w:left="0"/>
              <w:rPr>
                <w:ins w:id="288" w:author="Pečnik, Klemen" w:date="2022-09-23T21:29:00Z"/>
              </w:rPr>
            </w:pPr>
            <w:ins w:id="289" w:author="Pečnik, Klemen" w:date="2022-09-23T21:29:00Z">
              <w:r>
                <w:rPr>
                  <w:noProof/>
                  <w:snapToGrid/>
                </w:rPr>
                <w:drawing>
                  <wp:inline distT="0" distB="0" distL="0" distR="0" wp14:anchorId="163A9F58" wp14:editId="61FFBD98">
                    <wp:extent cx="3201999" cy="1934210"/>
                    <wp:effectExtent l="0" t="0" r="0" b="0"/>
                    <wp:docPr id="27" name="Picture 27" descr="A person standing in front of a group of people sitting at desk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erson standing in front of a group of people sitting at desks&#10;&#10;Description automatically generated with low confidence"/>
                            <pic:cNvPicPr/>
                          </pic:nvPicPr>
                          <pic:blipFill rotWithShape="1">
                            <a:blip r:embed="rId13" cstate="print">
                              <a:extLst>
                                <a:ext uri="{28A0092B-C50C-407E-A947-70E740481C1C}">
                                  <a14:useLocalDpi xmlns:a14="http://schemas.microsoft.com/office/drawing/2010/main" val="0"/>
                                </a:ext>
                              </a:extLst>
                            </a:blip>
                            <a:srcRect t="9061" b="10403"/>
                            <a:stretch/>
                          </pic:blipFill>
                          <pic:spPr bwMode="auto">
                            <a:xfrm>
                              <a:off x="0" y="0"/>
                              <a:ext cx="3204000" cy="1935419"/>
                            </a:xfrm>
                            <a:prstGeom prst="rect">
                              <a:avLst/>
                            </a:prstGeom>
                            <a:ln>
                              <a:noFill/>
                            </a:ln>
                            <a:extLst>
                              <a:ext uri="{53640926-AAD7-44D8-BBD7-CCE9431645EC}">
                                <a14:shadowObscured xmlns:a14="http://schemas.microsoft.com/office/drawing/2010/main"/>
                              </a:ext>
                            </a:extLst>
                          </pic:spPr>
                        </pic:pic>
                      </a:graphicData>
                    </a:graphic>
                  </wp:inline>
                </w:drawing>
              </w:r>
            </w:ins>
          </w:p>
        </w:tc>
      </w:tr>
      <w:tr w:rsidR="006A28A0" w14:paraId="2CFCDC6C" w14:textId="77777777" w:rsidTr="00DB0FD5">
        <w:trPr>
          <w:trHeight w:val="283"/>
          <w:ins w:id="290" w:author="Pečnik, Klemen" w:date="2022-09-23T21:29:00Z"/>
        </w:trPr>
        <w:tc>
          <w:tcPr>
            <w:tcW w:w="5228" w:type="dxa"/>
          </w:tcPr>
          <w:p w14:paraId="55458F25" w14:textId="233D4247" w:rsidR="00A12E2F" w:rsidRDefault="00876288" w:rsidP="00555ECC">
            <w:pPr>
              <w:pStyle w:val="MDPI51figurecaption"/>
              <w:ind w:left="740" w:hanging="740"/>
              <w:rPr>
                <w:ins w:id="291" w:author="Pečnik, Klemen" w:date="2022-09-23T21:29:00Z"/>
              </w:rPr>
            </w:pPr>
            <w:bookmarkStart w:id="292" w:name="_Ref114760742"/>
            <w:ins w:id="293" w:author="Pečnik, Klemen" w:date="2022-09-23T21:29:00Z">
              <w:r w:rsidRPr="00555ECC">
                <w:rPr>
                  <w:b/>
                  <w:bCs w:val="0"/>
                </w:rPr>
                <w:t xml:space="preserve">Figure </w:t>
              </w:r>
              <w:r w:rsidRPr="00555ECC">
                <w:rPr>
                  <w:b/>
                  <w:bCs w:val="0"/>
                </w:rPr>
                <w:fldChar w:fldCharType="begin"/>
              </w:r>
              <w:r w:rsidRPr="00555ECC">
                <w:rPr>
                  <w:b/>
                  <w:bCs w:val="0"/>
                </w:rPr>
                <w:instrText xml:space="preserve"> SEQ Figure \* ARABIC </w:instrText>
              </w:r>
              <w:r w:rsidRPr="00555ECC">
                <w:rPr>
                  <w:b/>
                  <w:bCs w:val="0"/>
                </w:rPr>
                <w:fldChar w:fldCharType="separate"/>
              </w:r>
            </w:ins>
            <w:ins w:id="294" w:author="Pečnik, Klemen" w:date="2022-09-24T05:03:00Z">
              <w:r w:rsidR="003514C4">
                <w:rPr>
                  <w:b/>
                  <w:bCs w:val="0"/>
                  <w:noProof/>
                </w:rPr>
                <w:t>1</w:t>
              </w:r>
            </w:ins>
            <w:ins w:id="295" w:author="Pečnik, Klemen" w:date="2022-09-23T21:29:00Z">
              <w:r w:rsidRPr="00555ECC">
                <w:rPr>
                  <w:b/>
                  <w:bCs w:val="0"/>
                </w:rPr>
                <w:fldChar w:fldCharType="end"/>
              </w:r>
              <w:bookmarkEnd w:id="292"/>
              <w:r w:rsidRPr="00555ECC">
                <w:rPr>
                  <w:b/>
                  <w:bCs w:val="0"/>
                </w:rPr>
                <w:t>.</w:t>
              </w:r>
              <w:r>
                <w:t xml:space="preserve"> </w:t>
              </w:r>
              <w:r w:rsidR="00CD7753">
                <w:t>Second</w:t>
              </w:r>
              <w:r w:rsidR="00CB42C3">
                <w:t xml:space="preserve"> iteration of </w:t>
              </w:r>
              <w:r w:rsidR="00BF26C7">
                <w:t>the translation</w:t>
              </w:r>
              <w:r w:rsidR="002C4CB0">
                <w:t xml:space="preserve"> and recording</w:t>
              </w:r>
              <w:r w:rsidR="00BF26C7">
                <w:t xml:space="preserve"> </w:t>
              </w:r>
              <w:r w:rsidR="00CD7753">
                <w:br/>
              </w:r>
              <w:r w:rsidR="00BF26C7">
                <w:t>process</w:t>
              </w:r>
            </w:ins>
          </w:p>
        </w:tc>
        <w:tc>
          <w:tcPr>
            <w:tcW w:w="5228" w:type="dxa"/>
          </w:tcPr>
          <w:p w14:paraId="689165D7" w14:textId="00C9EC8D" w:rsidR="00A12E2F" w:rsidRDefault="00876288" w:rsidP="00555ECC">
            <w:pPr>
              <w:pStyle w:val="MDPI51figurecaption"/>
              <w:ind w:left="757" w:hanging="757"/>
              <w:rPr>
                <w:ins w:id="296" w:author="Pečnik, Klemen" w:date="2022-09-23T21:29:00Z"/>
              </w:rPr>
            </w:pPr>
            <w:bookmarkStart w:id="297" w:name="_Ref114760744"/>
            <w:ins w:id="298" w:author="Pečnik, Klemen" w:date="2022-09-23T21:29:00Z">
              <w:r w:rsidRPr="00555ECC">
                <w:rPr>
                  <w:b/>
                  <w:bCs w:val="0"/>
                </w:rPr>
                <w:t xml:space="preserve">Figure </w:t>
              </w:r>
              <w:r w:rsidRPr="00555ECC">
                <w:rPr>
                  <w:b/>
                  <w:bCs w:val="0"/>
                </w:rPr>
                <w:fldChar w:fldCharType="begin"/>
              </w:r>
              <w:r w:rsidRPr="00555ECC">
                <w:rPr>
                  <w:b/>
                  <w:bCs w:val="0"/>
                </w:rPr>
                <w:instrText xml:space="preserve"> SEQ Figure \* ARABIC </w:instrText>
              </w:r>
              <w:r w:rsidRPr="00555ECC">
                <w:rPr>
                  <w:b/>
                  <w:bCs w:val="0"/>
                </w:rPr>
                <w:fldChar w:fldCharType="separate"/>
              </w:r>
            </w:ins>
            <w:ins w:id="299" w:author="Pečnik, Klemen" w:date="2022-09-24T05:03:00Z">
              <w:r w:rsidR="003514C4">
                <w:rPr>
                  <w:b/>
                  <w:bCs w:val="0"/>
                  <w:noProof/>
                </w:rPr>
                <w:t>2</w:t>
              </w:r>
            </w:ins>
            <w:ins w:id="300" w:author="Pečnik, Klemen" w:date="2022-09-23T21:29:00Z">
              <w:r w:rsidRPr="00555ECC">
                <w:rPr>
                  <w:b/>
                  <w:bCs w:val="0"/>
                </w:rPr>
                <w:fldChar w:fldCharType="end"/>
              </w:r>
              <w:bookmarkEnd w:id="297"/>
              <w:r w:rsidRPr="00555ECC">
                <w:rPr>
                  <w:b/>
                  <w:bCs w:val="0"/>
                </w:rPr>
                <w:t>.</w:t>
              </w:r>
              <w:r>
                <w:t xml:space="preserve"> </w:t>
              </w:r>
              <w:r w:rsidR="008715C2">
                <w:t xml:space="preserve">Final </w:t>
              </w:r>
              <w:r w:rsidR="00BF26C7">
                <w:t xml:space="preserve">iteration </w:t>
              </w:r>
              <w:r w:rsidR="0088338A">
                <w:t xml:space="preserve">of the translation </w:t>
              </w:r>
              <w:r w:rsidR="008C7D09">
                <w:t xml:space="preserve">and recording </w:t>
              </w:r>
              <w:r w:rsidR="0088338A">
                <w:t>process</w:t>
              </w:r>
              <w:r w:rsidR="008715C2">
                <w:t xml:space="preserve"> within </w:t>
              </w:r>
              <w:r w:rsidR="00935FBE">
                <w:t xml:space="preserve">the </w:t>
              </w:r>
              <w:r w:rsidR="008715C2">
                <w:t>pilot study</w:t>
              </w:r>
            </w:ins>
          </w:p>
        </w:tc>
      </w:tr>
    </w:tbl>
    <w:p w14:paraId="7A98673B" w14:textId="31F9D284" w:rsidR="00D4666B" w:rsidRPr="00EA2BF9" w:rsidRDefault="00D4666B" w:rsidP="00D4666B">
      <w:pPr>
        <w:pStyle w:val="MDPI31text"/>
      </w:pPr>
      <w:r w:rsidRPr="00EA6AAA">
        <w:t xml:space="preserve">The main </w:t>
      </w:r>
      <w:ins w:id="301" w:author="Pečnik, Klemen" w:date="2022-09-23T21:29:00Z">
        <w:r w:rsidR="009040BE">
          <w:t xml:space="preserve">goal of </w:t>
        </w:r>
        <w:r w:rsidR="00FA7ED8">
          <w:t xml:space="preserve">the </w:t>
        </w:r>
        <w:r w:rsidR="009040BE">
          <w:t>present study</w:t>
        </w:r>
        <w:r w:rsidR="009040BE" w:rsidRPr="00EA6AAA">
          <w:t xml:space="preserve"> </w:t>
        </w:r>
      </w:ins>
      <w:del w:id="302" w:author="Pečnik, Klemen" w:date="2022-09-23T21:29:00Z">
        <w:r w:rsidRPr="00EA6AAA">
          <w:delText xml:space="preserve">idea </w:delText>
        </w:r>
      </w:del>
      <w:r w:rsidRPr="00EA6AAA">
        <w:t xml:space="preserve">was to </w:t>
      </w:r>
      <w:r>
        <w:t xml:space="preserve">provide </w:t>
      </w:r>
      <w:ins w:id="303" w:author="Pečnik, Klemen" w:date="2022-09-23T21:29:00Z">
        <w:r w:rsidR="00D2447D">
          <w:t>an</w:t>
        </w:r>
      </w:ins>
      <w:del w:id="304" w:author="Pečnik, Klemen" w:date="2022-09-23T21:29:00Z">
        <w:r>
          <w:delText>the</w:delText>
        </w:r>
      </w:del>
      <w:r>
        <w:t xml:space="preserve"> accessible </w:t>
      </w:r>
      <w:r w:rsidRPr="00EA6AAA">
        <w:t>UEQ</w:t>
      </w:r>
      <w:ins w:id="305" w:author="Pečnik, Klemen" w:date="2022-09-23T21:29:00Z">
        <w:r w:rsidR="00EA6AAA" w:rsidRPr="00EA6AAA">
          <w:t xml:space="preserve"> </w:t>
        </w:r>
        <w:r w:rsidR="005F2D2D" w:rsidRPr="001E24E1">
          <w:rPr>
            <w:szCs w:val="18"/>
            <w:lang w:val="en-GB"/>
          </w:rPr>
          <w:t>translated to Sloven</w:t>
        </w:r>
        <w:r w:rsidR="005F2D2D">
          <w:rPr>
            <w:szCs w:val="18"/>
            <w:lang w:val="en-GB"/>
          </w:rPr>
          <w:t>ian</w:t>
        </w:r>
        <w:r w:rsidR="005F2D2D" w:rsidRPr="001E24E1">
          <w:rPr>
            <w:szCs w:val="18"/>
            <w:lang w:val="en-GB"/>
          </w:rPr>
          <w:t xml:space="preserve"> Sign Language</w:t>
        </w:r>
        <w:r w:rsidR="005F2D2D">
          <w:rPr>
            <w:szCs w:val="18"/>
            <w:lang w:val="en-GB"/>
          </w:rPr>
          <w:t xml:space="preserve"> (UEQ SSL)</w:t>
        </w:r>
      </w:ins>
      <w:r w:rsidRPr="00EA6AAA">
        <w:t xml:space="preserve"> as a standalone solution in the form of videos in a purpose-built web page, allowing for very simple </w:t>
      </w:r>
      <w:ins w:id="306" w:author="Pečnik, Klemen" w:date="2022-09-23T21:29:00Z">
        <w:r w:rsidR="00EA6AAA" w:rsidRPr="00EA6AAA">
          <w:t>interaction</w:t>
        </w:r>
        <w:r w:rsidR="00EE4646">
          <w:t>s</w:t>
        </w:r>
      </w:ins>
      <w:del w:id="307" w:author="Pečnik, Klemen" w:date="2022-09-23T21:29:00Z">
        <w:r w:rsidRPr="00EA6AAA">
          <w:delText>interaction</w:delText>
        </w:r>
      </w:del>
      <w:r w:rsidRPr="00EA6AAA">
        <w:t xml:space="preserve">. </w:t>
      </w:r>
      <w:r>
        <w:t>All</w:t>
      </w:r>
      <w:r w:rsidRPr="00EA6AAA">
        <w:t xml:space="preserve"> </w:t>
      </w:r>
      <w:ins w:id="308" w:author="Pečnik, Klemen" w:date="2022-09-23T21:29:00Z">
        <w:r w:rsidR="004362D4">
          <w:t xml:space="preserve">recorded </w:t>
        </w:r>
      </w:ins>
      <w:r>
        <w:t>statements</w:t>
      </w:r>
      <w:r w:rsidRPr="00EA6AAA">
        <w:t xml:space="preserve"> were </w:t>
      </w:r>
      <w:del w:id="309" w:author="Pečnik, Klemen" w:date="2022-09-23T21:29:00Z">
        <w:r>
          <w:delText xml:space="preserve">first </w:delText>
        </w:r>
        <w:r w:rsidRPr="00EA6AAA">
          <w:delText xml:space="preserve">signed by </w:delText>
        </w:r>
        <w:r>
          <w:delText>an</w:delText>
        </w:r>
        <w:r w:rsidRPr="00EA6AAA">
          <w:delText xml:space="preserve"> SSL interpreter in front of </w:delText>
        </w:r>
        <w:r>
          <w:delText>a</w:delText>
        </w:r>
        <w:r w:rsidRPr="00EA6AAA">
          <w:delText xml:space="preserve"> green screen and recorded with professional video equipment, allowing for further video editing, background adjustments and other adaptations. The </w:delText>
        </w:r>
        <w:r>
          <w:delText xml:space="preserve">videos </w:delText>
        </w:r>
        <w:r w:rsidRPr="00EA6AAA">
          <w:delText xml:space="preserve">were then </w:delText>
        </w:r>
      </w:del>
      <w:r w:rsidRPr="00EA6AAA">
        <w:t>edited in post-production, the green background</w:t>
      </w:r>
      <w:r>
        <w:t xml:space="preserve"> was removed and the videos</w:t>
      </w:r>
      <w:del w:id="310" w:author="Pečnik, Klemen" w:date="2022-09-23T21:29:00Z">
        <w:r>
          <w:delText>,</w:delText>
        </w:r>
      </w:del>
      <w:r>
        <w:t xml:space="preserve"> containing corresponding statement pair signs</w:t>
      </w:r>
      <w:del w:id="311" w:author="Pečnik, Klemen" w:date="2022-09-23T21:29:00Z">
        <w:r>
          <w:delText>,</w:delText>
        </w:r>
      </w:del>
      <w:r>
        <w:t xml:space="preserve"> were</w:t>
      </w:r>
      <w:r w:rsidRPr="00EA6AAA">
        <w:t xml:space="preserve"> </w:t>
      </w:r>
      <w:r>
        <w:t>placed</w:t>
      </w:r>
      <w:r w:rsidRPr="00EA6AAA">
        <w:t xml:space="preserve"> in their respective </w:t>
      </w:r>
      <w:r>
        <w:t xml:space="preserve">positions as presented in </w:t>
      </w:r>
      <w:ins w:id="312" w:author="Pečnik, Klemen" w:date="2022-09-23T21:29:00Z">
        <w:r w:rsidR="008A099B" w:rsidRPr="008A099B">
          <w:fldChar w:fldCharType="begin"/>
        </w:r>
        <w:r w:rsidR="008A099B" w:rsidRPr="008A099B">
          <w:instrText xml:space="preserve"> REF _Ref112242896 \h </w:instrText>
        </w:r>
        <w:r w:rsidR="008A099B" w:rsidRPr="00555ECC">
          <w:instrText xml:space="preserve"> \* MERGEF</w:instrText>
        </w:r>
        <w:r w:rsidR="008A099B" w:rsidRPr="00356CCC">
          <w:instrText>OR</w:instrText>
        </w:r>
        <w:r w:rsidR="008A099B" w:rsidRPr="00527C74">
          <w:instrText xml:space="preserve">MAT </w:instrText>
        </w:r>
      </w:ins>
      <w:ins w:id="313" w:author="Pečnik, Klemen" w:date="2022-09-23T21:29:00Z">
        <w:r w:rsidR="008A099B" w:rsidRPr="008A099B">
          <w:fldChar w:fldCharType="separate"/>
        </w:r>
      </w:ins>
      <w:ins w:id="314" w:author="Pečnik, Klemen" w:date="2022-09-24T05:03:00Z">
        <w:r w:rsidR="003514C4" w:rsidRPr="003514C4">
          <w:rPr>
            <w:rPrChange w:id="315" w:author="Pečnik, Klemen" w:date="2022-09-24T05:03:00Z">
              <w:rPr>
                <w:b/>
              </w:rPr>
            </w:rPrChange>
          </w:rPr>
          <w:t xml:space="preserve">Figure </w:t>
        </w:r>
        <w:r w:rsidR="003514C4" w:rsidRPr="003514C4">
          <w:rPr>
            <w:noProof/>
            <w:rPrChange w:id="316" w:author="Pečnik, Klemen" w:date="2022-09-24T05:03:00Z">
              <w:rPr>
                <w:b/>
                <w:noProof/>
              </w:rPr>
            </w:rPrChange>
          </w:rPr>
          <w:t>3</w:t>
        </w:r>
      </w:ins>
      <w:ins w:id="317" w:author="Pečnik, Klemen" w:date="2022-09-23T21:29:00Z">
        <w:r w:rsidR="008A099B" w:rsidRPr="008A099B">
          <w:fldChar w:fldCharType="end"/>
        </w:r>
        <w:r w:rsidR="00EA6AAA" w:rsidRPr="00EA6AAA">
          <w:t>.</w:t>
        </w:r>
      </w:ins>
      <w:del w:id="318" w:author="Pečnik, Klemen" w:date="2022-09-23T21:29:00Z">
        <w:r>
          <w:delText>Figure 1</w:delText>
        </w:r>
        <w:r w:rsidRPr="00EA6AAA">
          <w:delText>.</w:delText>
        </w:r>
      </w:del>
      <w:r w:rsidRPr="00EA6AAA">
        <w:t xml:space="preserve"> Two versions of </w:t>
      </w:r>
      <w:r>
        <w:t>such statement pair</w:t>
      </w:r>
      <w:r w:rsidRPr="00EA6AAA">
        <w:t xml:space="preserve"> videos were exported, </w:t>
      </w:r>
      <w:ins w:id="319" w:author="Pečnik, Klemen" w:date="2022-09-24T01:37:00Z">
        <w:r w:rsidR="001E5A40">
          <w:t>in</w:t>
        </w:r>
      </w:ins>
      <w:ins w:id="320" w:author="Pečnik, Klemen" w:date="2022-09-24T01:38:00Z">
        <w:r w:rsidR="001E5A40">
          <w:t xml:space="preserve"> </w:t>
        </w:r>
      </w:ins>
      <w:r>
        <w:t>the first</w:t>
      </w:r>
      <w:del w:id="321" w:author="Pečnik, Klemen" w:date="2022-09-23T21:29:00Z">
        <w:r>
          <w:delText>,</w:delText>
        </w:r>
      </w:del>
      <w:r>
        <w:t xml:space="preserve"> </w:t>
      </w:r>
      <w:ins w:id="322" w:author="Pečnik, Klemen" w:date="2022-09-24T01:38:00Z">
        <w:r w:rsidR="004F16F4">
          <w:t xml:space="preserve">one </w:t>
        </w:r>
      </w:ins>
      <w:del w:id="323" w:author="Pečnik, Klemen" w:date="2022-09-24T01:38:00Z">
        <w:r w:rsidDel="004F16F4">
          <w:delText xml:space="preserve">where </w:delText>
        </w:r>
      </w:del>
      <w:r w:rsidRPr="00EA6AAA">
        <w:t xml:space="preserve">both </w:t>
      </w:r>
      <w:ins w:id="324" w:author="Pečnik, Klemen" w:date="2022-09-24T01:38:00Z">
        <w:r w:rsidR="004F16F4">
          <w:t xml:space="preserve">videos of the recorded </w:t>
        </w:r>
      </w:ins>
      <w:r w:rsidRPr="00EA6AAA">
        <w:t xml:space="preserve">statements were </w:t>
      </w:r>
      <w:ins w:id="325" w:author="Pečnik, Klemen" w:date="2022-09-24T01:38:00Z">
        <w:r w:rsidR="004F16F4">
          <w:t>playing</w:t>
        </w:r>
      </w:ins>
      <w:del w:id="326" w:author="Pečnik, Klemen" w:date="2022-09-24T01:38:00Z">
        <w:r w:rsidRPr="00EA6AAA" w:rsidDel="004F16F4">
          <w:delText>signed</w:delText>
        </w:r>
      </w:del>
      <w:r w:rsidRPr="00EA6AAA">
        <w:t xml:space="preserve"> simultaneously, and </w:t>
      </w:r>
      <w:ins w:id="327" w:author="Pečnik, Klemen" w:date="2022-09-24T01:38:00Z">
        <w:r w:rsidR="00836657">
          <w:t xml:space="preserve">in </w:t>
        </w:r>
      </w:ins>
      <w:r w:rsidRPr="00EA6AAA">
        <w:t xml:space="preserve">the </w:t>
      </w:r>
      <w:r>
        <w:t>second</w:t>
      </w:r>
      <w:del w:id="328" w:author="Pečnik, Klemen" w:date="2022-09-23T21:29:00Z">
        <w:r>
          <w:delText>,</w:delText>
        </w:r>
      </w:del>
      <w:r>
        <w:t xml:space="preserve"> </w:t>
      </w:r>
      <w:ins w:id="329" w:author="Pečnik, Klemen" w:date="2022-09-24T01:38:00Z">
        <w:r w:rsidR="00836657">
          <w:t>one</w:t>
        </w:r>
      </w:ins>
      <w:del w:id="330" w:author="Pečnik, Klemen" w:date="2022-09-24T01:38:00Z">
        <w:r w:rsidDel="00836657">
          <w:delText xml:space="preserve">where statements in the pair </w:delText>
        </w:r>
        <w:r w:rsidRPr="00EA6AAA" w:rsidDel="00836657">
          <w:delText>were signed</w:delText>
        </w:r>
      </w:del>
      <w:ins w:id="331" w:author="Pečnik, Klemen" w:date="2022-09-24T01:38:00Z">
        <w:r w:rsidR="00836657">
          <w:t xml:space="preserve"> they were play</w:t>
        </w:r>
      </w:ins>
      <w:ins w:id="332" w:author="Pečnik, Klemen" w:date="2022-09-24T04:17:00Z">
        <w:r w:rsidR="007E3511">
          <w:t>ing</w:t>
        </w:r>
      </w:ins>
      <w:r w:rsidRPr="00EA6AAA">
        <w:t xml:space="preserve"> sequentially.</w:t>
      </w:r>
    </w:p>
    <w:p w14:paraId="43BD37D9" w14:textId="77777777" w:rsidR="00D4666B" w:rsidRDefault="00D4666B">
      <w:pPr>
        <w:pStyle w:val="MDPI22heading2"/>
      </w:pPr>
      <w:r>
        <w:t>Apparatus</w:t>
      </w:r>
    </w:p>
    <w:p w14:paraId="4D144B96" w14:textId="76E19809" w:rsidR="00D4666B" w:rsidRDefault="00D4666B" w:rsidP="00D4666B">
      <w:pPr>
        <w:pStyle w:val="MDPI31text"/>
        <w:rPr>
          <w:color w:val="auto"/>
          <w:lang w:val="en-GB"/>
        </w:rPr>
      </w:pPr>
      <w:r w:rsidRPr="00FB4E40">
        <w:t xml:space="preserve">The whole testing procedure was originally designed as a Hybrid Broadcast Broadband Television (HbbTV) application with the backend system working over </w:t>
      </w:r>
      <w:ins w:id="333" w:author="Pečnik, Klemen" w:date="2022-09-23T21:29:00Z">
        <w:r w:rsidR="009F6A8E">
          <w:t>digital video broadcasting – terrestrial (</w:t>
        </w:r>
        <w:r w:rsidR="00FB4E40" w:rsidRPr="00FB4E40">
          <w:t>DVB-T</w:t>
        </w:r>
        <w:r w:rsidR="009F6A8E">
          <w:t>)</w:t>
        </w:r>
      </w:ins>
      <w:del w:id="334" w:author="Pečnik, Klemen" w:date="2022-09-23T21:29:00Z">
        <w:r w:rsidRPr="00FB4E40">
          <w:delText>DVB-T</w:delText>
        </w:r>
      </w:del>
      <w:r w:rsidRPr="00FB4E40">
        <w:t xml:space="preserve"> network. However, due to the lack of availability of HbbTV 2.0 compliant TV sets</w:t>
      </w:r>
      <w:r>
        <w:t xml:space="preserve"> </w:t>
      </w:r>
      <w:ins w:id="335" w:author="Pečnik, Klemen" w:date="2022-09-23T21:29:00Z">
        <w:r w:rsidR="00280DD2">
          <w:rPr>
            <w:color w:val="auto"/>
            <w:lang w:val="en-GB"/>
          </w:rPr>
          <w:fldChar w:fldCharType="begin"/>
        </w:r>
      </w:ins>
      <w:r w:rsidR="00F51C74">
        <w:rPr>
          <w:color w:val="auto"/>
          <w:lang w:val="en-GB"/>
        </w:rPr>
        <w:instrText xml:space="preserve"> ADDIN ZOTERO_ITEM CSL_CITATION {"citationID":"TPcKr83x","properties":{"formattedCitation":"[30]","plainCitation":"[30]","noteIndex":0},"citationItems":[{"id":33,"uris":["http://zotero.org/users/9894717/items/GW3FEZ4I"],"itemData":{"id":33,"type":"webpage","title":"RedOrbit HbbTV Emulator","URL":"https://chrome.google.com/webstore/detail/redorbit-hbbtv-emulator/mmgfafehampkahlmoahbjcjcmgmkppab?hl=en","accessed":{"date-parts":[["2022",6,15]]}}}],"schema":"https://github.com/citation-style-language/schema/raw/master/csl-citation.json"} </w:instrText>
      </w:r>
      <w:ins w:id="336" w:author="Pečnik, Klemen" w:date="2022-09-23T21:29:00Z">
        <w:r w:rsidR="00280DD2">
          <w:rPr>
            <w:color w:val="auto"/>
            <w:lang w:val="en-GB"/>
          </w:rPr>
          <w:fldChar w:fldCharType="separate"/>
        </w:r>
        <w:r w:rsidR="00BD64F8">
          <w:t>[30]</w:t>
        </w:r>
        <w:r w:rsidR="00280DD2">
          <w:rPr>
            <w:color w:val="auto"/>
            <w:lang w:val="en-GB"/>
          </w:rPr>
          <w:fldChar w:fldCharType="end"/>
        </w:r>
        <w:r w:rsidR="00FB4E40" w:rsidRPr="00FB4E40">
          <w:t xml:space="preserve">, a web-based application running in Chrome </w:t>
        </w:r>
        <w:r w:rsidR="003536B4">
          <w:t>we</w:t>
        </w:r>
        <w:r w:rsidR="00A16223">
          <w:t>b</w:t>
        </w:r>
        <w:r w:rsidR="003536B4">
          <w:t xml:space="preserve"> browser</w:t>
        </w:r>
      </w:ins>
      <w:del w:id="337" w:author="Pečnik, Klemen" w:date="2022-09-23T21:29:00Z">
        <w:r>
          <w:rPr>
            <w:color w:val="auto"/>
            <w:lang w:val="en-GB"/>
          </w:rPr>
          <w:fldChar w:fldCharType="begin"/>
        </w:r>
        <w:r>
          <w:rPr>
            <w:color w:val="auto"/>
            <w:lang w:val="en-GB"/>
          </w:rPr>
          <w:delInstrText xml:space="preserve"> ADDIN ZOTERO_ITEM CSL_CITATION {"citationID":"TPcKr83x","properties":{"formattedCitation":"[17]","plainCitation":"[17]","noteIndex":0},"citationItems":[{"id":33,"uris":["http://zotero.org/users/9894717/items/GW3FEZ4I"],"itemData":{"id":33,"type":"webpage","title":"RedOrbit HbbTV Emulator","URL":"https://chrome.google.com/webstore/detail/redorbit-hbbtv-emulator/mmgfafehampkahlmoahbjcjcmgmkppab?hl=en","accessed":{"date-parts":[["2022",6,15]]}}}],"schema":"https://github.com/citation-style-language/schema/raw/master/csl-citation.json"} </w:delInstrText>
        </w:r>
        <w:r>
          <w:rPr>
            <w:color w:val="auto"/>
            <w:lang w:val="en-GB"/>
          </w:rPr>
          <w:fldChar w:fldCharType="separate"/>
        </w:r>
        <w:r w:rsidRPr="00271A7E">
          <w:delText>[17]</w:delText>
        </w:r>
        <w:r>
          <w:rPr>
            <w:color w:val="auto"/>
            <w:lang w:val="en-GB"/>
          </w:rPr>
          <w:fldChar w:fldCharType="end"/>
        </w:r>
        <w:r w:rsidRPr="00FB4E40">
          <w:delText>, a web-based application running in Chrome</w:delText>
        </w:r>
      </w:del>
      <w:r w:rsidRPr="00FB4E40">
        <w:t xml:space="preserve"> with the Red</w:t>
      </w:r>
      <w:r>
        <w:t>O</w:t>
      </w:r>
      <w:r w:rsidRPr="00FB4E40">
        <w:t>rbit HbbTV emulator extension</w:t>
      </w:r>
      <w:r>
        <w:rPr>
          <w:color w:val="auto"/>
          <w:lang w:val="en-GB"/>
        </w:rPr>
        <w:t xml:space="preserve"> </w:t>
      </w:r>
      <w:ins w:id="338" w:author="Pečnik, Klemen" w:date="2022-09-23T21:29:00Z">
        <w:r w:rsidR="00280DD2">
          <w:rPr>
            <w:color w:val="auto"/>
            <w:lang w:val="en-GB"/>
          </w:rPr>
          <w:fldChar w:fldCharType="begin"/>
        </w:r>
      </w:ins>
      <w:r w:rsidR="00F51C74">
        <w:rPr>
          <w:color w:val="auto"/>
          <w:lang w:val="en-GB"/>
        </w:rPr>
        <w:instrText xml:space="preserve"> ADDIN ZOTERO_ITEM CSL_CITATION {"citationID":"aYuStcj8","properties":{"formattedCitation":"[31]","plainCitation":"[31]","noteIndex":0},"citationItems":[{"id":30,"uris":["http://zotero.org/users/9894717/items/GEHKKW75"],"itemData":{"id":30,"type":"webpage","language":"en-GB","title":"Specifications","URL":"https://www.hbbtv.org/resource-library/specifications/","author":[{"literal":"HbbTV"}],"accessed":{"date-parts":[["2022",8,20]]}}}],"schema":"https://github.com/citation-style-language/schema/raw/master/csl-citation.json"} </w:instrText>
      </w:r>
      <w:ins w:id="339" w:author="Pečnik, Klemen" w:date="2022-09-23T21:29:00Z">
        <w:r w:rsidR="00280DD2">
          <w:rPr>
            <w:color w:val="auto"/>
            <w:lang w:val="en-GB"/>
          </w:rPr>
          <w:fldChar w:fldCharType="separate"/>
        </w:r>
        <w:r w:rsidR="00BD64F8">
          <w:t>[31]</w:t>
        </w:r>
        <w:r w:rsidR="00280DD2">
          <w:rPr>
            <w:color w:val="auto"/>
            <w:lang w:val="en-GB"/>
          </w:rPr>
          <w:fldChar w:fldCharType="end"/>
        </w:r>
      </w:ins>
      <w:del w:id="340" w:author="Pečnik, Klemen" w:date="2022-09-23T21:29:00Z">
        <w:r>
          <w:rPr>
            <w:color w:val="auto"/>
            <w:lang w:val="en-GB"/>
          </w:rPr>
          <w:fldChar w:fldCharType="begin"/>
        </w:r>
        <w:r>
          <w:rPr>
            <w:color w:val="auto"/>
            <w:lang w:val="en-GB"/>
          </w:rPr>
          <w:delInstrText xml:space="preserve"> ADDIN ZOTERO_ITEM CSL_CITATION {"citationID":"aYuStcj8","properties":{"formattedCitation":"[18]","plainCitation":"[18]","noteIndex":0},"citationItems":[{"id":30,"uris":["http://zotero.org/users/9894717/items/GEHKKW75"],"itemData":{"id":30,"type":"webpage","language":"en-GB","title":"Specifications","URL":"https://www.hbbtv.org/resource-library/specifications/","author":[{"literal":"HbbTV"}],"accessed":{"date-parts":[["2022",8,20]]}}}],"schema":"https://github.com/citation-style-language/schema/raw/master/csl-citation.json"} </w:delInstrText>
        </w:r>
        <w:r>
          <w:rPr>
            <w:color w:val="auto"/>
            <w:lang w:val="en-GB"/>
          </w:rPr>
          <w:fldChar w:fldCharType="separate"/>
        </w:r>
        <w:r w:rsidRPr="004A7616">
          <w:delText>[18]</w:delText>
        </w:r>
        <w:r>
          <w:rPr>
            <w:color w:val="auto"/>
            <w:lang w:val="en-GB"/>
          </w:rPr>
          <w:fldChar w:fldCharType="end"/>
        </w:r>
      </w:del>
      <w:r>
        <w:t xml:space="preserve"> </w:t>
      </w:r>
      <w:r w:rsidRPr="00FB4E40">
        <w:t xml:space="preserve">was implemented, allowing for </w:t>
      </w:r>
      <w:r>
        <w:t xml:space="preserve">a </w:t>
      </w:r>
      <w:r w:rsidRPr="00FB4E40">
        <w:t xml:space="preserve">simple and intuitive user interaction using a regular TV remote control. </w:t>
      </w:r>
      <w:ins w:id="341" w:author="Pečnik, Klemen" w:date="2022-09-23T21:29:00Z">
        <w:r w:rsidR="00A360A2">
          <w:rPr>
            <w:lang w:val="en-GB"/>
          </w:rPr>
          <w:t>As</w:t>
        </w:r>
        <w:r w:rsidR="00224D5B">
          <w:rPr>
            <w:lang w:val="en-GB"/>
          </w:rPr>
          <w:t xml:space="preserve"> the usage of new technologies could be questionable, </w:t>
        </w:r>
        <w:r w:rsidR="00E63BA4">
          <w:rPr>
            <w:lang w:val="en-GB"/>
          </w:rPr>
          <w:t xml:space="preserve">the </w:t>
        </w:r>
        <w:r w:rsidR="00224D5B">
          <w:rPr>
            <w:lang w:val="en-GB"/>
          </w:rPr>
          <w:t xml:space="preserve">television </w:t>
        </w:r>
        <w:r w:rsidR="00E63BA4">
          <w:rPr>
            <w:lang w:val="en-GB"/>
          </w:rPr>
          <w:t xml:space="preserve">was </w:t>
        </w:r>
        <w:r w:rsidR="00224D5B">
          <w:rPr>
            <w:lang w:val="en-GB"/>
          </w:rPr>
          <w:t>used</w:t>
        </w:r>
        <w:r w:rsidR="00E63BA4">
          <w:rPr>
            <w:lang w:val="en-GB"/>
          </w:rPr>
          <w:t xml:space="preserve"> as</w:t>
        </w:r>
        <w:r w:rsidR="00224D5B">
          <w:rPr>
            <w:lang w:val="en-GB"/>
          </w:rPr>
          <w:t xml:space="preserve"> </w:t>
        </w:r>
        <w:r w:rsidR="00643053">
          <w:rPr>
            <w:lang w:val="en-GB"/>
          </w:rPr>
          <w:t>it</w:t>
        </w:r>
        <w:r w:rsidR="00224D5B">
          <w:rPr>
            <w:lang w:val="en-GB"/>
          </w:rPr>
          <w:t xml:space="preserve"> is one of the most used technologies across deaf and hard of hearing</w:t>
        </w:r>
        <w:r w:rsidR="0086100C">
          <w:rPr>
            <w:lang w:val="en-GB"/>
          </w:rPr>
          <w:t xml:space="preserve">. </w:t>
        </w:r>
        <w:r w:rsidR="00DD2B3E">
          <w:rPr>
            <w:lang w:val="en-GB"/>
          </w:rPr>
          <w:t>The goal was</w:t>
        </w:r>
        <w:r w:rsidR="00224D5B">
          <w:rPr>
            <w:lang w:val="en-GB"/>
          </w:rPr>
          <w:t xml:space="preserve"> to simplify the user interface and user interaction as much as possible</w:t>
        </w:r>
        <w:r w:rsidR="00DD2B3E">
          <w:rPr>
            <w:lang w:val="en-GB"/>
          </w:rPr>
          <w:t>, f</w:t>
        </w:r>
        <w:r w:rsidR="00224D5B">
          <w:rPr>
            <w:lang w:val="en-GB"/>
          </w:rPr>
          <w:t xml:space="preserve">rom this perspective the TV remote control is one of the most recognised and commonly accepted interfaces. </w:t>
        </w:r>
      </w:ins>
      <w:r w:rsidRPr="00FB4E40">
        <w:t xml:space="preserve">Considering all comments and suggestions from the preliminary evaluations, user comments from the interviews, and </w:t>
      </w:r>
      <w:ins w:id="342" w:author="Pečnik, Klemen" w:date="2022-09-23T21:29:00Z">
        <w:r w:rsidR="00FB4E40" w:rsidRPr="00FB4E40">
          <w:t>recommendation</w:t>
        </w:r>
        <w:r w:rsidR="00D05B8D">
          <w:t>s</w:t>
        </w:r>
      </w:ins>
      <w:del w:id="343" w:author="Pečnik, Klemen" w:date="2022-09-23T21:29:00Z">
        <w:r w:rsidRPr="00FB4E40">
          <w:delText>recommendation</w:delText>
        </w:r>
      </w:del>
      <w:r w:rsidRPr="00FB4E40">
        <w:t xml:space="preserve"> for sign language interpreter positioning and sizing</w:t>
      </w:r>
      <w:r>
        <w:rPr>
          <w:color w:val="auto"/>
          <w:lang w:val="en-GB"/>
        </w:rPr>
        <w:t xml:space="preserve"> </w:t>
      </w:r>
      <w:ins w:id="344" w:author="Pečnik, Klemen" w:date="2022-09-23T21:29:00Z">
        <w:r w:rsidR="00FB4E40">
          <w:rPr>
            <w:color w:val="auto"/>
            <w:lang w:val="en-GB"/>
          </w:rPr>
          <w:fldChar w:fldCharType="begin"/>
        </w:r>
      </w:ins>
      <w:r w:rsidR="00F51C74">
        <w:rPr>
          <w:color w:val="auto"/>
          <w:lang w:val="en-GB"/>
        </w:rPr>
        <w:instrText xml:space="preserve"> ADDIN ZOTERO_ITEM CSL_CITATION {"citationID":"rWkOUe4x","properties":{"formattedCitation":"[32,33]","plainCitation":"[32,33]","noteIndex":0},"citationItems":[{"id":53,"uris":["http://zotero.org/users/9894717/items/Y9D5BX6E"],"itemData":{"id":53,"type":"document","title":"Guidelines for positioning of sign language interpreters in conferences including web-streaming.pdf","URL":"http://aiic.org/document/4524/Guidelines%20for%20positioning%20of%20sign%20language%20interpreters%20in%20conferences%20including%20web-streaming.pdf","accessed":{"date-parts":[["2022",8,21]]}},"label":"page"},{"id":91,"uris":["http://zotero.org/users/9894717/items/K8YMHYIR"],"itemData":{"id":91,"type":"article-journal","page":"18","title":"Sign Language Interpreting in HBBTV","author":[{"literal":"HBB4ALL"}]},"label":"page"}],"schema":"https://github.com/citation-style-language/schema/raw/master/csl-citation.json"} </w:instrText>
      </w:r>
      <w:ins w:id="345" w:author="Pečnik, Klemen" w:date="2022-09-23T21:29:00Z">
        <w:r w:rsidR="00FB4E40">
          <w:rPr>
            <w:color w:val="auto"/>
            <w:lang w:val="en-GB"/>
          </w:rPr>
          <w:fldChar w:fldCharType="separate"/>
        </w:r>
        <w:r w:rsidR="00BD64F8">
          <w:t>[32,33]</w:t>
        </w:r>
        <w:r w:rsidR="00FB4E40">
          <w:rPr>
            <w:color w:val="auto"/>
            <w:lang w:val="en-GB"/>
          </w:rPr>
          <w:fldChar w:fldCharType="end"/>
        </w:r>
        <w:r w:rsidR="00FB4E40">
          <w:rPr>
            <w:color w:val="auto"/>
            <w:lang w:val="en-GB"/>
          </w:rPr>
          <w:t xml:space="preserve"> </w:t>
        </w:r>
        <w:r w:rsidR="00FB4E40" w:rsidRPr="00FB4E40">
          <w:t>the whole research framework (experiments and evaluations) was designed as an application with</w:t>
        </w:r>
        <w:r w:rsidR="00E85354">
          <w:t xml:space="preserve"> a</w:t>
        </w:r>
      </w:ins>
      <w:del w:id="346" w:author="Pečnik, Klemen" w:date="2022-09-23T21:29:00Z">
        <w:r>
          <w:rPr>
            <w:color w:val="auto"/>
            <w:lang w:val="en-GB"/>
          </w:rPr>
          <w:fldChar w:fldCharType="begin"/>
        </w:r>
        <w:r>
          <w:rPr>
            <w:color w:val="auto"/>
            <w:lang w:val="en-GB"/>
          </w:rPr>
          <w:delInstrText xml:space="preserve"> ADDIN ZOTERO_ITEM CSL_CITATION {"citationID":"rWkOUe4x","properties":{"formattedCitation":"[19,20]","plainCitation":"[19,20]","noteIndex":0},"citationItems":[{"id":53,"uris":["http://zotero.org/users/9894717/items/Y9D5BX6E"],"itemData":{"id":53,"type":"document","title":"Guidelines for positioning of sign language interpreters in conferences including web-streaming.pdf","URL":"http://aiic.org/document/4524/Guidelines%20for%20positioning%20of%20sign%20language%20interpreters%20in%20conferences%20including%20web-streaming.pdf","accessed":{"date-parts":[["2022",8,21]]}},"label":"page"},{"id":91,"uris":["http://zotero.org/users/9894717/items/K8YMHYIR"],"itemData":{"id":91,"type":"article-journal","page":"18","title":"Sign Language Interpreting in HBBTV","author":[{"literal":"HBB4ALL"}]},"label":"page"}],"schema":"https://github.com/citation-style-language/schema/raw/master/csl-citation.json"} </w:delInstrText>
        </w:r>
        <w:r>
          <w:rPr>
            <w:color w:val="auto"/>
            <w:lang w:val="en-GB"/>
          </w:rPr>
          <w:fldChar w:fldCharType="separate"/>
        </w:r>
        <w:r w:rsidRPr="00AD7448">
          <w:delText>[19,20]</w:delText>
        </w:r>
        <w:r>
          <w:rPr>
            <w:color w:val="auto"/>
            <w:lang w:val="en-GB"/>
          </w:rPr>
          <w:fldChar w:fldCharType="end"/>
        </w:r>
        <w:r>
          <w:rPr>
            <w:color w:val="auto"/>
            <w:lang w:val="en-GB"/>
          </w:rPr>
          <w:delText xml:space="preserve"> </w:delText>
        </w:r>
        <w:r w:rsidRPr="00FB4E40">
          <w:delText>the whole research framework (experiments and evaluations) was designed as an application with</w:delText>
        </w:r>
      </w:del>
      <w:r w:rsidRPr="00FB4E40">
        <w:t xml:space="preserve"> predefined structure and workflow and with the assumption that most of the potential users would be deaf or hard of hearing. All available navigation options were always shown on top of the application in the form of a standardized HbbTV legend, </w:t>
      </w:r>
      <w:ins w:id="347" w:author="Pečnik, Klemen" w:date="2022-09-23T21:29:00Z">
        <w:r w:rsidR="00FA754E">
          <w:t xml:space="preserve">explaining </w:t>
        </w:r>
        <w:r w:rsidR="00071B8E">
          <w:t>how</w:t>
        </w:r>
      </w:ins>
      <w:del w:id="348" w:author="Pečnik, Klemen" w:date="2022-09-23T21:29:00Z">
        <w:r w:rsidRPr="00FB4E40">
          <w:delText>making use of</w:delText>
        </w:r>
      </w:del>
      <w:r w:rsidRPr="00FB4E40">
        <w:t xml:space="preserve"> the </w:t>
      </w:r>
      <w:ins w:id="349" w:author="Pečnik, Klemen" w:date="2022-09-23T21:29:00Z">
        <w:r w:rsidR="00071B8E">
          <w:t xml:space="preserve">standardized buttons on </w:t>
        </w:r>
        <w:r w:rsidR="006B63BF">
          <w:t xml:space="preserve">all </w:t>
        </w:r>
      </w:ins>
      <w:del w:id="350" w:author="Pečnik, Klemen" w:date="2022-09-24T01:39:00Z">
        <w:r w:rsidRPr="00FB4E40" w:rsidDel="00D262B0">
          <w:delText xml:space="preserve">standard </w:delText>
        </w:r>
      </w:del>
      <w:ins w:id="351" w:author="Pečnik, Klemen" w:date="2022-09-24T01:39:00Z">
        <w:r w:rsidR="00D262B0" w:rsidRPr="00FB4E40">
          <w:t>s</w:t>
        </w:r>
        <w:r w:rsidR="00D262B0">
          <w:t>mart</w:t>
        </w:r>
        <w:r w:rsidR="00D262B0" w:rsidRPr="00FB4E40">
          <w:t xml:space="preserve"> </w:t>
        </w:r>
      </w:ins>
      <w:r w:rsidRPr="00FB4E40">
        <w:t xml:space="preserve">TV remote </w:t>
      </w:r>
      <w:ins w:id="352" w:author="Pečnik, Klemen" w:date="2022-09-23T21:29:00Z">
        <w:r w:rsidR="004715BA">
          <w:t>control</w:t>
        </w:r>
        <w:r w:rsidR="004755D6">
          <w:t xml:space="preserve">s </w:t>
        </w:r>
        <w:r w:rsidR="008C2B82">
          <w:t>can be used</w:t>
        </w:r>
      </w:ins>
      <w:del w:id="353" w:author="Pečnik, Klemen" w:date="2022-09-23T21:29:00Z">
        <w:r w:rsidRPr="00FB4E40">
          <w:delText>buttons</w:delText>
        </w:r>
      </w:del>
      <w:r w:rsidRPr="00FB4E40">
        <w:t>.</w:t>
      </w:r>
    </w:p>
    <w:p w14:paraId="1EA48579" w14:textId="7F955259" w:rsidR="00D4666B" w:rsidRDefault="00D4666B" w:rsidP="00D4666B">
      <w:pPr>
        <w:pStyle w:val="MDPI31text"/>
        <w:rPr>
          <w:color w:val="auto"/>
          <w:lang w:val="en-GB"/>
        </w:rPr>
      </w:pPr>
      <w:r w:rsidRPr="00E7148B">
        <w:rPr>
          <w:color w:val="auto"/>
          <w:lang w:val="en-GB"/>
        </w:rPr>
        <w:t>The UEQ evaluation part of the experiment was designed as a simple animated questionnaire with intuitive navigation and the same design approach for all evaluations. The pre-recorded videos of S</w:t>
      </w:r>
      <w:r>
        <w:rPr>
          <w:color w:val="auto"/>
          <w:lang w:val="en-GB"/>
        </w:rPr>
        <w:t>S</w:t>
      </w:r>
      <w:r w:rsidRPr="00E7148B">
        <w:rPr>
          <w:color w:val="auto"/>
          <w:lang w:val="en-GB"/>
        </w:rPr>
        <w:t>L interpreters signing the statement pairs w</w:t>
      </w:r>
      <w:ins w:id="354" w:author="Pečnik, Klemen" w:date="2022-09-24T01:40:00Z">
        <w:r w:rsidR="00CD68A0">
          <w:rPr>
            <w:color w:val="auto"/>
            <w:lang w:val="en-GB"/>
          </w:rPr>
          <w:t>ere</w:t>
        </w:r>
      </w:ins>
      <w:del w:id="355" w:author="Pečnik, Klemen" w:date="2022-09-24T01:40:00Z">
        <w:r w:rsidRPr="00E7148B" w:rsidDel="00CD68A0">
          <w:rPr>
            <w:color w:val="auto"/>
            <w:lang w:val="en-GB"/>
          </w:rPr>
          <w:delText>ould</w:delText>
        </w:r>
        <w:r w:rsidRPr="00E7148B" w:rsidDel="00725006">
          <w:rPr>
            <w:color w:val="auto"/>
            <w:lang w:val="en-GB"/>
          </w:rPr>
          <w:delText xml:space="preserve"> </w:delText>
        </w:r>
        <w:r w:rsidDel="00725006">
          <w:rPr>
            <w:color w:val="auto"/>
            <w:lang w:val="en-GB"/>
          </w:rPr>
          <w:delText>be</w:delText>
        </w:r>
      </w:del>
      <w:r>
        <w:rPr>
          <w:color w:val="auto"/>
          <w:lang w:val="en-GB"/>
        </w:rPr>
        <w:t xml:space="preserve"> shown</w:t>
      </w:r>
      <w:r w:rsidRPr="00E7148B">
        <w:rPr>
          <w:color w:val="auto"/>
          <w:lang w:val="en-GB"/>
        </w:rPr>
        <w:t xml:space="preserve"> in full screen for each respective UEQ question, </w:t>
      </w:r>
      <w:r>
        <w:rPr>
          <w:color w:val="auto"/>
          <w:lang w:val="en-GB"/>
        </w:rPr>
        <w:t>with a</w:t>
      </w:r>
      <w:r w:rsidRPr="00E7148B">
        <w:rPr>
          <w:color w:val="auto"/>
          <w:lang w:val="en-GB"/>
        </w:rPr>
        <w:t xml:space="preserve"> simple 7-point scale </w:t>
      </w:r>
      <w:r>
        <w:rPr>
          <w:color w:val="auto"/>
          <w:lang w:val="en-GB"/>
        </w:rPr>
        <w:t xml:space="preserve">positioned </w:t>
      </w:r>
      <w:r w:rsidRPr="00E7148B">
        <w:rPr>
          <w:color w:val="auto"/>
          <w:lang w:val="en-GB"/>
        </w:rPr>
        <w:t>in the middle of the scree</w:t>
      </w:r>
      <w:r>
        <w:rPr>
          <w:color w:val="auto"/>
          <w:lang w:val="en-GB"/>
        </w:rPr>
        <w:t>n</w:t>
      </w:r>
      <w:del w:id="356" w:author="Pečnik, Klemen" w:date="2022-09-23T21:29:00Z">
        <w:r>
          <w:rPr>
            <w:color w:val="auto"/>
            <w:lang w:val="en-GB"/>
          </w:rPr>
          <w:delText>,</w:delText>
        </w:r>
      </w:del>
      <w:r w:rsidRPr="00E7148B">
        <w:rPr>
          <w:color w:val="auto"/>
          <w:lang w:val="en-GB"/>
        </w:rPr>
        <w:t xml:space="preserve"> </w:t>
      </w:r>
      <w:r>
        <w:rPr>
          <w:color w:val="auto"/>
          <w:lang w:val="en-GB"/>
        </w:rPr>
        <w:t>a</w:t>
      </w:r>
      <w:r w:rsidRPr="00E7148B">
        <w:rPr>
          <w:color w:val="auto"/>
          <w:lang w:val="en-GB"/>
        </w:rPr>
        <w:t>nd</w:t>
      </w:r>
      <w:r>
        <w:rPr>
          <w:color w:val="auto"/>
          <w:lang w:val="en-GB"/>
        </w:rPr>
        <w:t xml:space="preserve"> </w:t>
      </w:r>
      <w:r w:rsidRPr="00E7148B">
        <w:rPr>
          <w:color w:val="auto"/>
          <w:lang w:val="en-GB"/>
        </w:rPr>
        <w:t>a progress bar</w:t>
      </w:r>
      <w:r>
        <w:rPr>
          <w:color w:val="auto"/>
          <w:lang w:val="en-GB"/>
        </w:rPr>
        <w:t xml:space="preserve"> placed at the bottom</w:t>
      </w:r>
      <w:r w:rsidRPr="00E7148B">
        <w:rPr>
          <w:color w:val="auto"/>
          <w:lang w:val="en-GB"/>
        </w:rPr>
        <w:t xml:space="preserve"> to</w:t>
      </w:r>
      <w:r>
        <w:rPr>
          <w:color w:val="auto"/>
          <w:lang w:val="en-GB"/>
        </w:rPr>
        <w:t xml:space="preserve"> indicate </w:t>
      </w:r>
      <w:r w:rsidRPr="00E7148B">
        <w:rPr>
          <w:color w:val="auto"/>
          <w:lang w:val="en-GB"/>
        </w:rPr>
        <w:t>the</w:t>
      </w:r>
      <w:r>
        <w:rPr>
          <w:color w:val="auto"/>
          <w:lang w:val="en-GB"/>
        </w:rPr>
        <w:t xml:space="preserve"> user’s</w:t>
      </w:r>
      <w:r w:rsidRPr="00E7148B">
        <w:rPr>
          <w:color w:val="auto"/>
          <w:lang w:val="en-GB"/>
        </w:rPr>
        <w:t xml:space="preserve"> progress</w:t>
      </w:r>
      <w:r>
        <w:rPr>
          <w:color w:val="auto"/>
          <w:lang w:val="en-GB"/>
        </w:rPr>
        <w:t xml:space="preserve"> in the evaluation</w:t>
      </w:r>
      <w:r w:rsidRPr="00E7148B">
        <w:rPr>
          <w:color w:val="auto"/>
          <w:lang w:val="en-GB"/>
        </w:rPr>
        <w:t xml:space="preserve">. </w:t>
      </w:r>
      <w:r>
        <w:rPr>
          <w:color w:val="auto"/>
          <w:lang w:val="en-GB"/>
        </w:rPr>
        <w:t>To select a value on the 7-point scale for each statement pair</w:t>
      </w:r>
      <w:del w:id="357" w:author="Pečnik, Klemen" w:date="2022-09-23T21:29:00Z">
        <w:r>
          <w:rPr>
            <w:color w:val="auto"/>
            <w:lang w:val="en-GB"/>
          </w:rPr>
          <w:delText>,</w:delText>
        </w:r>
      </w:del>
      <w:r>
        <w:rPr>
          <w:color w:val="auto"/>
          <w:lang w:val="en-GB"/>
        </w:rPr>
        <w:t xml:space="preserve"> the </w:t>
      </w:r>
      <w:ins w:id="358" w:author="Pečnik, Klemen" w:date="2022-09-23T21:29:00Z">
        <w:r w:rsidR="0070289E">
          <w:rPr>
            <w:color w:val="auto"/>
            <w:lang w:val="en-GB"/>
          </w:rPr>
          <w:t>participants</w:t>
        </w:r>
      </w:ins>
      <w:del w:id="359" w:author="Pečnik, Klemen" w:date="2022-09-23T21:29:00Z">
        <w:r>
          <w:rPr>
            <w:color w:val="auto"/>
            <w:lang w:val="en-GB"/>
          </w:rPr>
          <w:delText>u</w:delText>
        </w:r>
        <w:r w:rsidRPr="00E7148B">
          <w:rPr>
            <w:color w:val="auto"/>
            <w:lang w:val="en-GB"/>
          </w:rPr>
          <w:delText>sers had</w:delText>
        </w:r>
      </w:del>
      <w:r w:rsidRPr="00E7148B">
        <w:rPr>
          <w:color w:val="auto"/>
          <w:lang w:val="en-GB"/>
        </w:rPr>
        <w:t xml:space="preserve"> </w:t>
      </w:r>
      <w:r>
        <w:rPr>
          <w:color w:val="auto"/>
          <w:lang w:val="en-GB"/>
        </w:rPr>
        <w:t xml:space="preserve">used </w:t>
      </w:r>
      <w:r w:rsidRPr="00E7148B">
        <w:rPr>
          <w:color w:val="auto"/>
          <w:lang w:val="en-GB"/>
        </w:rPr>
        <w:t xml:space="preserve">the arrow buttons on the TV remote and </w:t>
      </w:r>
      <w:ins w:id="360" w:author="Pečnik, Klemen" w:date="2022-09-23T21:29:00Z">
        <w:r w:rsidR="00E7148B" w:rsidRPr="00E7148B">
          <w:rPr>
            <w:color w:val="auto"/>
            <w:lang w:val="en-GB"/>
          </w:rPr>
          <w:t>click</w:t>
        </w:r>
        <w:r w:rsidR="002B6B57">
          <w:rPr>
            <w:color w:val="auto"/>
            <w:lang w:val="en-GB"/>
          </w:rPr>
          <w:t>ed</w:t>
        </w:r>
      </w:ins>
      <w:del w:id="361" w:author="Pečnik, Klemen" w:date="2022-09-23T21:29:00Z">
        <w:r w:rsidRPr="00E7148B">
          <w:rPr>
            <w:color w:val="auto"/>
            <w:lang w:val="en-GB"/>
          </w:rPr>
          <w:delText>click</w:delText>
        </w:r>
      </w:del>
      <w:r w:rsidRPr="00E7148B">
        <w:rPr>
          <w:color w:val="auto"/>
          <w:lang w:val="en-GB"/>
        </w:rPr>
        <w:t xml:space="preserve"> OK to confirm their choice. The option to return to any </w:t>
      </w:r>
      <w:r>
        <w:rPr>
          <w:color w:val="auto"/>
          <w:lang w:val="en-GB"/>
        </w:rPr>
        <w:t xml:space="preserve">previous </w:t>
      </w:r>
      <w:r w:rsidRPr="00E7148B">
        <w:rPr>
          <w:color w:val="auto"/>
          <w:lang w:val="en-GB"/>
        </w:rPr>
        <w:t xml:space="preserve">question at any point of time was also added, allowing for easy mistake correction during the testing. </w:t>
      </w:r>
      <w:r>
        <w:rPr>
          <w:color w:val="auto"/>
          <w:lang w:val="en-GB"/>
        </w:rPr>
        <w:t>U</w:t>
      </w:r>
      <w:r w:rsidRPr="00E7148B">
        <w:rPr>
          <w:color w:val="auto"/>
          <w:lang w:val="en-GB"/>
        </w:rPr>
        <w:t>sers were also able to</w:t>
      </w:r>
      <w:r>
        <w:rPr>
          <w:color w:val="auto"/>
          <w:lang w:val="en-GB"/>
        </w:rPr>
        <w:t xml:space="preserve"> easily</w:t>
      </w:r>
      <w:r w:rsidRPr="00E7148B">
        <w:rPr>
          <w:color w:val="auto"/>
          <w:lang w:val="en-GB"/>
        </w:rPr>
        <w:t xml:space="preserve"> switch between simultaneous and sequential signing, </w:t>
      </w:r>
      <w:r>
        <w:rPr>
          <w:color w:val="auto"/>
          <w:lang w:val="en-GB"/>
        </w:rPr>
        <w:t xml:space="preserve">with </w:t>
      </w:r>
      <w:r w:rsidRPr="00E7148B">
        <w:rPr>
          <w:color w:val="auto"/>
          <w:lang w:val="en-GB"/>
        </w:rPr>
        <w:t xml:space="preserve">the sequential signing </w:t>
      </w:r>
      <w:r>
        <w:rPr>
          <w:color w:val="auto"/>
          <w:lang w:val="en-GB"/>
        </w:rPr>
        <w:t xml:space="preserve">being </w:t>
      </w:r>
      <w:r w:rsidRPr="00E7148B">
        <w:rPr>
          <w:color w:val="auto"/>
          <w:lang w:val="en-GB"/>
        </w:rPr>
        <w:t>the default option</w:t>
      </w:r>
      <w:r>
        <w:rPr>
          <w:color w:val="auto"/>
          <w:lang w:val="en-GB"/>
        </w:rPr>
        <w:t>.</w:t>
      </w:r>
      <w:r w:rsidRPr="00E7148B">
        <w:rPr>
          <w:color w:val="auto"/>
          <w:lang w:val="en-GB"/>
        </w:rPr>
        <w:t xml:space="preserve"> </w:t>
      </w:r>
      <w:r>
        <w:rPr>
          <w:color w:val="auto"/>
          <w:lang w:val="en-GB"/>
        </w:rPr>
        <w:t xml:space="preserve">This decision was based on the </w:t>
      </w:r>
      <w:r w:rsidRPr="00E7148B">
        <w:rPr>
          <w:color w:val="auto"/>
          <w:lang w:val="en-GB"/>
        </w:rPr>
        <w:t>results and comments from the preliminary testing</w:t>
      </w:r>
      <w:ins w:id="362" w:author="Pečnik, Klemen" w:date="2022-09-23T21:29:00Z">
        <w:r w:rsidR="00631C04">
          <w:rPr>
            <w:color w:val="auto"/>
            <w:lang w:val="en-GB"/>
          </w:rPr>
          <w:t xml:space="preserve"> where it was pointed out that while some users might be </w:t>
        </w:r>
        <w:r w:rsidR="00275FEB">
          <w:rPr>
            <w:color w:val="auto"/>
            <w:lang w:val="en-GB"/>
          </w:rPr>
          <w:t xml:space="preserve">ok with </w:t>
        </w:r>
        <w:r w:rsidR="00E52894">
          <w:rPr>
            <w:color w:val="auto"/>
            <w:lang w:val="en-GB"/>
          </w:rPr>
          <w:t>simultaneous</w:t>
        </w:r>
        <w:r w:rsidR="00275FEB">
          <w:rPr>
            <w:color w:val="auto"/>
            <w:lang w:val="en-GB"/>
          </w:rPr>
          <w:t xml:space="preserve"> signing it is usually too demanding </w:t>
        </w:r>
        <w:r w:rsidR="00DD1030">
          <w:rPr>
            <w:color w:val="auto"/>
            <w:lang w:val="en-GB"/>
          </w:rPr>
          <w:t xml:space="preserve">for most </w:t>
        </w:r>
        <w:r w:rsidR="004B21C3">
          <w:rPr>
            <w:color w:val="auto"/>
            <w:lang w:val="en-GB"/>
          </w:rPr>
          <w:t>people in terms of concentration</w:t>
        </w:r>
        <w:r w:rsidR="00E7148B" w:rsidRPr="00E7148B">
          <w:rPr>
            <w:color w:val="auto"/>
            <w:lang w:val="en-GB"/>
          </w:rPr>
          <w:t>.</w:t>
        </w:r>
      </w:ins>
      <w:del w:id="363" w:author="Pečnik, Klemen" w:date="2022-09-23T21:29:00Z">
        <w:r w:rsidRPr="00E7148B">
          <w:rPr>
            <w:color w:val="auto"/>
            <w:lang w:val="en-GB"/>
          </w:rPr>
          <w:delText>.</w:delText>
        </w:r>
      </w:del>
      <w:r w:rsidRPr="00E7148B">
        <w:rPr>
          <w:color w:val="auto"/>
          <w:lang w:val="en-GB"/>
        </w:rPr>
        <w:t xml:space="preserve"> During the preliminary study the UEQ comprised of both signed and written expressions</w:t>
      </w:r>
      <w:r>
        <w:rPr>
          <w:color w:val="auto"/>
          <w:lang w:val="en-GB"/>
        </w:rPr>
        <w:t>.</w:t>
      </w:r>
      <w:r w:rsidRPr="00E7148B">
        <w:rPr>
          <w:color w:val="auto"/>
          <w:lang w:val="en-GB"/>
        </w:rPr>
        <w:t xml:space="preserve"> </w:t>
      </w:r>
      <w:r>
        <w:rPr>
          <w:color w:val="auto"/>
          <w:lang w:val="en-GB"/>
        </w:rPr>
        <w:t>H</w:t>
      </w:r>
      <w:r w:rsidRPr="00E7148B">
        <w:rPr>
          <w:color w:val="auto"/>
          <w:lang w:val="en-GB"/>
        </w:rPr>
        <w:t xml:space="preserve">owever, due to the fact that one of the main goals was to assess the understandability and appropriateness of the </w:t>
      </w:r>
      <w:del w:id="364" w:author="Pečnik, Klemen" w:date="2022-09-23T21:29:00Z">
        <w:r w:rsidRPr="00E7148B">
          <w:rPr>
            <w:color w:val="auto"/>
            <w:lang w:val="en-GB"/>
          </w:rPr>
          <w:delText xml:space="preserve">signed </w:delText>
        </w:r>
      </w:del>
      <w:r w:rsidRPr="00E7148B">
        <w:rPr>
          <w:color w:val="auto"/>
          <w:lang w:val="en-GB"/>
        </w:rPr>
        <w:t xml:space="preserve">UEQ </w:t>
      </w:r>
      <w:ins w:id="365" w:author="Pečnik, Klemen" w:date="2022-09-23T21:29:00Z">
        <w:r w:rsidR="00E27804">
          <w:rPr>
            <w:color w:val="auto"/>
            <w:lang w:val="en-GB"/>
          </w:rPr>
          <w:t>SSL</w:t>
        </w:r>
        <w:r w:rsidR="009E2003">
          <w:rPr>
            <w:color w:val="auto"/>
            <w:lang w:val="en-GB"/>
          </w:rPr>
          <w:t xml:space="preserve"> </w:t>
        </w:r>
      </w:ins>
      <w:r w:rsidRPr="00E7148B">
        <w:rPr>
          <w:color w:val="auto"/>
          <w:lang w:val="en-GB"/>
        </w:rPr>
        <w:t xml:space="preserve">variant, </w:t>
      </w:r>
      <w:del w:id="366" w:author="Pečnik, Klemen" w:date="2022-09-23T21:29:00Z">
        <w:r>
          <w:rPr>
            <w:color w:val="auto"/>
            <w:lang w:val="en-GB"/>
          </w:rPr>
          <w:delText>the</w:delText>
        </w:r>
        <w:r w:rsidRPr="00E7148B">
          <w:rPr>
            <w:color w:val="auto"/>
            <w:lang w:val="en-GB"/>
          </w:rPr>
          <w:delText xml:space="preserve"> </w:delText>
        </w:r>
      </w:del>
      <w:r w:rsidRPr="00E7148B">
        <w:rPr>
          <w:color w:val="auto"/>
          <w:lang w:val="en-GB"/>
        </w:rPr>
        <w:t xml:space="preserve">separate </w:t>
      </w:r>
      <w:r>
        <w:rPr>
          <w:color w:val="auto"/>
          <w:lang w:val="en-GB"/>
        </w:rPr>
        <w:t xml:space="preserve">UEQ </w:t>
      </w:r>
      <w:ins w:id="367" w:author="Pečnik, Klemen" w:date="2022-09-23T21:29:00Z">
        <w:r w:rsidR="002C1D9D">
          <w:rPr>
            <w:color w:val="auto"/>
            <w:lang w:val="en-GB"/>
          </w:rPr>
          <w:t>SSL</w:t>
        </w:r>
      </w:ins>
      <w:del w:id="368" w:author="Pečnik, Klemen" w:date="2022-09-23T21:29:00Z">
        <w:r>
          <w:rPr>
            <w:color w:val="auto"/>
            <w:lang w:val="en-GB"/>
          </w:rPr>
          <w:delText>in sign language</w:delText>
        </w:r>
      </w:del>
      <w:r>
        <w:rPr>
          <w:color w:val="auto"/>
          <w:lang w:val="en-GB"/>
        </w:rPr>
        <w:t xml:space="preserve"> and standard</w:t>
      </w:r>
      <w:r w:rsidRPr="001E24E1">
        <w:rPr>
          <w:lang w:val="en-GB"/>
          <w:rPrChange w:id="369" w:author="Pečnik, Klemen" w:date="2022-09-23T21:29:00Z">
            <w:rPr>
              <w:color w:val="auto"/>
              <w:lang w:val="en-GB"/>
            </w:rPr>
          </w:rPrChange>
        </w:rPr>
        <w:t xml:space="preserve"> </w:t>
      </w:r>
      <w:ins w:id="370" w:author="Pečnik, Klemen" w:date="2022-09-23T21:29:00Z">
        <w:r w:rsidR="004C413E">
          <w:rPr>
            <w:szCs w:val="18"/>
            <w:lang w:val="en-GB"/>
          </w:rPr>
          <w:t xml:space="preserve">written </w:t>
        </w:r>
      </w:ins>
      <w:r w:rsidRPr="001E24E1">
        <w:rPr>
          <w:lang w:val="en-GB"/>
          <w:rPrChange w:id="371" w:author="Pečnik, Klemen" w:date="2022-09-23T21:29:00Z">
            <w:rPr>
              <w:color w:val="auto"/>
              <w:lang w:val="en-GB"/>
            </w:rPr>
          </w:rPrChange>
        </w:rPr>
        <w:t xml:space="preserve">UEQ </w:t>
      </w:r>
      <w:ins w:id="372" w:author="Pečnik, Klemen" w:date="2022-09-23T21:29:00Z">
        <w:r w:rsidR="004C413E">
          <w:rPr>
            <w:szCs w:val="18"/>
            <w:lang w:val="en-GB"/>
          </w:rPr>
          <w:t>in Slovenian</w:t>
        </w:r>
        <w:r w:rsidR="0033588A">
          <w:rPr>
            <w:color w:val="auto"/>
            <w:lang w:val="en-GB"/>
          </w:rPr>
          <w:t xml:space="preserve"> </w:t>
        </w:r>
        <w:r w:rsidR="004C413E">
          <w:rPr>
            <w:color w:val="auto"/>
            <w:lang w:val="en-GB"/>
          </w:rPr>
          <w:t>(</w:t>
        </w:r>
        <w:r w:rsidR="00E7148B" w:rsidRPr="00E7148B">
          <w:rPr>
            <w:color w:val="auto"/>
            <w:lang w:val="en-GB"/>
          </w:rPr>
          <w:t>UEQ</w:t>
        </w:r>
        <w:r w:rsidR="008A0B88">
          <w:rPr>
            <w:color w:val="auto"/>
            <w:lang w:val="en-GB"/>
          </w:rPr>
          <w:t xml:space="preserve"> </w:t>
        </w:r>
        <w:r w:rsidR="005A4069">
          <w:rPr>
            <w:color w:val="auto"/>
            <w:lang w:val="en-GB"/>
          </w:rPr>
          <w:t>TXT</w:t>
        </w:r>
        <w:r w:rsidR="004C413E">
          <w:rPr>
            <w:color w:val="auto"/>
            <w:lang w:val="en-GB"/>
          </w:rPr>
          <w:t>)</w:t>
        </w:r>
        <w:r w:rsidR="005A4069">
          <w:rPr>
            <w:color w:val="auto"/>
            <w:lang w:val="en-GB"/>
          </w:rPr>
          <w:t xml:space="preserve"> </w:t>
        </w:r>
      </w:ins>
      <w:r>
        <w:rPr>
          <w:color w:val="auto"/>
          <w:lang w:val="en-GB"/>
        </w:rPr>
        <w:t>evaluation versions</w:t>
      </w:r>
      <w:r w:rsidRPr="00E7148B">
        <w:rPr>
          <w:color w:val="auto"/>
          <w:lang w:val="en-GB"/>
        </w:rPr>
        <w:t xml:space="preserve"> were created.</w:t>
      </w:r>
      <w:del w:id="373" w:author="Pečnik, Klemen" w:date="2022-09-23T21:29:00Z">
        <w:r w:rsidRPr="00E7148B">
          <w:rPr>
            <w:color w:val="auto"/>
            <w:lang w:val="en-GB"/>
          </w:rPr>
          <w:delText xml:space="preserve"> During testing </w:delText>
        </w:r>
        <w:r>
          <w:rPr>
            <w:color w:val="auto"/>
            <w:lang w:val="en-GB"/>
          </w:rPr>
          <w:delText>the</w:delText>
        </w:r>
        <w:r w:rsidRPr="00E7148B">
          <w:rPr>
            <w:color w:val="auto"/>
            <w:lang w:val="en-GB"/>
          </w:rPr>
          <w:delText xml:space="preserve"> UEQ with statements in sign language has been used first, followed by </w:delText>
        </w:r>
        <w:r>
          <w:rPr>
            <w:color w:val="auto"/>
            <w:lang w:val="en-GB"/>
          </w:rPr>
          <w:delText>the</w:delText>
        </w:r>
        <w:r w:rsidRPr="00E7148B">
          <w:rPr>
            <w:color w:val="auto"/>
            <w:lang w:val="en-GB"/>
          </w:rPr>
          <w:delText xml:space="preserve"> standard UEQ with textual statements. </w:delText>
        </w:r>
      </w:del>
    </w:p>
    <w:p w14:paraId="28A12D7A" w14:textId="77777777" w:rsidR="00D4666B" w:rsidRDefault="00D4666B" w:rsidP="00D4666B">
      <w:pPr>
        <w:pStyle w:val="MDPI52figure"/>
        <w:keepNext/>
        <w:jc w:val="right"/>
      </w:pPr>
      <w:r>
        <w:rPr>
          <w:noProof/>
          <w:snapToGrid/>
          <w:lang w:val="en-GB"/>
        </w:rPr>
        <w:drawing>
          <wp:inline distT="0" distB="0" distL="0" distR="0" wp14:anchorId="4D7E1CD7" wp14:editId="7A2553AC">
            <wp:extent cx="4983547" cy="1383736"/>
            <wp:effectExtent l="0" t="0" r="0" b="635"/>
            <wp:docPr id="2" name="Picture 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066617" cy="1406801"/>
                    </a:xfrm>
                    <a:prstGeom prst="rect">
                      <a:avLst/>
                    </a:prstGeom>
                  </pic:spPr>
                </pic:pic>
              </a:graphicData>
            </a:graphic>
          </wp:inline>
        </w:drawing>
      </w:r>
    </w:p>
    <w:p w14:paraId="4A5A75D7" w14:textId="60028E6B" w:rsidR="00D4666B" w:rsidRDefault="00D4666B" w:rsidP="00D4666B">
      <w:pPr>
        <w:pStyle w:val="MDPI51figurecaption"/>
      </w:pPr>
      <w:bookmarkStart w:id="374" w:name="_Ref112242896"/>
      <w:r w:rsidRPr="00E7148B">
        <w:rPr>
          <w:b/>
        </w:rPr>
        <w:t xml:space="preserve">Figure </w:t>
      </w:r>
      <w:r w:rsidRPr="00E7148B">
        <w:rPr>
          <w:b/>
        </w:rPr>
        <w:fldChar w:fldCharType="begin"/>
      </w:r>
      <w:r w:rsidRPr="00E7148B">
        <w:rPr>
          <w:b/>
        </w:rPr>
        <w:instrText xml:space="preserve"> SEQ Figure \* ARABIC </w:instrText>
      </w:r>
      <w:r w:rsidRPr="00E7148B">
        <w:rPr>
          <w:b/>
        </w:rPr>
        <w:fldChar w:fldCharType="separate"/>
      </w:r>
      <w:ins w:id="375" w:author="Pečnik, Klemen" w:date="2022-09-24T05:03:00Z">
        <w:r w:rsidR="003514C4">
          <w:rPr>
            <w:b/>
            <w:noProof/>
          </w:rPr>
          <w:t>3</w:t>
        </w:r>
      </w:ins>
      <w:r w:rsidRPr="00E7148B">
        <w:rPr>
          <w:b/>
        </w:rPr>
        <w:fldChar w:fldCharType="end"/>
      </w:r>
      <w:bookmarkEnd w:id="374"/>
      <w:r w:rsidRPr="00E7148B">
        <w:rPr>
          <w:b/>
        </w:rPr>
        <w:t>.</w:t>
      </w:r>
      <w:r>
        <w:t xml:space="preserve"> </w:t>
      </w:r>
      <w:r w:rsidRPr="00E7148B">
        <w:t xml:space="preserve">UEQ </w:t>
      </w:r>
      <w:ins w:id="376" w:author="Pečnik, Klemen" w:date="2022-09-23T21:29:00Z">
        <w:r w:rsidR="002C1D9D">
          <w:t>SSL</w:t>
        </w:r>
        <w:r w:rsidR="00E7148B" w:rsidRPr="00157B4B">
          <w:t xml:space="preserve"> </w:t>
        </w:r>
      </w:ins>
      <w:del w:id="377" w:author="Pečnik, Klemen" w:date="2022-09-23T21:29:00Z">
        <w:r w:rsidRPr="00E7148B">
          <w:delText>in sign language</w:delText>
        </w:r>
        <w:r w:rsidRPr="00157B4B">
          <w:delText xml:space="preserve"> </w:delText>
        </w:r>
      </w:del>
      <w:r w:rsidRPr="00157B4B">
        <w:t xml:space="preserve">(left) and </w:t>
      </w:r>
      <w:ins w:id="378" w:author="Pečnik, Klemen" w:date="2022-09-23T21:29:00Z">
        <w:r w:rsidR="002C1D9D">
          <w:t>UEQ TXT</w:t>
        </w:r>
      </w:ins>
      <w:del w:id="379" w:author="Pečnik, Klemen" w:date="2022-09-23T21:29:00Z">
        <w:r w:rsidRPr="00157B4B">
          <w:delText>textual</w:delText>
        </w:r>
      </w:del>
      <w:r w:rsidRPr="00157B4B">
        <w:t xml:space="preserve"> (right) for the </w:t>
      </w:r>
      <w:ins w:id="380" w:author="Pečnik, Klemen" w:date="2022-09-23T21:29:00Z">
        <w:r w:rsidR="002C1D9D" w:rsidRPr="00157B4B">
          <w:t>statement</w:t>
        </w:r>
        <w:r w:rsidR="002C1D9D">
          <w:t>s</w:t>
        </w:r>
        <w:r w:rsidR="002C1D9D" w:rsidRPr="00157B4B">
          <w:t xml:space="preserve"> </w:t>
        </w:r>
      </w:ins>
      <w:r w:rsidRPr="00157B4B">
        <w:t xml:space="preserve">‘fast – slow’ </w:t>
      </w:r>
      <w:del w:id="381" w:author="Pečnik, Klemen" w:date="2022-09-23T21:29:00Z">
        <w:r w:rsidRPr="00157B4B">
          <w:delText>statement</w:delText>
        </w:r>
      </w:del>
    </w:p>
    <w:p w14:paraId="4A903B21" w14:textId="2CE798A2" w:rsidR="00346589" w:rsidRDefault="00D4666B" w:rsidP="00346589">
      <w:pPr>
        <w:pStyle w:val="MDPI31text"/>
        <w:rPr>
          <w:ins w:id="382" w:author="Pečnik, Klemen" w:date="2022-09-23T21:29:00Z"/>
          <w:color w:val="auto"/>
          <w:lang w:val="en-GB"/>
        </w:rPr>
      </w:pPr>
      <w:r w:rsidRPr="00E7148B">
        <w:rPr>
          <w:color w:val="auto"/>
          <w:lang w:val="en-GB"/>
        </w:rPr>
        <w:t xml:space="preserve">An example for the statements fast – slow is presented in </w:t>
      </w:r>
      <w:r w:rsidRPr="0098313D">
        <w:rPr>
          <w:color w:val="auto"/>
          <w:lang w:val="en-GB"/>
        </w:rPr>
        <w:fldChar w:fldCharType="begin"/>
      </w:r>
      <w:r w:rsidRPr="0098313D">
        <w:rPr>
          <w:color w:val="auto"/>
          <w:lang w:val="en-GB"/>
        </w:rPr>
        <w:instrText xml:space="preserve"> REF _Ref112242896 \h  \* MERGEFORMAT </w:instrText>
      </w:r>
      <w:r w:rsidRPr="0098313D">
        <w:rPr>
          <w:color w:val="auto"/>
          <w:lang w:val="en-GB"/>
        </w:rPr>
      </w:r>
      <w:r w:rsidRPr="0098313D">
        <w:rPr>
          <w:color w:val="auto"/>
          <w:lang w:val="en-GB"/>
        </w:rPr>
        <w:fldChar w:fldCharType="separate"/>
      </w:r>
      <w:ins w:id="383" w:author="Pečnik, Klemen" w:date="2022-09-24T05:03:00Z">
        <w:r w:rsidR="003514C4" w:rsidRPr="003514C4">
          <w:rPr>
            <w:rPrChange w:id="384" w:author="Pečnik, Klemen" w:date="2022-09-24T05:03:00Z">
              <w:rPr>
                <w:b/>
              </w:rPr>
            </w:rPrChange>
          </w:rPr>
          <w:t xml:space="preserve">Figure </w:t>
        </w:r>
        <w:r w:rsidR="003514C4" w:rsidRPr="003514C4">
          <w:rPr>
            <w:noProof/>
            <w:rPrChange w:id="385" w:author="Pečnik, Klemen" w:date="2022-09-24T05:03:00Z">
              <w:rPr>
                <w:b/>
                <w:noProof/>
              </w:rPr>
            </w:rPrChange>
          </w:rPr>
          <w:t>3</w:t>
        </w:r>
      </w:ins>
      <w:del w:id="386" w:author="Pečnik, Klemen" w:date="2022-09-24T02:57:00Z">
        <w:r w:rsidR="00321AC6" w:rsidRPr="00321AC6" w:rsidDel="009A2E63">
          <w:delText xml:space="preserve">Figure </w:delText>
        </w:r>
        <w:r w:rsidR="00321AC6" w:rsidRPr="00321AC6" w:rsidDel="009A2E63">
          <w:rPr>
            <w:noProof/>
          </w:rPr>
          <w:delText>1</w:delText>
        </w:r>
      </w:del>
      <w:r w:rsidRPr="0098313D">
        <w:rPr>
          <w:color w:val="auto"/>
          <w:lang w:val="en-GB"/>
        </w:rPr>
        <w:fldChar w:fldCharType="end"/>
      </w:r>
      <w:ins w:id="387" w:author="Pečnik, Klemen" w:date="2022-09-23T21:29:00Z">
        <w:r w:rsidR="00346589" w:rsidRPr="0098313D">
          <w:rPr>
            <w:color w:val="auto"/>
            <w:lang w:val="en-GB"/>
          </w:rPr>
          <w:t>,</w:t>
        </w:r>
        <w:r w:rsidR="00346589" w:rsidRPr="00E7148B">
          <w:rPr>
            <w:color w:val="auto"/>
            <w:lang w:val="en-GB"/>
          </w:rPr>
          <w:t xml:space="preserve"> with the </w:t>
        </w:r>
      </w:ins>
      <w:ins w:id="388" w:author="Pečnik, Klemen" w:date="2022-09-24T04:21:00Z">
        <w:r w:rsidR="00A40184">
          <w:rPr>
            <w:color w:val="auto"/>
            <w:lang w:val="en-GB"/>
          </w:rPr>
          <w:t>SSL</w:t>
        </w:r>
      </w:ins>
      <w:ins w:id="389" w:author="Pečnik, Klemen" w:date="2022-09-23T21:29:00Z">
        <w:r w:rsidR="00346589" w:rsidRPr="00E7148B">
          <w:rPr>
            <w:color w:val="auto"/>
            <w:lang w:val="en-GB"/>
          </w:rPr>
          <w:t xml:space="preserve"> version on the left side and the standard version on the right side.</w:t>
        </w:r>
        <w:r w:rsidR="00E50509">
          <w:rPr>
            <w:color w:val="auto"/>
            <w:lang w:val="en-GB"/>
          </w:rPr>
          <w:t xml:space="preserve"> </w:t>
        </w:r>
        <w:r w:rsidR="0004733B">
          <w:rPr>
            <w:color w:val="auto"/>
            <w:lang w:val="en-GB"/>
          </w:rPr>
          <w:t xml:space="preserve">There are many studies and approaches </w:t>
        </w:r>
        <w:r w:rsidR="007602A8">
          <w:rPr>
            <w:color w:val="auto"/>
            <w:lang w:val="en-GB"/>
          </w:rPr>
          <w:t xml:space="preserve">for pilot testing and validation process </w:t>
        </w:r>
        <w:r w:rsidR="00A94701">
          <w:rPr>
            <w:color w:val="auto"/>
            <w:lang w:val="en-GB"/>
          </w:rPr>
          <w:t xml:space="preserve">of </w:t>
        </w:r>
        <w:r w:rsidR="0070696F">
          <w:rPr>
            <w:color w:val="auto"/>
            <w:lang w:val="en-GB"/>
          </w:rPr>
          <w:t>translated questionnaires</w:t>
        </w:r>
        <w:r w:rsidR="002F0895">
          <w:rPr>
            <w:color w:val="auto"/>
            <w:lang w:val="en-GB"/>
          </w:rPr>
          <w:t xml:space="preserve">, </w:t>
        </w:r>
        <w:r w:rsidR="00B87947">
          <w:rPr>
            <w:color w:val="auto"/>
            <w:lang w:val="en-GB"/>
          </w:rPr>
          <w:t xml:space="preserve">while </w:t>
        </w:r>
        <w:r w:rsidR="00FE7DDB">
          <w:rPr>
            <w:color w:val="auto"/>
            <w:lang w:val="en-GB"/>
          </w:rPr>
          <w:t xml:space="preserve">for the present study </w:t>
        </w:r>
        <w:r w:rsidR="005B611D">
          <w:rPr>
            <w:color w:val="auto"/>
            <w:lang w:val="en-GB"/>
          </w:rPr>
          <w:t xml:space="preserve">three </w:t>
        </w:r>
        <w:r w:rsidR="00B87947">
          <w:rPr>
            <w:color w:val="auto"/>
            <w:lang w:val="en-GB"/>
          </w:rPr>
          <w:t xml:space="preserve">main </w:t>
        </w:r>
        <w:r w:rsidR="005B611D">
          <w:rPr>
            <w:color w:val="auto"/>
            <w:lang w:val="en-GB"/>
          </w:rPr>
          <w:t>options were identified as applicable</w:t>
        </w:r>
        <w:r w:rsidR="00B87947">
          <w:rPr>
            <w:color w:val="auto"/>
            <w:lang w:val="en-GB"/>
          </w:rPr>
          <w:t xml:space="preserve">. </w:t>
        </w:r>
        <w:r w:rsidR="00ED092F">
          <w:rPr>
            <w:color w:val="auto"/>
            <w:lang w:val="en-GB"/>
          </w:rPr>
          <w:t xml:space="preserve">In </w:t>
        </w:r>
        <w:r w:rsidR="009D5972">
          <w:rPr>
            <w:color w:val="auto"/>
            <w:lang w:val="en-GB"/>
          </w:rPr>
          <w:t xml:space="preserve">the </w:t>
        </w:r>
        <w:r w:rsidR="00ED092F">
          <w:rPr>
            <w:color w:val="auto"/>
            <w:lang w:val="en-GB"/>
          </w:rPr>
          <w:t>first</w:t>
        </w:r>
        <w:r w:rsidR="00BD3BFB">
          <w:rPr>
            <w:color w:val="auto"/>
            <w:lang w:val="en-GB"/>
          </w:rPr>
          <w:t xml:space="preserve"> option</w:t>
        </w:r>
        <w:r w:rsidR="00ED092F">
          <w:rPr>
            <w:color w:val="auto"/>
            <w:lang w:val="en-GB"/>
          </w:rPr>
          <w:t xml:space="preserve"> </w:t>
        </w:r>
        <w:r w:rsidR="006A00D1">
          <w:rPr>
            <w:color w:val="auto"/>
            <w:lang w:val="en-GB"/>
          </w:rPr>
          <w:t xml:space="preserve">the participants would </w:t>
        </w:r>
        <w:r w:rsidR="00F63D94">
          <w:rPr>
            <w:color w:val="auto"/>
            <w:lang w:val="en-GB"/>
          </w:rPr>
          <w:t xml:space="preserve">first </w:t>
        </w:r>
        <w:r w:rsidR="002F5884">
          <w:rPr>
            <w:color w:val="auto"/>
            <w:lang w:val="en-GB"/>
          </w:rPr>
          <w:t xml:space="preserve">respond to </w:t>
        </w:r>
        <w:r w:rsidR="00BD3BFB">
          <w:rPr>
            <w:color w:val="auto"/>
            <w:lang w:val="en-GB"/>
          </w:rPr>
          <w:t xml:space="preserve">the </w:t>
        </w:r>
        <w:r w:rsidR="00F9636E">
          <w:rPr>
            <w:color w:val="auto"/>
            <w:lang w:val="en-GB"/>
          </w:rPr>
          <w:t xml:space="preserve">UEQ </w:t>
        </w:r>
        <w:r w:rsidR="00E31300">
          <w:rPr>
            <w:color w:val="auto"/>
            <w:lang w:val="en-GB"/>
          </w:rPr>
          <w:t>TXT</w:t>
        </w:r>
        <w:r w:rsidR="00F9636E">
          <w:rPr>
            <w:color w:val="auto"/>
            <w:lang w:val="en-GB"/>
          </w:rPr>
          <w:t xml:space="preserve"> and </w:t>
        </w:r>
        <w:r w:rsidR="00F63D94">
          <w:rPr>
            <w:color w:val="auto"/>
            <w:lang w:val="en-GB"/>
          </w:rPr>
          <w:t>then</w:t>
        </w:r>
        <w:r w:rsidR="00F9636E">
          <w:rPr>
            <w:color w:val="auto"/>
            <w:lang w:val="en-GB"/>
          </w:rPr>
          <w:t xml:space="preserve"> to </w:t>
        </w:r>
        <w:r w:rsidR="003D6058">
          <w:rPr>
            <w:color w:val="auto"/>
            <w:lang w:val="en-GB"/>
          </w:rPr>
          <w:t xml:space="preserve">the </w:t>
        </w:r>
        <w:r w:rsidR="00F9636E">
          <w:rPr>
            <w:color w:val="auto"/>
            <w:lang w:val="en-GB"/>
          </w:rPr>
          <w:t xml:space="preserve">UEQ </w:t>
        </w:r>
        <w:r w:rsidR="00E31300">
          <w:rPr>
            <w:color w:val="auto"/>
            <w:lang w:val="en-GB"/>
          </w:rPr>
          <w:t>SSL</w:t>
        </w:r>
        <w:r w:rsidR="00412378">
          <w:rPr>
            <w:color w:val="auto"/>
            <w:lang w:val="en-GB"/>
          </w:rPr>
          <w:t xml:space="preserve">, </w:t>
        </w:r>
        <w:r w:rsidR="00F63D94">
          <w:rPr>
            <w:color w:val="auto"/>
            <w:lang w:val="en-GB"/>
          </w:rPr>
          <w:t>however</w:t>
        </w:r>
        <w:r w:rsidR="00AC250A">
          <w:rPr>
            <w:color w:val="auto"/>
            <w:lang w:val="en-GB"/>
          </w:rPr>
          <w:t xml:space="preserve"> during </w:t>
        </w:r>
        <w:r w:rsidR="00F63D94">
          <w:rPr>
            <w:color w:val="auto"/>
            <w:lang w:val="en-GB"/>
          </w:rPr>
          <w:t xml:space="preserve">the </w:t>
        </w:r>
        <w:r w:rsidR="00AC250A">
          <w:rPr>
            <w:color w:val="auto"/>
            <w:lang w:val="en-GB"/>
          </w:rPr>
          <w:t>preliminary study</w:t>
        </w:r>
        <w:r w:rsidR="004634AA">
          <w:rPr>
            <w:color w:val="auto"/>
            <w:lang w:val="en-GB"/>
          </w:rPr>
          <w:t xml:space="preserve"> </w:t>
        </w:r>
        <w:r w:rsidR="00F63D94">
          <w:rPr>
            <w:color w:val="auto"/>
            <w:lang w:val="en-GB"/>
          </w:rPr>
          <w:t xml:space="preserve">a </w:t>
        </w:r>
        <w:r w:rsidR="004634AA">
          <w:rPr>
            <w:color w:val="auto"/>
            <w:lang w:val="en-GB"/>
          </w:rPr>
          <w:t xml:space="preserve">drawback of this approach was identified as </w:t>
        </w:r>
        <w:r w:rsidR="00F63D94">
          <w:rPr>
            <w:color w:val="auto"/>
            <w:lang w:val="en-GB"/>
          </w:rPr>
          <w:t xml:space="preserve">the </w:t>
        </w:r>
        <w:r w:rsidR="004634AA">
          <w:rPr>
            <w:color w:val="auto"/>
            <w:lang w:val="en-GB"/>
          </w:rPr>
          <w:t xml:space="preserve">participants were </w:t>
        </w:r>
        <w:r w:rsidR="007D0BFA">
          <w:rPr>
            <w:color w:val="auto"/>
            <w:lang w:val="en-GB"/>
          </w:rPr>
          <w:t xml:space="preserve">biased </w:t>
        </w:r>
        <w:r w:rsidR="009C1001">
          <w:rPr>
            <w:color w:val="auto"/>
            <w:lang w:val="en-GB"/>
          </w:rPr>
          <w:t>by</w:t>
        </w:r>
        <w:r w:rsidR="007D0BFA">
          <w:rPr>
            <w:color w:val="auto"/>
            <w:lang w:val="en-GB"/>
          </w:rPr>
          <w:t xml:space="preserve"> </w:t>
        </w:r>
        <w:r w:rsidR="006962FE">
          <w:rPr>
            <w:color w:val="auto"/>
            <w:lang w:val="en-GB"/>
          </w:rPr>
          <w:t xml:space="preserve">the </w:t>
        </w:r>
        <w:r w:rsidR="007D0BFA">
          <w:rPr>
            <w:color w:val="auto"/>
            <w:lang w:val="en-GB"/>
          </w:rPr>
          <w:t>originating questionnaire</w:t>
        </w:r>
        <w:r w:rsidR="00FD3123">
          <w:rPr>
            <w:color w:val="auto"/>
            <w:lang w:val="en-GB"/>
          </w:rPr>
          <w:t xml:space="preserve"> </w:t>
        </w:r>
        <w:r w:rsidR="0083467D">
          <w:rPr>
            <w:color w:val="auto"/>
            <w:lang w:val="en-GB"/>
          </w:rPr>
          <w:t>(UEQ TXT)</w:t>
        </w:r>
        <w:r w:rsidR="00FD3123">
          <w:rPr>
            <w:color w:val="auto"/>
            <w:lang w:val="en-GB"/>
          </w:rPr>
          <w:t xml:space="preserve"> causing </w:t>
        </w:r>
        <w:r w:rsidR="00670091">
          <w:rPr>
            <w:color w:val="auto"/>
            <w:lang w:val="en-GB"/>
          </w:rPr>
          <w:t xml:space="preserve">constant </w:t>
        </w:r>
        <w:r w:rsidR="00AE47F3">
          <w:rPr>
            <w:color w:val="auto"/>
            <w:lang w:val="en-GB"/>
          </w:rPr>
          <w:t>back-comparison of target</w:t>
        </w:r>
        <w:r w:rsidR="003C13A0">
          <w:rPr>
            <w:color w:val="auto"/>
            <w:lang w:val="en-GB"/>
          </w:rPr>
          <w:t xml:space="preserve"> language</w:t>
        </w:r>
        <w:r w:rsidR="00AE47F3">
          <w:rPr>
            <w:color w:val="auto"/>
            <w:lang w:val="en-GB"/>
          </w:rPr>
          <w:t>,</w:t>
        </w:r>
        <w:r w:rsidR="00F63D94">
          <w:rPr>
            <w:color w:val="auto"/>
            <w:lang w:val="en-GB"/>
          </w:rPr>
          <w:t xml:space="preserve"> the</w:t>
        </w:r>
        <w:r w:rsidR="00AE47F3">
          <w:rPr>
            <w:color w:val="auto"/>
            <w:lang w:val="en-GB"/>
          </w:rPr>
          <w:t xml:space="preserve"> SSL version</w:t>
        </w:r>
        <w:r w:rsidR="003C13A0">
          <w:rPr>
            <w:color w:val="auto"/>
            <w:lang w:val="en-GB"/>
          </w:rPr>
          <w:t>,</w:t>
        </w:r>
        <w:r w:rsidR="00AE47F3">
          <w:rPr>
            <w:color w:val="auto"/>
            <w:lang w:val="en-GB"/>
          </w:rPr>
          <w:t xml:space="preserve"> to </w:t>
        </w:r>
      </w:ins>
      <w:ins w:id="390" w:author="Pečnik, Klemen" w:date="2022-09-24T01:41:00Z">
        <w:r w:rsidR="008D7861">
          <w:rPr>
            <w:color w:val="auto"/>
            <w:lang w:val="en-GB"/>
          </w:rPr>
          <w:t xml:space="preserve">the </w:t>
        </w:r>
      </w:ins>
      <w:ins w:id="391" w:author="Pečnik, Klemen" w:date="2022-09-23T21:29:00Z">
        <w:r w:rsidR="003C13A0">
          <w:rPr>
            <w:color w:val="auto"/>
            <w:lang w:val="en-GB"/>
          </w:rPr>
          <w:t xml:space="preserve">original questionnaire. </w:t>
        </w:r>
        <w:r w:rsidR="00412378">
          <w:rPr>
            <w:color w:val="auto"/>
            <w:lang w:val="en-GB"/>
          </w:rPr>
          <w:t>The second option with</w:t>
        </w:r>
        <w:r w:rsidR="00434717">
          <w:rPr>
            <w:color w:val="auto"/>
            <w:lang w:val="en-GB"/>
          </w:rPr>
          <w:t xml:space="preserve"> randomly</w:t>
        </w:r>
        <w:r w:rsidR="00412378">
          <w:rPr>
            <w:color w:val="auto"/>
            <w:lang w:val="en-GB"/>
          </w:rPr>
          <w:t xml:space="preserve"> alternating</w:t>
        </w:r>
        <w:r w:rsidR="00434717">
          <w:rPr>
            <w:color w:val="auto"/>
            <w:lang w:val="en-GB"/>
          </w:rPr>
          <w:t xml:space="preserve"> both versions of questionnaires </w:t>
        </w:r>
        <w:r w:rsidR="00F63D94">
          <w:rPr>
            <w:color w:val="auto"/>
            <w:lang w:val="en-GB"/>
          </w:rPr>
          <w:t>was</w:t>
        </w:r>
        <w:r w:rsidR="00434717">
          <w:rPr>
            <w:color w:val="auto"/>
            <w:lang w:val="en-GB"/>
          </w:rPr>
          <w:t xml:space="preserve"> at first </w:t>
        </w:r>
        <w:r w:rsidR="00573F90">
          <w:rPr>
            <w:color w:val="auto"/>
            <w:lang w:val="en-GB"/>
          </w:rPr>
          <w:t xml:space="preserve">recognized as the best </w:t>
        </w:r>
        <w:r w:rsidR="001323E2">
          <w:rPr>
            <w:color w:val="auto"/>
            <w:lang w:val="en-GB"/>
          </w:rPr>
          <w:t>one</w:t>
        </w:r>
        <w:r w:rsidR="000C4563">
          <w:rPr>
            <w:color w:val="auto"/>
            <w:lang w:val="en-GB"/>
          </w:rPr>
          <w:t>.</w:t>
        </w:r>
        <w:r w:rsidR="00573F90">
          <w:rPr>
            <w:color w:val="auto"/>
            <w:lang w:val="en-GB"/>
          </w:rPr>
          <w:t xml:space="preserve"> </w:t>
        </w:r>
        <w:r w:rsidR="009B4BC8">
          <w:rPr>
            <w:color w:val="auto"/>
            <w:lang w:val="en-GB"/>
          </w:rPr>
          <w:t>However,</w:t>
        </w:r>
        <w:r w:rsidR="00AE1033">
          <w:rPr>
            <w:color w:val="auto"/>
            <w:lang w:val="en-GB"/>
          </w:rPr>
          <w:t xml:space="preserve"> the UEQ handbook as well as </w:t>
        </w:r>
        <w:r w:rsidR="000B4F80">
          <w:rPr>
            <w:color w:val="auto"/>
            <w:lang w:val="en-GB"/>
          </w:rPr>
          <w:t xml:space="preserve">the </w:t>
        </w:r>
        <w:r w:rsidR="00D33DCC">
          <w:rPr>
            <w:color w:val="auto"/>
            <w:lang w:val="en-GB"/>
          </w:rPr>
          <w:t xml:space="preserve">guidelines for </w:t>
        </w:r>
        <w:r w:rsidR="000B4F80">
          <w:rPr>
            <w:color w:val="auto"/>
            <w:lang w:val="en-GB"/>
          </w:rPr>
          <w:t xml:space="preserve">the </w:t>
        </w:r>
        <w:r w:rsidR="00D33DCC">
          <w:rPr>
            <w:color w:val="auto"/>
            <w:lang w:val="en-GB"/>
          </w:rPr>
          <w:t xml:space="preserve">validation </w:t>
        </w:r>
        <w:r w:rsidR="00EF5580">
          <w:rPr>
            <w:color w:val="auto"/>
            <w:lang w:val="en-GB"/>
          </w:rPr>
          <w:t xml:space="preserve">of </w:t>
        </w:r>
        <w:r w:rsidR="000B4F80">
          <w:rPr>
            <w:color w:val="auto"/>
            <w:lang w:val="en-GB"/>
          </w:rPr>
          <w:t xml:space="preserve">the </w:t>
        </w:r>
        <w:r w:rsidR="00EF5580">
          <w:rPr>
            <w:color w:val="auto"/>
            <w:lang w:val="en-GB"/>
          </w:rPr>
          <w:t xml:space="preserve">translated </w:t>
        </w:r>
        <w:r w:rsidR="006A3A6C">
          <w:rPr>
            <w:color w:val="auto"/>
            <w:lang w:val="en-GB"/>
          </w:rPr>
          <w:t>question</w:t>
        </w:r>
        <w:r w:rsidR="004F294D">
          <w:rPr>
            <w:color w:val="auto"/>
            <w:lang w:val="en-GB"/>
          </w:rPr>
          <w:t>n</w:t>
        </w:r>
        <w:r w:rsidR="006A3A6C">
          <w:rPr>
            <w:color w:val="auto"/>
            <w:lang w:val="en-GB"/>
          </w:rPr>
          <w:t xml:space="preserve">aires </w:t>
        </w:r>
        <w:r w:rsidR="00656095">
          <w:rPr>
            <w:color w:val="auto"/>
            <w:lang w:val="en-GB"/>
          </w:rPr>
          <w:t>used as measuring instrument</w:t>
        </w:r>
        <w:r w:rsidR="004F294D">
          <w:rPr>
            <w:color w:val="auto"/>
            <w:lang w:val="en-GB"/>
          </w:rPr>
          <w:t xml:space="preserve"> </w:t>
        </w:r>
        <w:r w:rsidR="006645E9">
          <w:rPr>
            <w:color w:val="auto"/>
            <w:lang w:val="en-GB"/>
          </w:rPr>
          <w:t>suggest that non-</w:t>
        </w:r>
        <w:r w:rsidR="000B4F80">
          <w:rPr>
            <w:color w:val="auto"/>
            <w:lang w:val="en-GB"/>
          </w:rPr>
          <w:t>alternating</w:t>
        </w:r>
        <w:r w:rsidR="00B31D9F">
          <w:rPr>
            <w:color w:val="auto"/>
            <w:lang w:val="en-GB"/>
          </w:rPr>
          <w:t xml:space="preserve"> </w:t>
        </w:r>
        <w:r w:rsidR="000C57DD">
          <w:rPr>
            <w:color w:val="auto"/>
            <w:lang w:val="en-GB"/>
          </w:rPr>
          <w:t>met</w:t>
        </w:r>
        <w:r w:rsidR="00D507AE">
          <w:rPr>
            <w:color w:val="auto"/>
            <w:lang w:val="en-GB"/>
          </w:rPr>
          <w:t>h</w:t>
        </w:r>
        <w:r w:rsidR="000C57DD">
          <w:rPr>
            <w:color w:val="auto"/>
            <w:lang w:val="en-GB"/>
          </w:rPr>
          <w:t>od</w:t>
        </w:r>
        <w:r w:rsidR="000B4F80">
          <w:rPr>
            <w:color w:val="auto"/>
            <w:lang w:val="en-GB"/>
          </w:rPr>
          <w:t>s should be used</w:t>
        </w:r>
        <w:r w:rsidR="001B6656">
          <w:rPr>
            <w:color w:val="auto"/>
            <w:lang w:val="en-GB"/>
          </w:rPr>
          <w:t xml:space="preserve"> in such cases</w:t>
        </w:r>
        <w:r w:rsidR="000B4F80">
          <w:rPr>
            <w:color w:val="auto"/>
            <w:lang w:val="en-GB"/>
          </w:rPr>
          <w:t>.</w:t>
        </w:r>
        <w:r w:rsidR="00BF12D3">
          <w:rPr>
            <w:color w:val="auto"/>
            <w:lang w:val="en-GB"/>
          </w:rPr>
          <w:t xml:space="preserve"> </w:t>
        </w:r>
        <w:r w:rsidR="001B6656">
          <w:rPr>
            <w:color w:val="auto"/>
            <w:lang w:val="en-GB"/>
          </w:rPr>
          <w:t>A</w:t>
        </w:r>
        <w:r w:rsidR="00AE0CD6">
          <w:rPr>
            <w:color w:val="auto"/>
            <w:lang w:val="en-GB"/>
          </w:rPr>
          <w:t xml:space="preserve">fter consultation </w:t>
        </w:r>
        <w:r w:rsidR="00D4676F">
          <w:rPr>
            <w:color w:val="auto"/>
            <w:lang w:val="en-GB"/>
          </w:rPr>
          <w:t xml:space="preserve">with </w:t>
        </w:r>
        <w:r w:rsidR="00CB0AAF">
          <w:rPr>
            <w:color w:val="auto"/>
            <w:lang w:val="en-GB"/>
          </w:rPr>
          <w:t xml:space="preserve">the </w:t>
        </w:r>
        <w:r w:rsidR="00CB0AAF" w:rsidRPr="00484086">
          <w:rPr>
            <w:lang w:val="en-GB"/>
          </w:rPr>
          <w:t>Association of Deaf Teachers in Slovenia</w:t>
        </w:r>
        <w:r w:rsidR="00C65A16">
          <w:rPr>
            <w:lang w:val="en-GB"/>
          </w:rPr>
          <w:t>,</w:t>
        </w:r>
        <w:r w:rsidR="00CB0AAF">
          <w:rPr>
            <w:color w:val="auto"/>
            <w:lang w:val="en-GB"/>
          </w:rPr>
          <w:t xml:space="preserve"> </w:t>
        </w:r>
        <w:r w:rsidR="0002773E">
          <w:rPr>
            <w:color w:val="auto"/>
            <w:lang w:val="en-GB"/>
          </w:rPr>
          <w:t xml:space="preserve">the </w:t>
        </w:r>
        <w:r w:rsidR="00FF7726">
          <w:rPr>
            <w:color w:val="auto"/>
            <w:lang w:val="en-GB"/>
          </w:rPr>
          <w:t xml:space="preserve">option </w:t>
        </w:r>
        <w:r w:rsidR="0086532C">
          <w:rPr>
            <w:color w:val="auto"/>
            <w:lang w:val="en-GB"/>
          </w:rPr>
          <w:t>of alternating</w:t>
        </w:r>
        <w:r w:rsidR="006C3B8A">
          <w:rPr>
            <w:color w:val="auto"/>
            <w:lang w:val="en-GB"/>
          </w:rPr>
          <w:t xml:space="preserve"> </w:t>
        </w:r>
        <w:r w:rsidR="00C65A16">
          <w:rPr>
            <w:color w:val="auto"/>
            <w:lang w:val="en-GB"/>
          </w:rPr>
          <w:t xml:space="preserve">the </w:t>
        </w:r>
        <w:r w:rsidR="0086532C">
          <w:rPr>
            <w:color w:val="auto"/>
            <w:lang w:val="en-GB"/>
          </w:rPr>
          <w:t>UEQ versions</w:t>
        </w:r>
        <w:r w:rsidR="00FF7726">
          <w:rPr>
            <w:color w:val="auto"/>
            <w:lang w:val="en-GB"/>
          </w:rPr>
          <w:t xml:space="preserve"> was </w:t>
        </w:r>
        <w:r w:rsidR="006C3B8A">
          <w:rPr>
            <w:color w:val="auto"/>
            <w:lang w:val="en-GB"/>
          </w:rPr>
          <w:t xml:space="preserve">considered </w:t>
        </w:r>
        <w:r w:rsidR="009A69F6">
          <w:rPr>
            <w:color w:val="auto"/>
            <w:lang w:val="en-GB"/>
          </w:rPr>
          <w:t xml:space="preserve">for </w:t>
        </w:r>
        <w:r w:rsidR="004359E0">
          <w:rPr>
            <w:color w:val="auto"/>
            <w:lang w:val="en-GB"/>
          </w:rPr>
          <w:t xml:space="preserve">the validation </w:t>
        </w:r>
        <w:r w:rsidR="006B0DB7">
          <w:rPr>
            <w:color w:val="auto"/>
            <w:lang w:val="en-GB"/>
          </w:rPr>
          <w:t xml:space="preserve">of </w:t>
        </w:r>
        <w:r w:rsidR="0002773E">
          <w:rPr>
            <w:color w:val="auto"/>
            <w:lang w:val="en-GB"/>
          </w:rPr>
          <w:t xml:space="preserve">the </w:t>
        </w:r>
        <w:r w:rsidR="00B72909">
          <w:rPr>
            <w:color w:val="auto"/>
            <w:lang w:val="en-GB"/>
          </w:rPr>
          <w:t>UE</w:t>
        </w:r>
        <w:r w:rsidR="0061557C">
          <w:rPr>
            <w:color w:val="auto"/>
            <w:lang w:val="en-GB"/>
          </w:rPr>
          <w:t>Q</w:t>
        </w:r>
        <w:r w:rsidR="00B72909">
          <w:rPr>
            <w:color w:val="auto"/>
            <w:lang w:val="en-GB"/>
          </w:rPr>
          <w:t xml:space="preserve"> </w:t>
        </w:r>
        <w:r w:rsidR="00DE14B9">
          <w:rPr>
            <w:color w:val="auto"/>
            <w:lang w:val="en-GB"/>
          </w:rPr>
          <w:t>SSL</w:t>
        </w:r>
        <w:r w:rsidR="00532A58">
          <w:rPr>
            <w:color w:val="auto"/>
            <w:lang w:val="en-GB"/>
          </w:rPr>
          <w:t xml:space="preserve"> for future work. </w:t>
        </w:r>
        <w:r w:rsidR="00923699">
          <w:rPr>
            <w:color w:val="auto"/>
            <w:lang w:val="en-GB"/>
          </w:rPr>
          <w:t>Meanwhile</w:t>
        </w:r>
        <w:r w:rsidR="00BD717D">
          <w:rPr>
            <w:color w:val="auto"/>
            <w:lang w:val="en-GB"/>
          </w:rPr>
          <w:t xml:space="preserve"> during</w:t>
        </w:r>
        <w:r w:rsidR="00BF12D3">
          <w:rPr>
            <w:color w:val="auto"/>
            <w:lang w:val="en-GB"/>
          </w:rPr>
          <w:t xml:space="preserve"> methodology development</w:t>
        </w:r>
      </w:ins>
      <w:ins w:id="392" w:author="Pečnik, Klemen" w:date="2022-09-23T22:01:00Z">
        <w:r w:rsidR="00DF12A1">
          <w:rPr>
            <w:color w:val="auto"/>
            <w:lang w:val="en-GB"/>
          </w:rPr>
          <w:t>,</w:t>
        </w:r>
      </w:ins>
      <w:ins w:id="393" w:author="Pečnik, Klemen" w:date="2022-09-23T21:29:00Z">
        <w:r w:rsidR="00844338">
          <w:rPr>
            <w:color w:val="auto"/>
            <w:lang w:val="en-GB"/>
          </w:rPr>
          <w:t xml:space="preserve"> the </w:t>
        </w:r>
        <w:r w:rsidR="00E940C0">
          <w:rPr>
            <w:color w:val="auto"/>
            <w:lang w:val="en-GB"/>
          </w:rPr>
          <w:t>m</w:t>
        </w:r>
        <w:r w:rsidR="00844338">
          <w:rPr>
            <w:color w:val="auto"/>
            <w:lang w:val="en-GB"/>
          </w:rPr>
          <w:t xml:space="preserve">ethod of </w:t>
        </w:r>
        <w:r w:rsidR="00C31F4B">
          <w:rPr>
            <w:color w:val="auto"/>
            <w:lang w:val="en-GB"/>
          </w:rPr>
          <w:t xml:space="preserve">the </w:t>
        </w:r>
        <w:r w:rsidR="00844338" w:rsidRPr="00844338">
          <w:rPr>
            <w:color w:val="auto"/>
            <w:lang w:val="en-GB"/>
          </w:rPr>
          <w:t>preliminary psychometric testing of the</w:t>
        </w:r>
        <w:r w:rsidR="00844338">
          <w:rPr>
            <w:color w:val="auto"/>
            <w:lang w:val="en-GB"/>
          </w:rPr>
          <w:t xml:space="preserve"> </w:t>
        </w:r>
        <w:r w:rsidR="00844338" w:rsidRPr="00844338">
          <w:rPr>
            <w:color w:val="auto"/>
            <w:lang w:val="en-GB"/>
          </w:rPr>
          <w:t>pre</w:t>
        </w:r>
        <w:r w:rsidR="004541F0">
          <w:rPr>
            <w:color w:val="auto"/>
            <w:lang w:val="en-GB"/>
          </w:rPr>
          <w:t>-</w:t>
        </w:r>
        <w:r w:rsidR="00844338" w:rsidRPr="00844338">
          <w:rPr>
            <w:color w:val="auto"/>
            <w:lang w:val="en-GB"/>
          </w:rPr>
          <w:t>ﬁnal version of the translated instrument</w:t>
        </w:r>
        <w:r w:rsidR="00844338">
          <w:rPr>
            <w:color w:val="auto"/>
            <w:lang w:val="en-GB"/>
          </w:rPr>
          <w:t xml:space="preserve"> </w:t>
        </w:r>
        <w:r w:rsidR="00844338" w:rsidRPr="00844338">
          <w:rPr>
            <w:color w:val="auto"/>
            <w:lang w:val="en-GB"/>
          </w:rPr>
          <w:t>with a bilingual sampl</w:t>
        </w:r>
        <w:r w:rsidR="00844338">
          <w:rPr>
            <w:color w:val="auto"/>
            <w:lang w:val="en-GB"/>
          </w:rPr>
          <w:t>e</w:t>
        </w:r>
        <w:r w:rsidR="0083027D">
          <w:rPr>
            <w:color w:val="auto"/>
            <w:lang w:val="en-GB"/>
          </w:rPr>
          <w:t xml:space="preserve"> has be</w:t>
        </w:r>
        <w:r w:rsidR="00144C76">
          <w:rPr>
            <w:color w:val="auto"/>
            <w:lang w:val="en-GB"/>
          </w:rPr>
          <w:t xml:space="preserve">en recognized as the most appropriate </w:t>
        </w:r>
        <w:r w:rsidR="007A602E">
          <w:rPr>
            <w:color w:val="auto"/>
            <w:lang w:val="en-GB"/>
          </w:rPr>
          <w:t xml:space="preserve">approach. In accordance with </w:t>
        </w:r>
        <w:r w:rsidR="0042495F">
          <w:rPr>
            <w:color w:val="auto"/>
            <w:lang w:val="en-GB"/>
          </w:rPr>
          <w:t>“</w:t>
        </w:r>
        <w:r w:rsidR="007241A6" w:rsidRPr="007241A6">
          <w:rPr>
            <w:color w:val="auto"/>
            <w:lang w:val="en-GB"/>
          </w:rPr>
          <w:t>The participants respond to the items of the</w:t>
        </w:r>
        <w:r w:rsidR="007241A6">
          <w:rPr>
            <w:color w:val="auto"/>
            <w:lang w:val="en-GB"/>
          </w:rPr>
          <w:t xml:space="preserve"> </w:t>
        </w:r>
        <w:r w:rsidR="00575DF3">
          <w:rPr>
            <w:color w:val="auto"/>
            <w:lang w:val="en-GB"/>
          </w:rPr>
          <w:t xml:space="preserve">pre-final version of </w:t>
        </w:r>
        <w:r w:rsidR="00C615FF">
          <w:rPr>
            <w:color w:val="auto"/>
            <w:lang w:val="en-GB"/>
          </w:rPr>
          <w:t>questionnaire in target language (</w:t>
        </w:r>
        <w:r w:rsidR="007241A6" w:rsidRPr="007241A6">
          <w:rPr>
            <w:color w:val="auto"/>
            <w:lang w:val="en-GB"/>
          </w:rPr>
          <w:t>P-FTL</w:t>
        </w:r>
        <w:r w:rsidR="00C615FF">
          <w:rPr>
            <w:color w:val="auto"/>
            <w:lang w:val="en-GB"/>
          </w:rPr>
          <w:t>)</w:t>
        </w:r>
        <w:r w:rsidR="007241A6" w:rsidRPr="007241A6">
          <w:rPr>
            <w:color w:val="auto"/>
            <w:lang w:val="en-GB"/>
          </w:rPr>
          <w:t xml:space="preserve"> without seeing the original instrument in the </w:t>
        </w:r>
        <w:r w:rsidR="00C615FF">
          <w:rPr>
            <w:color w:val="auto"/>
            <w:lang w:val="en-GB"/>
          </w:rPr>
          <w:t>source language (</w:t>
        </w:r>
        <w:r w:rsidR="007241A6" w:rsidRPr="007241A6">
          <w:rPr>
            <w:color w:val="auto"/>
            <w:lang w:val="en-GB"/>
          </w:rPr>
          <w:t>SL</w:t>
        </w:r>
        <w:r w:rsidR="00C615FF">
          <w:rPr>
            <w:color w:val="auto"/>
            <w:lang w:val="en-GB"/>
          </w:rPr>
          <w:t>)</w:t>
        </w:r>
        <w:r w:rsidR="007241A6" w:rsidRPr="007241A6">
          <w:rPr>
            <w:color w:val="auto"/>
            <w:lang w:val="en-GB"/>
          </w:rPr>
          <w:t>. After</w:t>
        </w:r>
        <w:r w:rsidR="007241A6">
          <w:rPr>
            <w:color w:val="auto"/>
            <w:lang w:val="en-GB"/>
          </w:rPr>
          <w:t xml:space="preserve"> </w:t>
        </w:r>
        <w:r w:rsidR="007241A6" w:rsidRPr="007241A6">
          <w:rPr>
            <w:color w:val="auto"/>
            <w:lang w:val="en-GB"/>
          </w:rPr>
          <w:t xml:space="preserve">completion of the P-FTL, </w:t>
        </w:r>
        <w:r w:rsidR="002E64FC">
          <w:rPr>
            <w:color w:val="auto"/>
            <w:lang w:val="en-GB"/>
          </w:rPr>
          <w:t xml:space="preserve">the </w:t>
        </w:r>
        <w:r w:rsidR="007241A6" w:rsidRPr="007241A6">
          <w:rPr>
            <w:color w:val="auto"/>
            <w:lang w:val="en-GB"/>
          </w:rPr>
          <w:t>participants are given the original instrument in the SL and are asked to answer the items</w:t>
        </w:r>
        <w:r w:rsidR="00C373B8">
          <w:rPr>
            <w:color w:val="auto"/>
            <w:lang w:val="en-GB"/>
          </w:rPr>
          <w:t>”</w:t>
        </w:r>
        <w:r w:rsidR="00C615FF">
          <w:rPr>
            <w:color w:val="auto"/>
            <w:lang w:val="en-GB"/>
          </w:rPr>
          <w:t xml:space="preserve"> </w:t>
        </w:r>
        <w:r w:rsidR="004B1924">
          <w:rPr>
            <w:color w:val="auto"/>
            <w:lang w:val="en-GB"/>
          </w:rPr>
          <w:fldChar w:fldCharType="begin"/>
        </w:r>
      </w:ins>
      <w:r w:rsidR="00F51C74">
        <w:rPr>
          <w:color w:val="auto"/>
          <w:lang w:val="en-GB"/>
        </w:rPr>
        <w:instrText xml:space="preserve"> ADDIN ZOTERO_ITEM CSL_CITATION {"citationID":"yzRMyzZY","properties":{"formattedCitation":"[34]","plainCitation":"[34]","noteIndex":0},"citationItems":[{"id":495,"uris":["http://zotero.org/groups/4764337/items/XE84CBGT"],"itemData":{"id":495,"type":"article-journal","abstract":"The diversity of the population worldwide suggests a great need for cross-culturally validated research instruments or scales. Researchers and clinicians must have access to reliable and valid measures of concepts of interest in their own cultures and languages to conduct cross-cultural research and/or provide quality patient care. Although there are well-established methodological approaches for translating, adapting and validating instruments or scales for use in cross-cultural health care research, a great variation in the use of these approaches continues to prevail in the health care literature. Therefore, the objectives of this scholarly paper were to review published recommendations of cross-cultural validation of instruments and scales, and to propose and present a clear and user-friendly guideline for the translation, adaptation and validation of instruments or scales for cross-cultural health care research.\nA review of highly recommended methodological approaches to translation, adaptation and cross-cultural validation of research instruments or scales was performed. Recommendations were summarized and incorporated into a seven-step guideline. Each one of the steps was described and key points were highlighted. Example of a project using the proposed steps of the guideline was fully described.\nTranslation, adaptation and validation of instruments or scales for cross-cultural research is very time-consuming and requires careful planning and the adoption of rigorous methodological approaches to derive a reliable and valid measure of the concept of interest in the target population.","container-title":"Journal of evaluation in clinical practice","DOI":"10.1111/j.1365-2753.2010.01434.x","journalAbbreviation":"Journal of evaluation in clinical practice","page":"268-74","source":"ResearchGate","title":"Translation, adaptation and validation of instruments or scales for use in cross-cultural health care research: A clear and user-friendly guideline","title-short":"Translation, adaptation and validation of instruments or scales for use in cross-cultural health care research","volume":"17","author":[{"family":"Sousa","given":"Valmi"},{"family":"Rojjanasrirat","given":"Wilaiporn"}],"issued":{"date-parts":[["2011",4,1]]}}}],"schema":"https://github.com/citation-style-language/schema/raw/master/csl-citation.json"} </w:instrText>
      </w:r>
      <w:ins w:id="394" w:author="Pečnik, Klemen" w:date="2022-09-23T21:29:00Z">
        <w:r w:rsidR="004B1924">
          <w:rPr>
            <w:color w:val="auto"/>
            <w:lang w:val="en-GB"/>
          </w:rPr>
          <w:fldChar w:fldCharType="separate"/>
        </w:r>
        <w:r w:rsidR="00BD64F8">
          <w:t>[34]</w:t>
        </w:r>
        <w:r w:rsidR="004B1924">
          <w:rPr>
            <w:color w:val="auto"/>
            <w:lang w:val="en-GB"/>
          </w:rPr>
          <w:fldChar w:fldCharType="end"/>
        </w:r>
        <w:r w:rsidR="00380369">
          <w:rPr>
            <w:color w:val="auto"/>
            <w:lang w:val="en-GB"/>
          </w:rPr>
          <w:t xml:space="preserve">, </w:t>
        </w:r>
        <w:r w:rsidR="00B17B7B" w:rsidRPr="00E7148B">
          <w:rPr>
            <w:color w:val="auto"/>
            <w:lang w:val="en-GB"/>
          </w:rPr>
          <w:t xml:space="preserve">UEQ </w:t>
        </w:r>
        <w:r w:rsidR="00C373B8">
          <w:rPr>
            <w:color w:val="auto"/>
            <w:lang w:val="en-GB"/>
          </w:rPr>
          <w:t>SSL</w:t>
        </w:r>
        <w:r w:rsidR="00B17B7B" w:rsidRPr="00E7148B">
          <w:rPr>
            <w:color w:val="auto"/>
            <w:lang w:val="en-GB"/>
          </w:rPr>
          <w:t xml:space="preserve"> has been used first, followed by </w:t>
        </w:r>
        <w:r w:rsidR="00B17B7B">
          <w:rPr>
            <w:color w:val="auto"/>
            <w:lang w:val="en-GB"/>
          </w:rPr>
          <w:t>the</w:t>
        </w:r>
        <w:r w:rsidR="00B17B7B" w:rsidRPr="00E7148B">
          <w:rPr>
            <w:color w:val="auto"/>
            <w:lang w:val="en-GB"/>
          </w:rPr>
          <w:t xml:space="preserve"> standard UEQ </w:t>
        </w:r>
        <w:r w:rsidR="007E562D">
          <w:rPr>
            <w:color w:val="auto"/>
            <w:lang w:val="en-GB"/>
          </w:rPr>
          <w:t>TXT</w:t>
        </w:r>
        <w:r w:rsidR="00B17B7B" w:rsidRPr="00E7148B">
          <w:rPr>
            <w:color w:val="auto"/>
            <w:lang w:val="en-GB"/>
          </w:rPr>
          <w:t xml:space="preserve"> statements</w:t>
        </w:r>
        <w:r w:rsidR="002E7F4D">
          <w:rPr>
            <w:color w:val="auto"/>
            <w:lang w:val="en-GB"/>
          </w:rPr>
          <w:t xml:space="preserve"> in the p</w:t>
        </w:r>
        <w:r w:rsidR="002764F6">
          <w:rPr>
            <w:color w:val="auto"/>
            <w:lang w:val="en-GB"/>
          </w:rPr>
          <w:t>ilot</w:t>
        </w:r>
        <w:r w:rsidR="002E7F4D">
          <w:rPr>
            <w:color w:val="auto"/>
            <w:lang w:val="en-GB"/>
          </w:rPr>
          <w:t xml:space="preserve"> study</w:t>
        </w:r>
        <w:r w:rsidR="007241A6" w:rsidRPr="007241A6">
          <w:rPr>
            <w:color w:val="auto"/>
            <w:lang w:val="en-GB"/>
          </w:rPr>
          <w:t>.</w:t>
        </w:r>
        <w:r w:rsidR="00462C6E">
          <w:rPr>
            <w:color w:val="auto"/>
            <w:lang w:val="en-GB"/>
          </w:rPr>
          <w:t xml:space="preserve"> </w:t>
        </w:r>
      </w:ins>
    </w:p>
    <w:p w14:paraId="1A393A61" w14:textId="4568F00E" w:rsidR="0098313D" w:rsidRDefault="00ED2F99" w:rsidP="0098313D">
      <w:pPr>
        <w:pStyle w:val="MDPI31text"/>
        <w:rPr>
          <w:ins w:id="395" w:author="Pečnik, Klemen" w:date="2022-09-23T21:30:00Z"/>
          <w:lang w:val="en-GB"/>
        </w:rPr>
      </w:pPr>
      <w:ins w:id="396" w:author="Pečnik, Klemen" w:date="2022-09-23T21:29:00Z">
        <w:r>
          <w:rPr>
            <w:lang w:val="en-GB"/>
          </w:rPr>
          <w:t>A</w:t>
        </w:r>
        <w:r w:rsidR="009D457E">
          <w:rPr>
            <w:lang w:val="en-GB"/>
          </w:rPr>
          <w:t>s aforementioned</w:t>
        </w:r>
        <w:r>
          <w:rPr>
            <w:lang w:val="en-GB"/>
          </w:rPr>
          <w:t>,</w:t>
        </w:r>
        <w:r w:rsidR="009D457E">
          <w:rPr>
            <w:lang w:val="en-GB"/>
          </w:rPr>
          <w:t xml:space="preserve"> two solutions were developed</w:t>
        </w:r>
        <w:r w:rsidRPr="00ED2F99">
          <w:rPr>
            <w:lang w:val="en-GB"/>
          </w:rPr>
          <w:t xml:space="preserve"> </w:t>
        </w:r>
        <w:r>
          <w:rPr>
            <w:lang w:val="en-GB"/>
          </w:rPr>
          <w:t xml:space="preserve">for the pilot testing of the UEQ </w:t>
        </w:r>
        <w:r w:rsidR="0061557C">
          <w:rPr>
            <w:lang w:val="en-GB"/>
          </w:rPr>
          <w:t>SSL</w:t>
        </w:r>
      </w:ins>
      <w:ins w:id="397" w:author="Pečnik, Klemen" w:date="2022-09-24T01:42:00Z">
        <w:r w:rsidR="005C4C22">
          <w:rPr>
            <w:lang w:val="en-GB"/>
          </w:rPr>
          <w:t xml:space="preserve">. During </w:t>
        </w:r>
      </w:ins>
      <w:ins w:id="398" w:author="Pečnik, Klemen" w:date="2022-09-23T21:29:00Z">
        <w:r w:rsidR="00E36C56">
          <w:rPr>
            <w:lang w:val="en-GB"/>
          </w:rPr>
          <w:t xml:space="preserve">the first </w:t>
        </w:r>
      </w:ins>
      <w:ins w:id="399" w:author="Pečnik, Klemen" w:date="2022-09-24T01:42:00Z">
        <w:r w:rsidR="003D3FDB">
          <w:rPr>
            <w:lang w:val="en-GB"/>
          </w:rPr>
          <w:t xml:space="preserve">solution, the </w:t>
        </w:r>
      </w:ins>
      <w:ins w:id="400" w:author="Pečnik, Klemen" w:date="2022-09-23T21:29:00Z">
        <w:r w:rsidR="0061557C">
          <w:rPr>
            <w:lang w:val="en-GB"/>
          </w:rPr>
          <w:t>a</w:t>
        </w:r>
        <w:r w:rsidR="005E1E8F">
          <w:rPr>
            <w:lang w:val="en-GB"/>
          </w:rPr>
          <w:t>djustable interpreter</w:t>
        </w:r>
      </w:ins>
      <w:ins w:id="401" w:author="Pečnik, Klemen" w:date="2022-09-24T01:42:00Z">
        <w:r w:rsidR="000F2FD8">
          <w:rPr>
            <w:lang w:val="en-GB"/>
          </w:rPr>
          <w:t>,</w:t>
        </w:r>
      </w:ins>
      <w:ins w:id="402" w:author="Pečnik, Klemen" w:date="2022-09-23T21:29:00Z">
        <w:r w:rsidR="004A58A4" w:rsidRPr="004A58A4">
          <w:rPr>
            <w:lang w:val="en-GB"/>
          </w:rPr>
          <w:t xml:space="preserve"> users were able to adjust the position of the </w:t>
        </w:r>
        <w:r w:rsidR="005E1E8F">
          <w:rPr>
            <w:lang w:val="en-GB"/>
          </w:rPr>
          <w:t xml:space="preserve">SSL </w:t>
        </w:r>
        <w:r w:rsidR="004A58A4" w:rsidRPr="004A58A4">
          <w:rPr>
            <w:lang w:val="en-GB"/>
          </w:rPr>
          <w:t xml:space="preserve">interpreter on the screen by pressing the left-up-right-down </w:t>
        </w:r>
        <w:r w:rsidR="000F1AA3" w:rsidRPr="004A58A4">
          <w:rPr>
            <w:lang w:val="en-GB"/>
          </w:rPr>
          <w:t>arrow</w:t>
        </w:r>
        <w:r w:rsidR="00B5389A">
          <w:rPr>
            <w:lang w:val="en-GB"/>
          </w:rPr>
          <w:t xml:space="preserve"> keys</w:t>
        </w:r>
        <w:r w:rsidR="00653539">
          <w:rPr>
            <w:lang w:val="en-GB"/>
          </w:rPr>
          <w:t>.</w:t>
        </w:r>
        <w:r w:rsidR="004A58A4" w:rsidRPr="004A58A4">
          <w:rPr>
            <w:lang w:val="en-GB"/>
          </w:rPr>
          <w:t xml:space="preserve"> This allowed the users to move the interpreter out of the way in case it was covering an important part of the screen, without sacrificing the size of the original video. </w:t>
        </w:r>
        <w:r w:rsidR="008765B6">
          <w:rPr>
            <w:lang w:val="en-GB"/>
          </w:rPr>
          <w:t xml:space="preserve">As presented </w:t>
        </w:r>
        <w:r w:rsidR="00335CDE">
          <w:rPr>
            <w:lang w:val="en-GB"/>
          </w:rPr>
          <w:t>in</w:t>
        </w:r>
        <w:r w:rsidR="004A58A4" w:rsidRPr="004A58A4">
          <w:rPr>
            <w:lang w:val="en-GB"/>
          </w:rPr>
          <w:t xml:space="preserve"> </w:t>
        </w:r>
        <w:r w:rsidR="00A11B87" w:rsidRPr="00A11B87">
          <w:rPr>
            <w:lang w:val="en-GB"/>
          </w:rPr>
          <w:fldChar w:fldCharType="begin"/>
        </w:r>
        <w:r w:rsidR="00A11B87" w:rsidRPr="00A11B87">
          <w:rPr>
            <w:lang w:val="en-GB"/>
          </w:rPr>
          <w:instrText xml:space="preserve"> REF _Ref112242987 \h  \* MERGEFORMAT </w:instrText>
        </w:r>
      </w:ins>
      <w:r w:rsidR="00A11B87" w:rsidRPr="00A11B87">
        <w:rPr>
          <w:lang w:val="en-GB"/>
        </w:rPr>
      </w:r>
      <w:ins w:id="403" w:author="Pečnik, Klemen" w:date="2022-09-23T21:29:00Z">
        <w:r w:rsidR="00A11B87" w:rsidRPr="00A11B87">
          <w:rPr>
            <w:lang w:val="en-GB"/>
          </w:rPr>
          <w:fldChar w:fldCharType="separate"/>
        </w:r>
      </w:ins>
      <w:ins w:id="404" w:author="Pečnik, Klemen" w:date="2022-09-24T05:03:00Z">
        <w:r w:rsidR="003514C4" w:rsidRPr="003514C4">
          <w:rPr>
            <w:rPrChange w:id="405" w:author="Pečnik, Klemen" w:date="2022-09-24T05:03:00Z">
              <w:rPr>
                <w:b/>
              </w:rPr>
            </w:rPrChange>
          </w:rPr>
          <w:t xml:space="preserve">Figure </w:t>
        </w:r>
        <w:r w:rsidR="003514C4" w:rsidRPr="003514C4">
          <w:rPr>
            <w:noProof/>
            <w:rPrChange w:id="406" w:author="Pečnik, Klemen" w:date="2022-09-24T05:03:00Z">
              <w:rPr>
                <w:b/>
                <w:noProof/>
              </w:rPr>
            </w:rPrChange>
          </w:rPr>
          <w:t>4</w:t>
        </w:r>
      </w:ins>
      <w:ins w:id="407" w:author="Pečnik, Klemen" w:date="2022-09-23T21:29:00Z">
        <w:r w:rsidR="00A11B87" w:rsidRPr="00A11B87">
          <w:rPr>
            <w:lang w:val="en-GB"/>
          </w:rPr>
          <w:fldChar w:fldCharType="end"/>
        </w:r>
        <w:r w:rsidR="008275F1">
          <w:rPr>
            <w:lang w:val="en-GB"/>
          </w:rPr>
          <w:t>, there were</w:t>
        </w:r>
        <w:r w:rsidR="00335CDE" w:rsidRPr="00335CDE">
          <w:rPr>
            <w:lang w:val="en-GB"/>
          </w:rPr>
          <w:t xml:space="preserve"> </w:t>
        </w:r>
        <w:r w:rsidR="00335CDE" w:rsidRPr="004A58A4">
          <w:rPr>
            <w:lang w:val="en-GB"/>
          </w:rPr>
          <w:t xml:space="preserve">6 predefined positions </w:t>
        </w:r>
        <w:r w:rsidR="00335CDE">
          <w:rPr>
            <w:lang w:val="en-GB"/>
          </w:rPr>
          <w:t>available</w:t>
        </w:r>
        <w:r w:rsidR="004A58A4" w:rsidRPr="00A11B87">
          <w:rPr>
            <w:lang w:val="en-GB"/>
          </w:rPr>
          <w:t>.</w:t>
        </w:r>
        <w:r w:rsidR="00B104F2">
          <w:rPr>
            <w:lang w:val="en-GB"/>
          </w:rPr>
          <w:t xml:space="preserve"> The content </w:t>
        </w:r>
        <w:r w:rsidR="00234849">
          <w:rPr>
            <w:lang w:val="en-GB"/>
          </w:rPr>
          <w:t xml:space="preserve">for </w:t>
        </w:r>
        <w:r w:rsidR="0071678F">
          <w:rPr>
            <w:lang w:val="en-GB"/>
          </w:rPr>
          <w:t xml:space="preserve">the </w:t>
        </w:r>
        <w:r w:rsidR="00234849">
          <w:rPr>
            <w:lang w:val="en-GB"/>
          </w:rPr>
          <w:t>solution</w:t>
        </w:r>
        <w:r w:rsidR="00B104F2">
          <w:rPr>
            <w:lang w:val="en-GB"/>
          </w:rPr>
          <w:t xml:space="preserve"> was acquired from </w:t>
        </w:r>
        <w:r w:rsidR="0071678F">
          <w:rPr>
            <w:lang w:val="en-GB"/>
          </w:rPr>
          <w:t xml:space="preserve">the </w:t>
        </w:r>
        <w:r w:rsidR="00B104F2">
          <w:rPr>
            <w:lang w:val="en-GB"/>
          </w:rPr>
          <w:t xml:space="preserve">national </w:t>
        </w:r>
        <w:r w:rsidR="00432CDA">
          <w:rPr>
            <w:lang w:val="en-GB"/>
          </w:rPr>
          <w:t xml:space="preserve">broadcaster </w:t>
        </w:r>
        <w:r w:rsidR="0071678F">
          <w:rPr>
            <w:lang w:val="en-GB"/>
          </w:rPr>
          <w:t>Radio</w:t>
        </w:r>
        <w:r w:rsidR="00D935BA">
          <w:rPr>
            <w:lang w:val="en-GB"/>
          </w:rPr>
          <w:t>-</w:t>
        </w:r>
        <w:r w:rsidR="0071678F">
          <w:rPr>
            <w:lang w:val="en-GB"/>
          </w:rPr>
          <w:t>television Slovenia</w:t>
        </w:r>
        <w:r w:rsidR="00B104F2">
          <w:rPr>
            <w:lang w:val="en-GB"/>
          </w:rPr>
          <w:t xml:space="preserve"> </w:t>
        </w:r>
        <w:r w:rsidR="0071678F">
          <w:rPr>
            <w:lang w:val="en-GB"/>
          </w:rPr>
          <w:t>(</w:t>
        </w:r>
        <w:r w:rsidR="00B104F2">
          <w:rPr>
            <w:lang w:val="en-GB"/>
          </w:rPr>
          <w:t>RTV SLO</w:t>
        </w:r>
        <w:r w:rsidR="0071678F">
          <w:rPr>
            <w:lang w:val="en-GB"/>
          </w:rPr>
          <w:t>)</w:t>
        </w:r>
        <w:r w:rsidR="00B104F2">
          <w:rPr>
            <w:lang w:val="en-GB"/>
          </w:rPr>
          <w:t xml:space="preserve"> </w:t>
        </w:r>
        <w:r w:rsidR="00EB31FB">
          <w:rPr>
            <w:lang w:val="en-GB"/>
          </w:rPr>
          <w:t>as it was broadcasted live over the DVB</w:t>
        </w:r>
        <w:r w:rsidR="00A80BF4">
          <w:rPr>
            <w:lang w:val="en-GB"/>
          </w:rPr>
          <w:t>-T</w:t>
        </w:r>
        <w:r w:rsidR="00EB31FB">
          <w:rPr>
            <w:lang w:val="en-GB"/>
          </w:rPr>
          <w:t xml:space="preserve"> networks</w:t>
        </w:r>
        <w:r w:rsidR="0091048C">
          <w:rPr>
            <w:lang w:val="en-GB"/>
          </w:rPr>
          <w:t xml:space="preserve"> with the difference that </w:t>
        </w:r>
        <w:r w:rsidR="00603EE5">
          <w:rPr>
            <w:lang w:val="en-GB"/>
          </w:rPr>
          <w:t xml:space="preserve">the </w:t>
        </w:r>
        <w:r w:rsidR="0091048C">
          <w:rPr>
            <w:lang w:val="en-GB"/>
          </w:rPr>
          <w:t xml:space="preserve">main video and </w:t>
        </w:r>
        <w:r w:rsidR="00603EE5">
          <w:rPr>
            <w:lang w:val="en-GB"/>
          </w:rPr>
          <w:t xml:space="preserve">the </w:t>
        </w:r>
        <w:r w:rsidR="00D66C00">
          <w:rPr>
            <w:lang w:val="en-GB"/>
          </w:rPr>
          <w:t xml:space="preserve">SSL interpreter video were </w:t>
        </w:r>
      </w:ins>
      <w:ins w:id="408" w:author="Pečnik, Klemen" w:date="2022-09-24T02:56:00Z">
        <w:r w:rsidR="001F75F5">
          <w:rPr>
            <w:lang w:val="en-GB"/>
          </w:rPr>
          <w:t xml:space="preserve">in this case </w:t>
        </w:r>
      </w:ins>
      <w:ins w:id="409" w:author="Pečnik, Klemen" w:date="2022-09-23T21:29:00Z">
        <w:r w:rsidR="00D66C00">
          <w:rPr>
            <w:lang w:val="en-GB"/>
          </w:rPr>
          <w:t>separated</w:t>
        </w:r>
        <w:r w:rsidR="004D070A">
          <w:rPr>
            <w:lang w:val="en-GB"/>
          </w:rPr>
          <w:t>,</w:t>
        </w:r>
        <w:r w:rsidR="00D66C00">
          <w:rPr>
            <w:lang w:val="en-GB"/>
          </w:rPr>
          <w:t xml:space="preserve"> thus allowing </w:t>
        </w:r>
        <w:r w:rsidR="00C86B85">
          <w:rPr>
            <w:lang w:val="en-GB"/>
          </w:rPr>
          <w:t xml:space="preserve">to provide different variants. While there are recommendations </w:t>
        </w:r>
        <w:r w:rsidR="009D4989">
          <w:rPr>
            <w:lang w:val="en-GB"/>
          </w:rPr>
          <w:t xml:space="preserve">on sign interpreters </w:t>
        </w:r>
        <w:r w:rsidR="007D3E86">
          <w:rPr>
            <w:lang w:val="en-GB"/>
          </w:rPr>
          <w:t>positioning</w:t>
        </w:r>
        <w:r w:rsidR="002B6E36">
          <w:rPr>
            <w:lang w:val="en-GB"/>
          </w:rPr>
          <w:t>, size and backg</w:t>
        </w:r>
      </w:ins>
      <w:ins w:id="410" w:author="Pečnik, Klemen" w:date="2022-09-23T21:30:00Z">
        <w:r w:rsidR="002B6E36">
          <w:rPr>
            <w:lang w:val="en-GB"/>
          </w:rPr>
          <w:t>round</w:t>
        </w:r>
        <w:r w:rsidR="007D3E86">
          <w:rPr>
            <w:lang w:val="en-GB"/>
          </w:rPr>
          <w:t xml:space="preserve"> </w:t>
        </w:r>
        <w:r w:rsidR="008D5FE4">
          <w:rPr>
            <w:lang w:val="en-GB"/>
          </w:rPr>
          <w:fldChar w:fldCharType="begin"/>
        </w:r>
      </w:ins>
      <w:r w:rsidR="00F51C74">
        <w:rPr>
          <w:lang w:val="en-GB"/>
        </w:rPr>
        <w:instrText xml:space="preserve"> ADDIN ZOTERO_ITEM CSL_CITATION {"citationID":"UI8JKQFK","properties":{"formattedCitation":"[35,36]","plainCitation":"[35,36]","noteIndex":0},"citationItems":[{"id":344,"uris":["http://zotero.org/groups/4764337/items/RLP2RYZC"],"itemData":{"id":344,"type":"post-weblog","abstract":"If you’re planning to include sign language in your content, you might be wondering about the best practices for doing so. Here’s a quick guide on how to put together an ideal output layout in this situation! 1. Size of the interpreter on a large screen For content that will be broadcasted on large screens, […]","language":"en-US","title":"Placement of Sign Language Interpreters in Media","URL":"https://equaldreams.sg/resources/sign-language-interpreting/sign-language-interpreters-layout-guide/","author":[{"literal":"Equal Dreams"}],"accessed":{"date-parts":[["2022",9,14]]}},"label":"page"},{"id":208,"uris":["http://zotero.org/groups/4764337/items/DQ4CQUTB"],"itemData":{"id":208,"type":"article-journal","page":"18","title":"Sign Language Interpreting in HbbTV","author":[{"literal":"HBB4ALL"}]},"label":"page"}],"schema":"https://github.com/citation-style-language/schema/raw/master/csl-citation.json"} </w:instrText>
      </w:r>
      <w:ins w:id="411" w:author="Pečnik, Klemen" w:date="2022-09-23T21:30:00Z">
        <w:r w:rsidR="008D5FE4">
          <w:rPr>
            <w:lang w:val="en-GB"/>
          </w:rPr>
          <w:fldChar w:fldCharType="separate"/>
        </w:r>
        <w:r w:rsidR="00BD64F8">
          <w:t>[35,36]</w:t>
        </w:r>
        <w:r w:rsidR="008D5FE4">
          <w:rPr>
            <w:lang w:val="en-GB"/>
          </w:rPr>
          <w:fldChar w:fldCharType="end"/>
        </w:r>
        <w:r w:rsidR="00103A80">
          <w:rPr>
            <w:lang w:val="en-GB"/>
          </w:rPr>
          <w:t xml:space="preserve">, the initial size, </w:t>
        </w:r>
        <w:r w:rsidR="00987933">
          <w:rPr>
            <w:lang w:val="en-GB"/>
          </w:rPr>
          <w:t>positioning and type of overlay were intentionally the same as they are on</w:t>
        </w:r>
        <w:r w:rsidR="002B6E36">
          <w:rPr>
            <w:lang w:val="en-GB"/>
          </w:rPr>
          <w:t xml:space="preserve"> the</w:t>
        </w:r>
        <w:r w:rsidR="00512090">
          <w:rPr>
            <w:lang w:val="en-GB"/>
          </w:rPr>
          <w:t xml:space="preserve"> broadcasted</w:t>
        </w:r>
        <w:r w:rsidR="00987933">
          <w:rPr>
            <w:lang w:val="en-GB"/>
          </w:rPr>
          <w:t xml:space="preserve"> national TV programme.</w:t>
        </w:r>
      </w:ins>
    </w:p>
    <w:p w14:paraId="0B678EC1" w14:textId="20816977" w:rsidR="00D4666B" w:rsidRDefault="00D4666B" w:rsidP="00D4666B">
      <w:pPr>
        <w:pStyle w:val="MDPI31text"/>
        <w:rPr>
          <w:del w:id="412" w:author="Pečnik, Klemen" w:date="2022-09-23T21:29:00Z"/>
          <w:color w:val="auto"/>
          <w:lang w:val="en-GB"/>
        </w:rPr>
      </w:pPr>
      <w:del w:id="413" w:author="Pečnik, Klemen" w:date="2022-09-23T21:29:00Z">
        <w:r w:rsidRPr="0098313D">
          <w:rPr>
            <w:color w:val="auto"/>
            <w:lang w:val="en-GB"/>
          </w:rPr>
          <w:delText>,</w:delText>
        </w:r>
        <w:r w:rsidRPr="00E7148B">
          <w:rPr>
            <w:color w:val="auto"/>
            <w:lang w:val="en-GB"/>
          </w:rPr>
          <w:delText xml:space="preserve"> with the sign language version on the left side and the standard (textual) version on the right side.</w:delText>
        </w:r>
      </w:del>
    </w:p>
    <w:p w14:paraId="1EDC26D5" w14:textId="77777777" w:rsidR="00D4666B" w:rsidRDefault="00D4666B" w:rsidP="00D4666B">
      <w:pPr>
        <w:pStyle w:val="MDPI31text"/>
        <w:rPr>
          <w:del w:id="414" w:author="Pečnik, Klemen" w:date="2022-09-23T21:29:00Z"/>
          <w:lang w:val="en-GB"/>
        </w:rPr>
      </w:pPr>
      <w:del w:id="415" w:author="Pečnik, Klemen" w:date="2022-09-23T21:29:00Z">
        <w:r w:rsidRPr="004A58A4">
          <w:rPr>
            <w:lang w:val="en-GB"/>
          </w:rPr>
          <w:delText>The users were able to adjust the position of the interpreter on the screen by pressing the left-up-right-down arrow</w:delText>
        </w:r>
        <w:r>
          <w:rPr>
            <w:lang w:val="en-GB"/>
          </w:rPr>
          <w:delText xml:space="preserve"> keys.</w:delText>
        </w:r>
        <w:r w:rsidRPr="004A58A4">
          <w:rPr>
            <w:lang w:val="en-GB"/>
          </w:rPr>
          <w:delText xml:space="preserve"> This allowed the users to move the interpreter out of the way in case it was covering an important part of the screen, without sacrificing the size of the original video. 6 predefined positions were </w:delText>
        </w:r>
        <w:r>
          <w:rPr>
            <w:lang w:val="en-GB"/>
          </w:rPr>
          <w:delText>available</w:delText>
        </w:r>
        <w:r w:rsidRPr="004A58A4">
          <w:rPr>
            <w:lang w:val="en-GB"/>
          </w:rPr>
          <w:delText xml:space="preserve">, as presented in </w:delText>
        </w:r>
        <w:r w:rsidRPr="00A11B87">
          <w:rPr>
            <w:lang w:val="en-GB"/>
          </w:rPr>
          <w:fldChar w:fldCharType="begin"/>
        </w:r>
        <w:r w:rsidRPr="00A11B87">
          <w:rPr>
            <w:lang w:val="en-GB"/>
          </w:rPr>
          <w:delInstrText xml:space="preserve"> REF _Ref112242987 \h  \* MERGEFORMAT </w:delInstrText>
        </w:r>
        <w:r w:rsidRPr="00A11B87">
          <w:rPr>
            <w:lang w:val="en-GB"/>
          </w:rPr>
        </w:r>
        <w:r w:rsidRPr="00A11B87">
          <w:rPr>
            <w:lang w:val="en-GB"/>
          </w:rPr>
          <w:fldChar w:fldCharType="separate"/>
        </w:r>
        <w:r w:rsidRPr="00A35B45">
          <w:delText xml:space="preserve">Figure </w:delText>
        </w:r>
        <w:r w:rsidRPr="00A35B45">
          <w:rPr>
            <w:noProof/>
          </w:rPr>
          <w:delText>2</w:delText>
        </w:r>
        <w:r w:rsidRPr="00A11B87">
          <w:rPr>
            <w:lang w:val="en-GB"/>
          </w:rPr>
          <w:fldChar w:fldCharType="end"/>
        </w:r>
        <w:r w:rsidRPr="00A11B87">
          <w:rPr>
            <w:lang w:val="en-GB"/>
          </w:rPr>
          <w:delText>.</w:delText>
        </w:r>
      </w:del>
    </w:p>
    <w:p w14:paraId="7ECA6D00" w14:textId="77777777" w:rsidR="00D4666B" w:rsidRDefault="00D4666B" w:rsidP="00D4666B">
      <w:pPr>
        <w:pStyle w:val="MDPI51figurecaption"/>
        <w:keepNext/>
      </w:pPr>
      <w:r>
        <w:rPr>
          <w:noProof/>
        </w:rPr>
        <w:drawing>
          <wp:inline distT="0" distB="0" distL="0" distR="0" wp14:anchorId="0507D916" wp14:editId="3270B5EB">
            <wp:extent cx="4982400" cy="187185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982400" cy="1871852"/>
                    </a:xfrm>
                    <a:prstGeom prst="rect">
                      <a:avLst/>
                    </a:prstGeom>
                  </pic:spPr>
                </pic:pic>
              </a:graphicData>
            </a:graphic>
          </wp:inline>
        </w:drawing>
      </w:r>
    </w:p>
    <w:p w14:paraId="36C49EF9" w14:textId="6AD5871C" w:rsidR="00D4666B" w:rsidRDefault="00D4666B" w:rsidP="00D4666B">
      <w:pPr>
        <w:pStyle w:val="MDPI51figurecaption"/>
      </w:pPr>
      <w:bookmarkStart w:id="416" w:name="_Ref112242987"/>
      <w:r w:rsidRPr="00A11B87">
        <w:rPr>
          <w:b/>
        </w:rPr>
        <w:t xml:space="preserve">Figure </w:t>
      </w:r>
      <w:r w:rsidRPr="00A11B87">
        <w:rPr>
          <w:b/>
          <w:bCs w:val="0"/>
        </w:rPr>
        <w:fldChar w:fldCharType="begin"/>
      </w:r>
      <w:r w:rsidRPr="00A11B87">
        <w:rPr>
          <w:b/>
        </w:rPr>
        <w:instrText xml:space="preserve"> SEQ Figure \* ARABIC </w:instrText>
      </w:r>
      <w:r w:rsidRPr="00A11B87">
        <w:rPr>
          <w:b/>
          <w:bCs w:val="0"/>
        </w:rPr>
        <w:fldChar w:fldCharType="separate"/>
      </w:r>
      <w:ins w:id="417" w:author="Pečnik, Klemen" w:date="2022-09-24T05:03:00Z">
        <w:r w:rsidR="003514C4">
          <w:rPr>
            <w:b/>
            <w:noProof/>
          </w:rPr>
          <w:t>4</w:t>
        </w:r>
      </w:ins>
      <w:r w:rsidRPr="00A11B87">
        <w:rPr>
          <w:b/>
          <w:bCs w:val="0"/>
        </w:rPr>
        <w:fldChar w:fldCharType="end"/>
      </w:r>
      <w:bookmarkEnd w:id="416"/>
      <w:r w:rsidRPr="00A11B87">
        <w:rPr>
          <w:b/>
        </w:rPr>
        <w:t>.</w:t>
      </w:r>
      <w:r>
        <w:t xml:space="preserve"> </w:t>
      </w:r>
      <w:r w:rsidRPr="005E6647">
        <w:t>Sign interpreter positions</w:t>
      </w:r>
    </w:p>
    <w:p w14:paraId="3013879B" w14:textId="7D16641C" w:rsidR="00D4666B" w:rsidRDefault="00D4666B" w:rsidP="00D4666B">
      <w:pPr>
        <w:pStyle w:val="MDPI31text"/>
        <w:rPr>
          <w:color w:val="auto"/>
          <w:lang w:val="en-GB"/>
        </w:rPr>
      </w:pPr>
      <w:r w:rsidRPr="001D6051">
        <w:rPr>
          <w:color w:val="auto"/>
          <w:lang w:val="en-GB"/>
        </w:rPr>
        <w:t xml:space="preserve">By pressing the numbers 1, 2 and 3, </w:t>
      </w:r>
      <w:r>
        <w:rPr>
          <w:color w:val="auto"/>
          <w:lang w:val="en-GB"/>
        </w:rPr>
        <w:t xml:space="preserve">the </w:t>
      </w:r>
      <w:r w:rsidRPr="001D6051">
        <w:rPr>
          <w:color w:val="auto"/>
          <w:lang w:val="en-GB"/>
        </w:rPr>
        <w:t xml:space="preserve">users were able to adjust the size of the overlayed interpreter, with 1 being the smallest and 3 being the </w:t>
      </w:r>
      <w:r>
        <w:rPr>
          <w:color w:val="auto"/>
          <w:lang w:val="en-GB"/>
        </w:rPr>
        <w:t>largest</w:t>
      </w:r>
      <w:r w:rsidRPr="001D6051">
        <w:rPr>
          <w:color w:val="auto"/>
          <w:lang w:val="en-GB"/>
        </w:rPr>
        <w:t xml:space="preserve"> option, as presented in </w:t>
      </w:r>
      <w:r w:rsidRPr="001D6051">
        <w:rPr>
          <w:color w:val="auto"/>
          <w:lang w:val="en-GB"/>
        </w:rPr>
        <w:fldChar w:fldCharType="begin"/>
      </w:r>
      <w:r w:rsidRPr="001D6051">
        <w:rPr>
          <w:color w:val="auto"/>
          <w:lang w:val="en-GB"/>
        </w:rPr>
        <w:instrText xml:space="preserve"> REF _Ref112243088 \h  \* MERGEFORMAT </w:instrText>
      </w:r>
      <w:r w:rsidRPr="001D6051">
        <w:rPr>
          <w:color w:val="auto"/>
          <w:lang w:val="en-GB"/>
        </w:rPr>
      </w:r>
      <w:r w:rsidRPr="001D6051">
        <w:rPr>
          <w:color w:val="auto"/>
          <w:lang w:val="en-GB"/>
        </w:rPr>
        <w:fldChar w:fldCharType="separate"/>
      </w:r>
      <w:ins w:id="418" w:author="Pečnik, Klemen" w:date="2022-09-24T05:03:00Z">
        <w:r w:rsidR="003514C4" w:rsidRPr="003514C4">
          <w:rPr>
            <w:rPrChange w:id="419" w:author="Pečnik, Klemen" w:date="2022-09-24T05:03:00Z">
              <w:rPr>
                <w:b/>
              </w:rPr>
            </w:rPrChange>
          </w:rPr>
          <w:t xml:space="preserve">Figure </w:t>
        </w:r>
        <w:r w:rsidR="003514C4" w:rsidRPr="003514C4">
          <w:rPr>
            <w:noProof/>
            <w:rPrChange w:id="420" w:author="Pečnik, Klemen" w:date="2022-09-24T05:03:00Z">
              <w:rPr>
                <w:b/>
                <w:noProof/>
              </w:rPr>
            </w:rPrChange>
          </w:rPr>
          <w:t>5</w:t>
        </w:r>
      </w:ins>
      <w:del w:id="421" w:author="Pečnik, Klemen" w:date="2022-09-24T02:57:00Z">
        <w:r w:rsidRPr="00A35B45" w:rsidDel="009A2E63">
          <w:delText xml:space="preserve">Figure </w:delText>
        </w:r>
      </w:del>
      <w:del w:id="422" w:author="Pečnik, Klemen" w:date="2022-09-23T21:30:00Z">
        <w:r w:rsidRPr="00A35B45">
          <w:rPr>
            <w:noProof/>
          </w:rPr>
          <w:delText>3</w:delText>
        </w:r>
      </w:del>
      <w:r w:rsidRPr="001D6051">
        <w:rPr>
          <w:color w:val="auto"/>
          <w:lang w:val="en-GB"/>
        </w:rPr>
        <w:fldChar w:fldCharType="end"/>
      </w:r>
      <w:r w:rsidRPr="001D6051">
        <w:rPr>
          <w:color w:val="auto"/>
          <w:lang w:val="en-GB"/>
        </w:rPr>
        <w:t xml:space="preserve">. </w:t>
      </w:r>
    </w:p>
    <w:p w14:paraId="78461448" w14:textId="77777777" w:rsidR="00D4666B" w:rsidRDefault="00D4666B" w:rsidP="00D4666B">
      <w:pPr>
        <w:pStyle w:val="MDPI51figurecaption"/>
        <w:keepNext/>
      </w:pPr>
      <w:r>
        <w:rPr>
          <w:noProof/>
        </w:rPr>
        <w:drawing>
          <wp:inline distT="0" distB="0" distL="0" distR="0" wp14:anchorId="74355C20" wp14:editId="3E1C3847">
            <wp:extent cx="4982400" cy="924500"/>
            <wp:effectExtent l="0" t="0" r="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982400" cy="924500"/>
                    </a:xfrm>
                    <a:prstGeom prst="rect">
                      <a:avLst/>
                    </a:prstGeom>
                  </pic:spPr>
                </pic:pic>
              </a:graphicData>
            </a:graphic>
          </wp:inline>
        </w:drawing>
      </w:r>
    </w:p>
    <w:p w14:paraId="3384F93B" w14:textId="6B07CB8F" w:rsidR="00D4666B" w:rsidRDefault="00D4666B" w:rsidP="00D4666B">
      <w:pPr>
        <w:pStyle w:val="MDPI51figurecaption"/>
        <w:rPr>
          <w:color w:val="auto"/>
          <w:lang w:val="en-GB"/>
        </w:rPr>
      </w:pPr>
      <w:bookmarkStart w:id="423" w:name="_Ref112243088"/>
      <w:r w:rsidRPr="001D6051">
        <w:rPr>
          <w:b/>
        </w:rPr>
        <w:t xml:space="preserve">Figure </w:t>
      </w:r>
      <w:r w:rsidRPr="001D6051">
        <w:rPr>
          <w:b/>
          <w:bCs w:val="0"/>
        </w:rPr>
        <w:fldChar w:fldCharType="begin"/>
      </w:r>
      <w:r w:rsidRPr="001D6051">
        <w:rPr>
          <w:b/>
        </w:rPr>
        <w:instrText xml:space="preserve"> SEQ Figure \* ARABIC </w:instrText>
      </w:r>
      <w:r w:rsidRPr="001D6051">
        <w:rPr>
          <w:b/>
          <w:bCs w:val="0"/>
        </w:rPr>
        <w:fldChar w:fldCharType="separate"/>
      </w:r>
      <w:ins w:id="424" w:author="Pečnik, Klemen" w:date="2022-09-24T05:03:00Z">
        <w:r w:rsidR="003514C4">
          <w:rPr>
            <w:b/>
            <w:noProof/>
          </w:rPr>
          <w:t>5</w:t>
        </w:r>
      </w:ins>
      <w:r w:rsidRPr="001D6051">
        <w:rPr>
          <w:b/>
          <w:bCs w:val="0"/>
        </w:rPr>
        <w:fldChar w:fldCharType="end"/>
      </w:r>
      <w:bookmarkEnd w:id="423"/>
      <w:r w:rsidRPr="001D6051">
        <w:rPr>
          <w:b/>
        </w:rPr>
        <w:t>.</w:t>
      </w:r>
      <w:r>
        <w:t xml:space="preserve"> </w:t>
      </w:r>
      <w:r w:rsidRPr="000432ED">
        <w:t>Sign interpreter sizes (from left to right: small, medium, big)</w:t>
      </w:r>
    </w:p>
    <w:p w14:paraId="0F5A15A4" w14:textId="0556711B" w:rsidR="00D4666B" w:rsidRDefault="00D4666B" w:rsidP="00D4666B">
      <w:pPr>
        <w:pStyle w:val="MDPI31text"/>
        <w:rPr>
          <w:color w:val="auto"/>
          <w:lang w:val="en-GB"/>
        </w:rPr>
      </w:pPr>
      <w:r w:rsidRPr="001D6051">
        <w:rPr>
          <w:color w:val="auto"/>
          <w:lang w:val="en-GB"/>
        </w:rPr>
        <w:t xml:space="preserve">The users </w:t>
      </w:r>
      <w:r>
        <w:rPr>
          <w:color w:val="auto"/>
          <w:lang w:val="en-GB"/>
        </w:rPr>
        <w:t>also</w:t>
      </w:r>
      <w:r w:rsidRPr="001D6051">
        <w:rPr>
          <w:color w:val="auto"/>
          <w:lang w:val="en-GB"/>
        </w:rPr>
        <w:t xml:space="preserve"> had the option to switch off or turn on the sign interpreter video by pressing the red button on the TV remote control</w:t>
      </w:r>
      <w:ins w:id="425" w:author="Pečnik, Klemen" w:date="2022-09-23T21:30:00Z">
        <w:r w:rsidR="00D70426">
          <w:rPr>
            <w:color w:val="auto"/>
            <w:lang w:val="en-GB"/>
          </w:rPr>
          <w:t xml:space="preserve"> as a demonstration </w:t>
        </w:r>
        <w:r w:rsidR="00A95B75">
          <w:rPr>
            <w:color w:val="auto"/>
            <w:lang w:val="en-GB"/>
          </w:rPr>
          <w:t xml:space="preserve">of </w:t>
        </w:r>
        <w:r w:rsidR="00D70426">
          <w:rPr>
            <w:color w:val="auto"/>
            <w:lang w:val="en-GB"/>
          </w:rPr>
          <w:t xml:space="preserve">how </w:t>
        </w:r>
        <w:r w:rsidR="00A95B75">
          <w:rPr>
            <w:color w:val="auto"/>
            <w:lang w:val="en-GB"/>
          </w:rPr>
          <w:t xml:space="preserve">the </w:t>
        </w:r>
        <w:r w:rsidR="00D70426">
          <w:rPr>
            <w:color w:val="auto"/>
            <w:lang w:val="en-GB"/>
          </w:rPr>
          <w:t xml:space="preserve">presented </w:t>
        </w:r>
        <w:r w:rsidR="007A5B55">
          <w:rPr>
            <w:color w:val="auto"/>
            <w:lang w:val="en-GB"/>
          </w:rPr>
          <w:t xml:space="preserve">solution could be switched on and off on a </w:t>
        </w:r>
        <w:r w:rsidR="00A37FD5">
          <w:rPr>
            <w:color w:val="auto"/>
            <w:lang w:val="en-GB"/>
          </w:rPr>
          <w:t xml:space="preserve">smart </w:t>
        </w:r>
        <w:r w:rsidR="007A5B55">
          <w:rPr>
            <w:color w:val="auto"/>
            <w:lang w:val="en-GB"/>
          </w:rPr>
          <w:t xml:space="preserve">TV </w:t>
        </w:r>
        <w:r w:rsidR="00F472A2">
          <w:rPr>
            <w:color w:val="auto"/>
            <w:lang w:val="en-GB"/>
          </w:rPr>
          <w:t xml:space="preserve">while watching </w:t>
        </w:r>
      </w:ins>
      <w:ins w:id="426" w:author="Pečnik, Klemen" w:date="2022-09-24T02:56:00Z">
        <w:r w:rsidR="00BC2D62">
          <w:rPr>
            <w:color w:val="auto"/>
            <w:lang w:val="en-GB"/>
          </w:rPr>
          <w:t>a</w:t>
        </w:r>
      </w:ins>
      <w:ins w:id="427" w:author="Pečnik, Klemen" w:date="2022-09-24T02:57:00Z">
        <w:r w:rsidR="00BC2D62">
          <w:rPr>
            <w:color w:val="auto"/>
            <w:lang w:val="en-GB"/>
          </w:rPr>
          <w:t xml:space="preserve"> </w:t>
        </w:r>
      </w:ins>
      <w:ins w:id="428" w:author="Pečnik, Klemen" w:date="2022-09-23T21:30:00Z">
        <w:r w:rsidR="00F472A2">
          <w:rPr>
            <w:color w:val="auto"/>
            <w:lang w:val="en-GB"/>
          </w:rPr>
          <w:t>regular TV channel</w:t>
        </w:r>
        <w:r w:rsidR="001D6051" w:rsidRPr="001D6051">
          <w:rPr>
            <w:color w:val="auto"/>
            <w:lang w:val="en-GB"/>
          </w:rPr>
          <w:t>.</w:t>
        </w:r>
      </w:ins>
      <w:del w:id="429" w:author="Pečnik, Klemen" w:date="2022-09-23T21:30:00Z">
        <w:r w:rsidRPr="001D6051">
          <w:rPr>
            <w:color w:val="auto"/>
            <w:lang w:val="en-GB"/>
          </w:rPr>
          <w:delText>.</w:delText>
        </w:r>
      </w:del>
      <w:r w:rsidRPr="001D6051">
        <w:rPr>
          <w:color w:val="auto"/>
          <w:lang w:val="en-GB"/>
        </w:rPr>
        <w:t xml:space="preserve"> Last but not least, the layout mode could be changed from "overlay" to</w:t>
      </w:r>
      <w:ins w:id="430" w:author="Pečnik, Klemen" w:date="2022-09-23T21:30:00Z">
        <w:r w:rsidR="00A95B75">
          <w:rPr>
            <w:color w:val="auto"/>
            <w:lang w:val="en-GB"/>
          </w:rPr>
          <w:t xml:space="preserve"> </w:t>
        </w:r>
      </w:ins>
      <w:del w:id="431" w:author="Pečnik, Klemen" w:date="2022-09-24T02:57:00Z">
        <w:r w:rsidRPr="001D6051" w:rsidDel="00F40716">
          <w:rPr>
            <w:color w:val="auto"/>
            <w:lang w:val="en-GB"/>
          </w:rPr>
          <w:delText xml:space="preserve"> </w:delText>
        </w:r>
      </w:del>
      <w:r w:rsidRPr="001D6051">
        <w:rPr>
          <w:color w:val="auto"/>
          <w:lang w:val="en-GB"/>
        </w:rPr>
        <w:t>"side-by-side"</w:t>
      </w:r>
      <w:del w:id="432" w:author="Pečnik, Klemen" w:date="2022-09-24T02:57:00Z">
        <w:r w:rsidDel="00F40716">
          <w:rPr>
            <w:color w:val="auto"/>
            <w:lang w:val="en-GB"/>
          </w:rPr>
          <w:delText xml:space="preserve"> mode</w:delText>
        </w:r>
      </w:del>
      <w:del w:id="433" w:author="Pečnik, Klemen" w:date="2022-09-24T02:58:00Z">
        <w:r w:rsidRPr="001D6051" w:rsidDel="004F6657">
          <w:rPr>
            <w:color w:val="auto"/>
            <w:lang w:val="en-GB"/>
          </w:rPr>
          <w:delText>,</w:delText>
        </w:r>
      </w:del>
      <w:r w:rsidRPr="001D6051">
        <w:rPr>
          <w:color w:val="auto"/>
          <w:lang w:val="en-GB"/>
        </w:rPr>
        <w:t xml:space="preserve"> by pressing the yellow button on the</w:t>
      </w:r>
      <w:ins w:id="434" w:author="Pečnik, Klemen" w:date="2022-09-24T02:57:00Z">
        <w:r w:rsidR="00F40716">
          <w:rPr>
            <w:color w:val="auto"/>
            <w:lang w:val="en-GB"/>
          </w:rPr>
          <w:t xml:space="preserve"> TV</w:t>
        </w:r>
      </w:ins>
      <w:r w:rsidRPr="001D6051">
        <w:rPr>
          <w:color w:val="auto"/>
          <w:lang w:val="en-GB"/>
        </w:rPr>
        <w:t xml:space="preserve"> remote</w:t>
      </w:r>
      <w:ins w:id="435" w:author="Pečnik, Klemen" w:date="2022-09-24T02:57:00Z">
        <w:r w:rsidR="00F40716">
          <w:rPr>
            <w:color w:val="auto"/>
            <w:lang w:val="en-GB"/>
          </w:rPr>
          <w:t xml:space="preserve"> control</w:t>
        </w:r>
      </w:ins>
      <w:r w:rsidRPr="001D6051">
        <w:rPr>
          <w:color w:val="auto"/>
          <w:lang w:val="en-GB"/>
        </w:rPr>
        <w:t xml:space="preserve">, as presented in </w:t>
      </w:r>
      <w:r w:rsidRPr="001D6051">
        <w:rPr>
          <w:color w:val="auto"/>
          <w:lang w:val="en-GB"/>
        </w:rPr>
        <w:fldChar w:fldCharType="begin"/>
      </w:r>
      <w:r w:rsidRPr="001D6051">
        <w:rPr>
          <w:color w:val="auto"/>
          <w:lang w:val="en-GB"/>
        </w:rPr>
        <w:instrText xml:space="preserve"> REF _Ref112243097 \h  \* MERGEFORMAT </w:instrText>
      </w:r>
      <w:r w:rsidRPr="001D6051">
        <w:rPr>
          <w:color w:val="auto"/>
          <w:lang w:val="en-GB"/>
        </w:rPr>
      </w:r>
      <w:r w:rsidRPr="001D6051">
        <w:rPr>
          <w:color w:val="auto"/>
          <w:lang w:val="en-GB"/>
        </w:rPr>
        <w:fldChar w:fldCharType="separate"/>
      </w:r>
      <w:ins w:id="436" w:author="Pečnik, Klemen" w:date="2022-09-24T05:03:00Z">
        <w:r w:rsidR="003514C4" w:rsidRPr="003514C4">
          <w:rPr>
            <w:rPrChange w:id="437" w:author="Pečnik, Klemen" w:date="2022-09-24T05:03:00Z">
              <w:rPr>
                <w:b/>
              </w:rPr>
            </w:rPrChange>
          </w:rPr>
          <w:t xml:space="preserve">Figure </w:t>
        </w:r>
        <w:r w:rsidR="003514C4" w:rsidRPr="003514C4">
          <w:rPr>
            <w:noProof/>
            <w:rPrChange w:id="438" w:author="Pečnik, Klemen" w:date="2022-09-24T05:03:00Z">
              <w:rPr>
                <w:b/>
                <w:noProof/>
              </w:rPr>
            </w:rPrChange>
          </w:rPr>
          <w:t>6</w:t>
        </w:r>
      </w:ins>
      <w:del w:id="439" w:author="Pečnik, Klemen" w:date="2022-09-24T02:57:00Z">
        <w:r w:rsidRPr="00A35B45" w:rsidDel="009A2E63">
          <w:delText xml:space="preserve">Figure </w:delText>
        </w:r>
      </w:del>
      <w:del w:id="440" w:author="Pečnik, Klemen" w:date="2022-09-23T21:30:00Z">
        <w:r w:rsidRPr="00A35B45">
          <w:rPr>
            <w:noProof/>
          </w:rPr>
          <w:delText>4</w:delText>
        </w:r>
      </w:del>
      <w:r w:rsidRPr="001D6051">
        <w:rPr>
          <w:color w:val="auto"/>
          <w:lang w:val="en-GB"/>
        </w:rPr>
        <w:fldChar w:fldCharType="end"/>
      </w:r>
      <w:r w:rsidRPr="001D6051">
        <w:rPr>
          <w:color w:val="auto"/>
          <w:lang w:val="en-GB"/>
        </w:rPr>
        <w:t>.</w:t>
      </w:r>
    </w:p>
    <w:p w14:paraId="0DFCF9D1" w14:textId="77777777" w:rsidR="00D4666B" w:rsidRDefault="00D4666B" w:rsidP="00D4666B">
      <w:pPr>
        <w:pStyle w:val="MDPI51figurecaption"/>
        <w:keepNext/>
      </w:pPr>
      <w:r>
        <w:rPr>
          <w:noProof/>
        </w:rPr>
        <w:drawing>
          <wp:inline distT="0" distB="0" distL="0" distR="0" wp14:anchorId="5BA7D0FC" wp14:editId="13941184">
            <wp:extent cx="4982400" cy="1390082"/>
            <wp:effectExtent l="0" t="0" r="0" b="0"/>
            <wp:docPr id="18" name="Picture 18" descr="A collage of peop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collage of people&#10;&#10;Description automatically generated with low confidenc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982400" cy="1390082"/>
                    </a:xfrm>
                    <a:prstGeom prst="rect">
                      <a:avLst/>
                    </a:prstGeom>
                  </pic:spPr>
                </pic:pic>
              </a:graphicData>
            </a:graphic>
          </wp:inline>
        </w:drawing>
      </w:r>
    </w:p>
    <w:p w14:paraId="3D08741C" w14:textId="4C33BD04" w:rsidR="00D4666B" w:rsidRDefault="00D4666B" w:rsidP="00D4666B">
      <w:pPr>
        <w:pStyle w:val="MDPI51figurecaption"/>
      </w:pPr>
      <w:bookmarkStart w:id="441" w:name="_Ref112243097"/>
      <w:r w:rsidRPr="001D6051">
        <w:rPr>
          <w:b/>
        </w:rPr>
        <w:t xml:space="preserve">Figure </w:t>
      </w:r>
      <w:r w:rsidRPr="001D6051">
        <w:rPr>
          <w:b/>
          <w:bCs w:val="0"/>
        </w:rPr>
        <w:fldChar w:fldCharType="begin"/>
      </w:r>
      <w:r w:rsidRPr="001D6051">
        <w:rPr>
          <w:b/>
        </w:rPr>
        <w:instrText xml:space="preserve"> SEQ Figure \* ARABIC </w:instrText>
      </w:r>
      <w:r w:rsidRPr="001D6051">
        <w:rPr>
          <w:b/>
          <w:bCs w:val="0"/>
        </w:rPr>
        <w:fldChar w:fldCharType="separate"/>
      </w:r>
      <w:ins w:id="442" w:author="Pečnik, Klemen" w:date="2022-09-24T05:03:00Z">
        <w:r w:rsidR="003514C4">
          <w:rPr>
            <w:b/>
            <w:noProof/>
          </w:rPr>
          <w:t>6</w:t>
        </w:r>
      </w:ins>
      <w:r w:rsidRPr="001D6051">
        <w:rPr>
          <w:b/>
          <w:bCs w:val="0"/>
        </w:rPr>
        <w:fldChar w:fldCharType="end"/>
      </w:r>
      <w:bookmarkEnd w:id="441"/>
      <w:r w:rsidRPr="001D6051">
        <w:rPr>
          <w:b/>
        </w:rPr>
        <w:t xml:space="preserve">. </w:t>
      </w:r>
      <w:r w:rsidRPr="000B1F7A">
        <w:t xml:space="preserve">Video and sign interpreter layout (on the left </w:t>
      </w:r>
      <w:ins w:id="443" w:author="Pečnik, Klemen" w:date="2022-09-24T02:58:00Z">
        <w:r w:rsidR="004F6657">
          <w:t xml:space="preserve">an </w:t>
        </w:r>
      </w:ins>
      <w:r w:rsidRPr="000B1F7A">
        <w:t>overlay example and on the right a side-by-side example)</w:t>
      </w:r>
    </w:p>
    <w:p w14:paraId="085B1DF5" w14:textId="7AE1D26B" w:rsidR="00D4666B" w:rsidRDefault="00D4666B" w:rsidP="00D4666B">
      <w:pPr>
        <w:pStyle w:val="MDPI31text"/>
        <w:rPr>
          <w:lang w:val="en-GB"/>
        </w:rPr>
      </w:pPr>
      <w:r w:rsidRPr="00681A71">
        <w:rPr>
          <w:lang w:val="en-GB"/>
        </w:rPr>
        <w:t xml:space="preserve">The second </w:t>
      </w:r>
      <w:r>
        <w:rPr>
          <w:lang w:val="en-GB"/>
        </w:rPr>
        <w:t>interactive</w:t>
      </w:r>
      <w:r w:rsidRPr="00681A71">
        <w:rPr>
          <w:lang w:val="en-GB"/>
        </w:rPr>
        <w:t xml:space="preserve"> </w:t>
      </w:r>
      <w:r>
        <w:rPr>
          <w:lang w:val="en-GB"/>
        </w:rPr>
        <w:t>application</w:t>
      </w:r>
      <w:r w:rsidRPr="00681A71">
        <w:rPr>
          <w:lang w:val="en-GB"/>
        </w:rPr>
        <w:t xml:space="preserve"> </w:t>
      </w:r>
      <w:ins w:id="444" w:author="Pečnik, Klemen" w:date="2022-09-23T21:30:00Z">
        <w:r w:rsidR="0062314B">
          <w:rPr>
            <w:lang w:val="en-GB"/>
          </w:rPr>
          <w:t>that was</w:t>
        </w:r>
        <w:r w:rsidR="001216C3">
          <w:rPr>
            <w:lang w:val="en-GB"/>
          </w:rPr>
          <w:t xml:space="preserve"> </w:t>
        </w:r>
        <w:r w:rsidR="00670FC2">
          <w:rPr>
            <w:lang w:val="en-GB"/>
          </w:rPr>
          <w:t xml:space="preserve">used for </w:t>
        </w:r>
        <w:r w:rsidR="0062314B">
          <w:rPr>
            <w:lang w:val="en-GB"/>
          </w:rPr>
          <w:t xml:space="preserve">testing the </w:t>
        </w:r>
        <w:r w:rsidR="00670FC2">
          <w:rPr>
            <w:lang w:val="en-GB"/>
          </w:rPr>
          <w:t>UEQ SSL</w:t>
        </w:r>
        <w:r w:rsidR="00681A71" w:rsidRPr="00681A71">
          <w:rPr>
            <w:lang w:val="en-GB"/>
          </w:rPr>
          <w:t xml:space="preserve"> </w:t>
        </w:r>
      </w:ins>
      <w:r w:rsidRPr="00681A71">
        <w:rPr>
          <w:lang w:val="en-GB"/>
        </w:rPr>
        <w:t xml:space="preserve">was a virtual 3D sign language interpreter for a limited vocabulary and for selected domains of use, like emergency notifications, </w:t>
      </w:r>
      <w:del w:id="445" w:author="Pečnik, Klemen" w:date="2022-09-23T21:30:00Z">
        <w:r w:rsidRPr="00681A71">
          <w:rPr>
            <w:lang w:val="en-GB"/>
          </w:rPr>
          <w:delText xml:space="preserve">weather forecasts, </w:delText>
        </w:r>
      </w:del>
      <w:r w:rsidRPr="00681A71">
        <w:rPr>
          <w:lang w:val="en-GB"/>
        </w:rPr>
        <w:t>traffic announcements, schedule changes, delays</w:t>
      </w:r>
      <w:ins w:id="446" w:author="Pečnik, Klemen" w:date="2022-09-23T21:30:00Z">
        <w:r w:rsidR="00EE49CC">
          <w:rPr>
            <w:lang w:val="en-GB"/>
          </w:rPr>
          <w:t xml:space="preserve">, </w:t>
        </w:r>
        <w:r w:rsidR="00A012E9">
          <w:rPr>
            <w:lang w:val="en-GB"/>
          </w:rPr>
          <w:t xml:space="preserve">or as in the case of the pilot study the domain of </w:t>
        </w:r>
        <w:r w:rsidR="00A012E9" w:rsidRPr="00681A71">
          <w:rPr>
            <w:lang w:val="en-GB"/>
          </w:rPr>
          <w:t>weather forecast</w:t>
        </w:r>
        <w:r w:rsidR="00681A71" w:rsidRPr="00681A71">
          <w:rPr>
            <w:lang w:val="en-GB"/>
          </w:rPr>
          <w:t>.</w:t>
        </w:r>
      </w:ins>
      <w:del w:id="447" w:author="Pečnik, Klemen" w:date="2022-09-23T21:30:00Z">
        <w:r w:rsidRPr="00681A71">
          <w:rPr>
            <w:lang w:val="en-GB"/>
          </w:rPr>
          <w:delText xml:space="preserve"> etc.</w:delText>
        </w:r>
      </w:del>
      <w:r w:rsidRPr="00681A71">
        <w:rPr>
          <w:lang w:val="en-GB"/>
        </w:rPr>
        <w:t xml:space="preserve"> The virtual interpreter was developed in the scope of another project and is in </w:t>
      </w:r>
      <w:ins w:id="448" w:author="Pečnik, Klemen" w:date="2022-09-23T21:30:00Z">
        <w:r w:rsidR="00667988">
          <w:rPr>
            <w:lang w:val="en-GB"/>
          </w:rPr>
          <w:t xml:space="preserve">the </w:t>
        </w:r>
        <w:r w:rsidR="00670FC2">
          <w:rPr>
            <w:lang w:val="en-GB"/>
          </w:rPr>
          <w:t>present study</w:t>
        </w:r>
      </w:ins>
      <w:del w:id="449" w:author="Pečnik, Klemen" w:date="2022-09-23T21:30:00Z">
        <w:r w:rsidRPr="00681A71">
          <w:rPr>
            <w:lang w:val="en-GB"/>
          </w:rPr>
          <w:delText>this experiment</w:delText>
        </w:r>
      </w:del>
      <w:r w:rsidRPr="00681A71">
        <w:rPr>
          <w:lang w:val="en-GB"/>
        </w:rPr>
        <w:t xml:space="preserve"> used only as an example of an interactive service, intended for user experience evaluation. Th</w:t>
      </w:r>
      <w:r>
        <w:rPr>
          <w:lang w:val="en-GB"/>
        </w:rPr>
        <w:t>is application</w:t>
      </w:r>
      <w:r w:rsidRPr="00681A71">
        <w:rPr>
          <w:lang w:val="en-GB"/>
        </w:rPr>
        <w:t xml:space="preserve"> allowed for the same functionalities and options </w:t>
      </w:r>
      <w:r>
        <w:rPr>
          <w:lang w:val="en-GB"/>
        </w:rPr>
        <w:t>as the first one</w:t>
      </w:r>
      <w:r w:rsidRPr="00681A71">
        <w:rPr>
          <w:lang w:val="en-GB"/>
        </w:rPr>
        <w:t xml:space="preserve">, allowing the participants to adjust the virtual interpreter's position, size, and layout. Additionally, the option to toggle subtitles was added by pressing the blue button on the TV remote control. The participants were able to evaluate the virtual interpreter's understandability, attractiveness, novelty, etc. using the UEQ method. </w:t>
      </w:r>
      <w:r w:rsidRPr="00DB4B3C">
        <w:rPr>
          <w:lang w:val="en-GB"/>
        </w:rPr>
        <w:fldChar w:fldCharType="begin"/>
      </w:r>
      <w:r w:rsidRPr="00DB4B3C">
        <w:rPr>
          <w:lang w:val="en-GB"/>
        </w:rPr>
        <w:instrText xml:space="preserve"> REF _Ref112248315 \h  \* MERGEFORMAT </w:instrText>
      </w:r>
      <w:r w:rsidRPr="00DB4B3C">
        <w:rPr>
          <w:lang w:val="en-GB"/>
        </w:rPr>
      </w:r>
      <w:r w:rsidRPr="00DB4B3C">
        <w:rPr>
          <w:lang w:val="en-GB"/>
        </w:rPr>
        <w:fldChar w:fldCharType="separate"/>
      </w:r>
      <w:ins w:id="450" w:author="Pečnik, Klemen" w:date="2022-09-24T05:03:00Z">
        <w:r w:rsidR="003514C4" w:rsidRPr="003514C4">
          <w:rPr>
            <w:rPrChange w:id="451" w:author="Pečnik, Klemen" w:date="2022-09-24T05:03:00Z">
              <w:rPr>
                <w:b/>
              </w:rPr>
            </w:rPrChange>
          </w:rPr>
          <w:t xml:space="preserve">Figure </w:t>
        </w:r>
        <w:r w:rsidR="003514C4">
          <w:rPr>
            <w:b/>
            <w:noProof/>
          </w:rPr>
          <w:t>7</w:t>
        </w:r>
      </w:ins>
      <w:del w:id="452" w:author="Pečnik, Klemen" w:date="2022-09-24T02:57:00Z">
        <w:r w:rsidR="00321AC6" w:rsidRPr="00321AC6" w:rsidDel="009A2E63">
          <w:delText xml:space="preserve">Figure </w:delText>
        </w:r>
      </w:del>
      <w:r w:rsidRPr="00DB4B3C">
        <w:rPr>
          <w:lang w:val="en-GB"/>
        </w:rPr>
        <w:fldChar w:fldCharType="end"/>
      </w:r>
      <w:r w:rsidRPr="00DB4B3C">
        <w:rPr>
          <w:lang w:val="en-GB"/>
        </w:rPr>
        <w:t xml:space="preserve"> </w:t>
      </w:r>
      <w:r w:rsidRPr="00681A71">
        <w:rPr>
          <w:lang w:val="en-GB"/>
        </w:rPr>
        <w:t xml:space="preserve">shows examples of </w:t>
      </w:r>
      <w:ins w:id="453" w:author="Pečnik, Klemen" w:date="2022-09-23T21:30:00Z">
        <w:r w:rsidR="00DC69C3">
          <w:rPr>
            <w:lang w:val="en-GB"/>
          </w:rPr>
          <w:t xml:space="preserve">two </w:t>
        </w:r>
      </w:ins>
      <w:r w:rsidRPr="00681A71">
        <w:rPr>
          <w:lang w:val="en-GB"/>
        </w:rPr>
        <w:t>different layouts of a virtual interpreter for the weather forecast domain.</w:t>
      </w:r>
      <w:ins w:id="454" w:author="Pečnik, Klemen" w:date="2022-09-23T21:30:00Z">
        <w:r w:rsidR="001933C2">
          <w:rPr>
            <w:lang w:val="en-GB"/>
          </w:rPr>
          <w:t xml:space="preserve"> </w:t>
        </w:r>
        <w:r w:rsidR="00693DE2">
          <w:rPr>
            <w:lang w:val="en-GB"/>
          </w:rPr>
          <w:t xml:space="preserve">Based on </w:t>
        </w:r>
        <w:r w:rsidR="00123BCA">
          <w:rPr>
            <w:lang w:val="en-GB"/>
          </w:rPr>
          <w:t>initial</w:t>
        </w:r>
        <w:r w:rsidR="00693DE2">
          <w:rPr>
            <w:lang w:val="en-GB"/>
          </w:rPr>
          <w:t xml:space="preserve"> preliminary studies it was expected that</w:t>
        </w:r>
        <w:r w:rsidR="00DC69C3">
          <w:rPr>
            <w:lang w:val="en-GB"/>
          </w:rPr>
          <w:t xml:space="preserve"> the UEQ results for the</w:t>
        </w:r>
        <w:r w:rsidR="00693DE2">
          <w:rPr>
            <w:lang w:val="en-GB"/>
          </w:rPr>
          <w:t xml:space="preserve"> adjustable interpreter </w:t>
        </w:r>
        <w:r w:rsidR="00FD4954">
          <w:rPr>
            <w:lang w:val="en-GB"/>
          </w:rPr>
          <w:t>c</w:t>
        </w:r>
        <w:r w:rsidR="00693DE2">
          <w:rPr>
            <w:lang w:val="en-GB"/>
          </w:rPr>
          <w:t xml:space="preserve">ould </w:t>
        </w:r>
        <w:r w:rsidR="00FD4954">
          <w:rPr>
            <w:lang w:val="en-GB"/>
          </w:rPr>
          <w:t xml:space="preserve">be too good </w:t>
        </w:r>
        <w:r w:rsidR="00746CEC">
          <w:rPr>
            <w:lang w:val="en-GB"/>
          </w:rPr>
          <w:t xml:space="preserve">so </w:t>
        </w:r>
        <w:r w:rsidR="00DC69C3">
          <w:rPr>
            <w:lang w:val="en-GB"/>
          </w:rPr>
          <w:t>the</w:t>
        </w:r>
        <w:r w:rsidR="00746CEC">
          <w:rPr>
            <w:lang w:val="en-GB"/>
          </w:rPr>
          <w:t xml:space="preserve"> second experiment</w:t>
        </w:r>
        <w:r w:rsidR="009E0844">
          <w:rPr>
            <w:lang w:val="en-GB"/>
          </w:rPr>
          <w:t xml:space="preserve">, a </w:t>
        </w:r>
        <w:r w:rsidR="00DF5617">
          <w:rPr>
            <w:lang w:val="en-GB"/>
          </w:rPr>
          <w:t>v</w:t>
        </w:r>
        <w:r w:rsidR="009E0844">
          <w:rPr>
            <w:lang w:val="en-GB"/>
          </w:rPr>
          <w:t>irtual interpreter,</w:t>
        </w:r>
        <w:r w:rsidR="00746CEC">
          <w:rPr>
            <w:lang w:val="en-GB"/>
          </w:rPr>
          <w:t xml:space="preserve"> with </w:t>
        </w:r>
        <w:r w:rsidR="0056738B">
          <w:rPr>
            <w:lang w:val="en-GB"/>
          </w:rPr>
          <w:t>lower</w:t>
        </w:r>
        <w:r w:rsidR="00934E65">
          <w:rPr>
            <w:lang w:val="en-GB"/>
          </w:rPr>
          <w:t xml:space="preserve"> acceptance </w:t>
        </w:r>
        <w:r w:rsidR="00514E39">
          <w:rPr>
            <w:lang w:val="en-GB"/>
          </w:rPr>
          <w:t xml:space="preserve">level and consequently with lower UEQ results </w:t>
        </w:r>
        <w:r w:rsidR="00C12968">
          <w:rPr>
            <w:lang w:val="en-GB"/>
          </w:rPr>
          <w:t xml:space="preserve">expected </w:t>
        </w:r>
        <w:r w:rsidR="00934E65">
          <w:rPr>
            <w:lang w:val="en-GB"/>
          </w:rPr>
          <w:t xml:space="preserve">was added to the </w:t>
        </w:r>
      </w:ins>
      <w:ins w:id="455" w:author="Pečnik, Klemen" w:date="2022-09-24T01:44:00Z">
        <w:r w:rsidR="00CA0696">
          <w:rPr>
            <w:lang w:val="en-GB"/>
          </w:rPr>
          <w:t>pilot testing</w:t>
        </w:r>
      </w:ins>
      <w:ins w:id="456" w:author="Pečnik, Klemen" w:date="2022-09-23T21:30:00Z">
        <w:r w:rsidR="00805A24">
          <w:rPr>
            <w:lang w:val="en-GB"/>
          </w:rPr>
          <w:t>.</w:t>
        </w:r>
        <w:r w:rsidR="00073F11">
          <w:rPr>
            <w:lang w:val="en-GB"/>
          </w:rPr>
          <w:t xml:space="preserve"> There </w:t>
        </w:r>
      </w:ins>
      <w:ins w:id="457" w:author="Pečnik, Klemen" w:date="2022-09-23T22:07:00Z">
        <w:r w:rsidR="00656EBB">
          <w:rPr>
            <w:lang w:val="en-GB"/>
          </w:rPr>
          <w:t>is</w:t>
        </w:r>
      </w:ins>
      <w:ins w:id="458" w:author="Pečnik, Klemen" w:date="2022-09-23T21:30:00Z">
        <w:r w:rsidR="00073F11">
          <w:rPr>
            <w:lang w:val="en-GB"/>
          </w:rPr>
          <w:t xml:space="preserve"> </w:t>
        </w:r>
        <w:r w:rsidR="00196E1A">
          <w:rPr>
            <w:lang w:val="en-GB"/>
          </w:rPr>
          <w:t xml:space="preserve">a </w:t>
        </w:r>
        <w:r w:rsidR="00073F11">
          <w:rPr>
            <w:lang w:val="en-GB"/>
          </w:rPr>
          <w:t xml:space="preserve">plethora </w:t>
        </w:r>
        <w:r w:rsidR="00196E1A">
          <w:rPr>
            <w:lang w:val="en-GB"/>
          </w:rPr>
          <w:t>of</w:t>
        </w:r>
        <w:r w:rsidR="00073F11">
          <w:rPr>
            <w:lang w:val="en-GB"/>
          </w:rPr>
          <w:t xml:space="preserve"> </w:t>
        </w:r>
        <w:r w:rsidR="002918CC">
          <w:rPr>
            <w:lang w:val="en-GB"/>
          </w:rPr>
          <w:t>research projects on designing and using virtual sign language interpreters as well as studies on acceptance</w:t>
        </w:r>
        <w:r w:rsidR="00B851EE">
          <w:rPr>
            <w:lang w:val="en-GB"/>
          </w:rPr>
          <w:t xml:space="preserve"> and attitude </w:t>
        </w:r>
        <w:r w:rsidR="004A6516">
          <w:rPr>
            <w:lang w:val="en-GB"/>
          </w:rPr>
          <w:t xml:space="preserve">of targeted </w:t>
        </w:r>
        <w:r w:rsidR="00801BAD">
          <w:rPr>
            <w:lang w:val="en-GB"/>
          </w:rPr>
          <w:t>groups</w:t>
        </w:r>
        <w:r w:rsidR="00502C55">
          <w:rPr>
            <w:lang w:val="en-GB"/>
          </w:rPr>
          <w:t xml:space="preserve">. </w:t>
        </w:r>
        <w:r w:rsidR="00704FA7">
          <w:rPr>
            <w:lang w:val="en-GB"/>
          </w:rPr>
          <w:t>Based on recent</w:t>
        </w:r>
        <w:r w:rsidR="00502C55">
          <w:rPr>
            <w:lang w:val="en-GB"/>
          </w:rPr>
          <w:t xml:space="preserve"> studies on acceptance and attitude </w:t>
        </w:r>
        <w:r w:rsidR="00704FA7">
          <w:rPr>
            <w:lang w:val="en-GB"/>
          </w:rPr>
          <w:t xml:space="preserve">towards </w:t>
        </w:r>
        <w:r w:rsidR="004B2424">
          <w:rPr>
            <w:lang w:val="en-GB"/>
          </w:rPr>
          <w:t>virtual</w:t>
        </w:r>
        <w:r w:rsidR="00704FA7">
          <w:rPr>
            <w:lang w:val="en-GB"/>
          </w:rPr>
          <w:t xml:space="preserve"> sign language interpreters</w:t>
        </w:r>
        <w:r w:rsidR="00475D89">
          <w:rPr>
            <w:lang w:val="en-GB"/>
          </w:rPr>
          <w:t xml:space="preserve">, </w:t>
        </w:r>
        <w:r w:rsidR="00B06C21">
          <w:rPr>
            <w:lang w:val="en-GB"/>
          </w:rPr>
          <w:t xml:space="preserve">showing that </w:t>
        </w:r>
        <w:r w:rsidR="004B2424">
          <w:rPr>
            <w:lang w:val="en-GB"/>
          </w:rPr>
          <w:t>virtual interpreters</w:t>
        </w:r>
        <w:r w:rsidR="009B5F96">
          <w:rPr>
            <w:lang w:val="en-GB"/>
          </w:rPr>
          <w:t xml:space="preserve"> are still not </w:t>
        </w:r>
        <w:r w:rsidR="00EE24E6">
          <w:rPr>
            <w:lang w:val="en-GB"/>
          </w:rPr>
          <w:t>fully</w:t>
        </w:r>
        <w:r w:rsidR="009B5F96">
          <w:rPr>
            <w:lang w:val="en-GB"/>
          </w:rPr>
          <w:t xml:space="preserve"> accepted by </w:t>
        </w:r>
        <w:r w:rsidR="00B06C21">
          <w:rPr>
            <w:lang w:val="en-GB"/>
          </w:rPr>
          <w:t>deaf and hard of hearing</w:t>
        </w:r>
        <w:r w:rsidR="009B5F96">
          <w:rPr>
            <w:lang w:val="en-GB"/>
          </w:rPr>
          <w:t xml:space="preserve"> community, </w:t>
        </w:r>
        <w:r w:rsidR="007F0957">
          <w:rPr>
            <w:lang w:val="en-GB"/>
          </w:rPr>
          <w:t>a</w:t>
        </w:r>
        <w:r w:rsidR="009B5F96">
          <w:rPr>
            <w:lang w:val="en-GB"/>
          </w:rPr>
          <w:t xml:space="preserve"> </w:t>
        </w:r>
        <w:r w:rsidR="004B2424">
          <w:rPr>
            <w:lang w:val="en-GB"/>
          </w:rPr>
          <w:t xml:space="preserve">virtual interpreter has been selected to </w:t>
        </w:r>
        <w:r w:rsidR="00196E1A">
          <w:rPr>
            <w:lang w:val="en-GB"/>
          </w:rPr>
          <w:t>intentionally</w:t>
        </w:r>
        <w:r w:rsidR="004B2424">
          <w:rPr>
            <w:lang w:val="en-GB"/>
          </w:rPr>
          <w:t xml:space="preserve"> acquire </w:t>
        </w:r>
        <w:r w:rsidR="001B140B">
          <w:rPr>
            <w:lang w:val="en-GB"/>
          </w:rPr>
          <w:t xml:space="preserve">worse results of user experience </w:t>
        </w:r>
        <w:r w:rsidR="001B140B">
          <w:rPr>
            <w:lang w:val="en-GB"/>
          </w:rPr>
          <w:fldChar w:fldCharType="begin"/>
        </w:r>
      </w:ins>
      <w:r w:rsidR="00F51C74">
        <w:rPr>
          <w:lang w:val="en-GB"/>
        </w:rPr>
        <w:instrText xml:space="preserve"> ADDIN ZOTERO_ITEM CSL_CITATION {"citationID":"ym5iAAhf","properties":{"formattedCitation":"[37]","plainCitation":"[37]","noteIndex":0},"citationItems":[{"id":356,"uris":["http://zotero.org/groups/4764337/items/FESMRKXS"],"itemData":{"id":356,"type":"article-journal","abstract":"The use of virtual humans (i.e., avatars) holds the potential for interactive, automated interaction in domains such as remote communication, customer service, or public announcements. For signed language users, signing avatars could potentially provide accessible content by sharing information in the signer’s preferred or native language. As the development of signing avatars has gained traction in recent years, researchers have come up with many different methods of creating signing avatars. The resulting avatars vary widely in their appearance, the naturalness of their movements, and facial expressions—all of which may potentially impact users’ acceptance of the avatars. We designed a study to test the effects of these intrinsic properties of different signing avatars while also examining the extent to which people’s own language experiences change their responses to signing avatars. We created video stimuli showing individual signs produced by 1) a live human signer (Human), 2) an avatar made using computer-synthesized animation (CS Avatar), and 3) an avatar made using high-fidelity motion capture (Mocap avatar). We surveyed 191 American Sign Language users, including Deaf (N = 83), Hard-of-Hearing (N = 34), and Hearing (N= 67) groups. Participants rated the three signers on multiple dimensions, which were then combined to form ratings of Attitudes, Impressions, Comprehension, and Naturalness. Analyses demonstrated that the Mocap avatar was rated significantly more positively than the CS avatar on all primary variables. Correlations revealed that signers who acquire sign language later in life are more accepting and likely to have positive impressions of signing avatars. Finally, those who learned ASL earlier were more likely to give lower, more negative ratings to the CS avatar, but we did not see this association for the Mocap avatar or the Human signer. Together, these findings suggest that movement quality and appearance significantly impact users’ ratings of signing avatars and show that signed language users with earlier age of ASL acquisition are the most sensitive to movement quality issues seen in computer-generated avatars. We suggest that future efforts to develop signing avatars consider retaining the fluid movement qualities integral to signed languages.","container-title":"Frontiers in Psychology","DOI":"10.3389/fpsyg.2022.730917","ISSN":"1664-1078","journalAbbreviation":"Front. Psychol.","language":"English","note":"publisher: Frontiers","source":"www.frontiersin.org","title":"Attitudes Toward Signing Avatars Vary Depending on Hearing Status, Age of Signed Language Acquisition, and Avatar Type","URL":"https://www.frontiersin.org/articles/10.3389/fpsyg.2022.730917/full","author":[{"family":"Quandt","given":"Lorna C."},{"family":"Willis","given":"Athena"},{"family":"Schwenk","given":"Melody"},{"family":"Weeks","given":"Kaitlyn"},{"family":"Ferster","given":"Ruthie"}],"accessed":{"date-parts":[["2022",9,12]]},"issued":{"date-parts":[["2022",2,10]]}}}],"schema":"https://github.com/citation-style-language/schema/raw/master/csl-citation.json"} </w:instrText>
      </w:r>
      <w:ins w:id="459" w:author="Pečnik, Klemen" w:date="2022-09-23T21:30:00Z">
        <w:r w:rsidR="001B140B">
          <w:rPr>
            <w:lang w:val="en-GB"/>
          </w:rPr>
          <w:fldChar w:fldCharType="separate"/>
        </w:r>
        <w:r w:rsidR="00BD64F8">
          <w:t>[37]</w:t>
        </w:r>
        <w:r w:rsidR="001B140B">
          <w:rPr>
            <w:lang w:val="en-GB"/>
          </w:rPr>
          <w:fldChar w:fldCharType="end"/>
        </w:r>
        <w:r w:rsidR="001B140B">
          <w:rPr>
            <w:lang w:val="en-GB"/>
          </w:rPr>
          <w:t>.</w:t>
        </w:r>
        <w:r w:rsidR="00502C55">
          <w:rPr>
            <w:lang w:val="en-GB"/>
          </w:rPr>
          <w:t xml:space="preserve"> </w:t>
        </w:r>
      </w:ins>
      <w:ins w:id="460" w:author="Pečnik, Klemen" w:date="2022-09-24T03:04:00Z">
        <w:r w:rsidR="00D92E87">
          <w:rPr>
            <w:lang w:val="en-GB"/>
          </w:rPr>
          <w:t xml:space="preserve">For the UEQ SSL it is important to be accurate in good and bad </w:t>
        </w:r>
        <w:r w:rsidR="00734295">
          <w:rPr>
            <w:lang w:val="en-GB"/>
          </w:rPr>
          <w:t>user</w:t>
        </w:r>
      </w:ins>
      <w:ins w:id="461" w:author="Pečnik, Klemen" w:date="2022-09-24T03:05:00Z">
        <w:r w:rsidR="00734295">
          <w:rPr>
            <w:lang w:val="en-GB"/>
          </w:rPr>
          <w:t xml:space="preserve"> experience</w:t>
        </w:r>
      </w:ins>
      <w:ins w:id="462" w:author="Pečnik, Klemen" w:date="2022-09-24T03:04:00Z">
        <w:r w:rsidR="00D92E87">
          <w:rPr>
            <w:lang w:val="en-GB"/>
          </w:rPr>
          <w:t xml:space="preserve"> evaluation results, and in this perspective</w:t>
        </w:r>
        <w:r w:rsidR="00734295">
          <w:rPr>
            <w:lang w:val="en-GB"/>
          </w:rPr>
          <w:t xml:space="preserve"> second </w:t>
        </w:r>
      </w:ins>
      <w:ins w:id="463" w:author="Pečnik, Klemen" w:date="2022-09-24T03:05:00Z">
        <w:r w:rsidR="0014457D">
          <w:rPr>
            <w:lang w:val="en-GB"/>
          </w:rPr>
          <w:t>solution</w:t>
        </w:r>
      </w:ins>
      <w:ins w:id="464" w:author="Pečnik, Klemen" w:date="2022-09-24T03:04:00Z">
        <w:r w:rsidR="00734295">
          <w:rPr>
            <w:lang w:val="en-GB"/>
          </w:rPr>
          <w:t xml:space="preserve"> with virtual interpreter was added.</w:t>
        </w:r>
        <w:r w:rsidR="00D92E87">
          <w:rPr>
            <w:lang w:val="en-GB"/>
          </w:rPr>
          <w:t xml:space="preserve"> </w:t>
        </w:r>
      </w:ins>
      <w:ins w:id="465" w:author="Pečnik, Klemen" w:date="2022-09-23T21:30:00Z">
        <w:r w:rsidR="00C85987">
          <w:rPr>
            <w:lang w:val="en-GB"/>
          </w:rPr>
          <w:t xml:space="preserve">Both developed solutions were used only as </w:t>
        </w:r>
        <w:r w:rsidR="00383462">
          <w:rPr>
            <w:lang w:val="en-GB"/>
          </w:rPr>
          <w:t xml:space="preserve">a </w:t>
        </w:r>
        <w:r w:rsidR="001031D4">
          <w:rPr>
            <w:lang w:val="en-GB"/>
          </w:rPr>
          <w:t xml:space="preserve">service </w:t>
        </w:r>
        <w:r w:rsidR="006223C8">
          <w:rPr>
            <w:lang w:val="en-GB"/>
          </w:rPr>
          <w:t xml:space="preserve">to be evaluated with </w:t>
        </w:r>
        <w:r w:rsidR="00896032">
          <w:rPr>
            <w:lang w:val="en-GB"/>
          </w:rPr>
          <w:t xml:space="preserve">the UEQ </w:t>
        </w:r>
        <w:r w:rsidR="00383462">
          <w:rPr>
            <w:lang w:val="en-GB"/>
          </w:rPr>
          <w:t>SSL</w:t>
        </w:r>
        <w:r w:rsidR="00896032">
          <w:rPr>
            <w:lang w:val="en-GB"/>
          </w:rPr>
          <w:t xml:space="preserve"> </w:t>
        </w:r>
        <w:r w:rsidR="009C17CE">
          <w:rPr>
            <w:lang w:val="en-GB"/>
          </w:rPr>
          <w:t>within the pilot study</w:t>
        </w:r>
        <w:r w:rsidR="00896032">
          <w:rPr>
            <w:lang w:val="en-GB"/>
          </w:rPr>
          <w:t xml:space="preserve"> and as such </w:t>
        </w:r>
        <w:r w:rsidR="006A0ECA">
          <w:rPr>
            <w:lang w:val="en-GB"/>
          </w:rPr>
          <w:t xml:space="preserve">are not </w:t>
        </w:r>
        <w:r w:rsidR="006C5959">
          <w:rPr>
            <w:lang w:val="en-GB"/>
          </w:rPr>
          <w:t xml:space="preserve">a subject of </w:t>
        </w:r>
        <w:r w:rsidR="00542FA6">
          <w:rPr>
            <w:lang w:val="en-GB"/>
          </w:rPr>
          <w:t>the study</w:t>
        </w:r>
        <w:r w:rsidR="00E33AC5">
          <w:rPr>
            <w:lang w:val="en-GB"/>
          </w:rPr>
          <w:t xml:space="preserve"> itself</w:t>
        </w:r>
        <w:r w:rsidR="00542FA6">
          <w:rPr>
            <w:lang w:val="en-GB"/>
          </w:rPr>
          <w:t>.</w:t>
        </w:r>
      </w:ins>
    </w:p>
    <w:p w14:paraId="2A98F3EE" w14:textId="77777777" w:rsidR="00D4666B" w:rsidRDefault="00D4666B" w:rsidP="00D4666B">
      <w:pPr>
        <w:pStyle w:val="MDPI51figurecaption"/>
        <w:keepNext/>
      </w:pPr>
      <w:r>
        <w:rPr>
          <w:noProof/>
          <w:lang w:val="en-GB"/>
        </w:rPr>
        <w:drawing>
          <wp:inline distT="0" distB="0" distL="0" distR="0" wp14:anchorId="0E243DDA" wp14:editId="1F658B32">
            <wp:extent cx="4982400" cy="1384846"/>
            <wp:effectExtent l="0" t="0" r="0" b="0"/>
            <wp:docPr id="10" name="Picture 1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982400" cy="1384846"/>
                    </a:xfrm>
                    <a:prstGeom prst="rect">
                      <a:avLst/>
                    </a:prstGeom>
                  </pic:spPr>
                </pic:pic>
              </a:graphicData>
            </a:graphic>
          </wp:inline>
        </w:drawing>
      </w:r>
    </w:p>
    <w:p w14:paraId="48D2C694" w14:textId="59C2793E" w:rsidR="00D4666B" w:rsidRDefault="00D4666B" w:rsidP="00D4666B">
      <w:pPr>
        <w:pStyle w:val="MDPI51figurecaption"/>
        <w:rPr>
          <w:lang w:val="en-GB"/>
        </w:rPr>
      </w:pPr>
      <w:bookmarkStart w:id="466" w:name="_Ref112248315"/>
      <w:r w:rsidRPr="005C20D5">
        <w:rPr>
          <w:b/>
        </w:rPr>
        <w:t xml:space="preserve">Figure </w:t>
      </w:r>
      <w:r w:rsidRPr="005C20D5">
        <w:rPr>
          <w:b/>
          <w:bCs w:val="0"/>
        </w:rPr>
        <w:fldChar w:fldCharType="begin"/>
      </w:r>
      <w:r w:rsidRPr="005C20D5">
        <w:rPr>
          <w:b/>
        </w:rPr>
        <w:instrText xml:space="preserve"> SEQ Figure \* ARABIC </w:instrText>
      </w:r>
      <w:r w:rsidRPr="005C20D5">
        <w:rPr>
          <w:b/>
          <w:bCs w:val="0"/>
        </w:rPr>
        <w:fldChar w:fldCharType="separate"/>
      </w:r>
      <w:ins w:id="467" w:author="Pečnik, Klemen" w:date="2022-09-24T05:03:00Z">
        <w:r w:rsidR="003514C4">
          <w:rPr>
            <w:b/>
            <w:noProof/>
          </w:rPr>
          <w:t>7</w:t>
        </w:r>
      </w:ins>
      <w:r w:rsidRPr="005C20D5">
        <w:rPr>
          <w:b/>
          <w:bCs w:val="0"/>
        </w:rPr>
        <w:fldChar w:fldCharType="end"/>
      </w:r>
      <w:bookmarkEnd w:id="466"/>
      <w:r w:rsidRPr="005C20D5">
        <w:rPr>
          <w:b/>
        </w:rPr>
        <w:t>.</w:t>
      </w:r>
      <w:r>
        <w:t xml:space="preserve"> </w:t>
      </w:r>
      <w:r w:rsidRPr="00D178B1">
        <w:t>Example</w:t>
      </w:r>
      <w:ins w:id="468" w:author="Pečnik, Klemen" w:date="2022-09-24T03:05:00Z">
        <w:r w:rsidR="00704768">
          <w:t>s</w:t>
        </w:r>
      </w:ins>
      <w:r w:rsidRPr="00D178B1">
        <w:t xml:space="preserve"> of two different layouts for a virtual sign language interpreter</w:t>
      </w:r>
    </w:p>
    <w:p w14:paraId="591902CA" w14:textId="1C65E826" w:rsidR="00D4666B" w:rsidRDefault="00D4666B" w:rsidP="00D4666B">
      <w:pPr>
        <w:pStyle w:val="MDPI31text"/>
        <w:rPr>
          <w:lang w:val="en-GB"/>
        </w:rPr>
      </w:pPr>
      <w:r w:rsidRPr="004B15ED">
        <w:rPr>
          <w:lang w:val="en-GB"/>
        </w:rPr>
        <w:t>Furthermore, the introduction, brief experiment explanation</w:t>
      </w:r>
      <w:ins w:id="469" w:author="Pečnik, Klemen" w:date="2022-09-24T03:06:00Z">
        <w:r w:rsidR="00F54C0E">
          <w:rPr>
            <w:lang w:val="en-GB"/>
          </w:rPr>
          <w:t>,</w:t>
        </w:r>
      </w:ins>
      <w:r w:rsidRPr="004B15ED">
        <w:rPr>
          <w:lang w:val="en-GB"/>
        </w:rPr>
        <w:t xml:space="preserve"> and UEQ instructions have also been prepared in </w:t>
      </w:r>
      <w:ins w:id="470" w:author="Pečnik, Klemen" w:date="2022-09-24T03:06:00Z">
        <w:r w:rsidR="00704768">
          <w:rPr>
            <w:lang w:val="en-GB"/>
          </w:rPr>
          <w:t xml:space="preserve">sign language </w:t>
        </w:r>
        <w:r w:rsidR="00F54C0E">
          <w:rPr>
            <w:lang w:val="en-GB"/>
          </w:rPr>
          <w:t xml:space="preserve">as well as in </w:t>
        </w:r>
      </w:ins>
      <w:r w:rsidRPr="004B15ED">
        <w:rPr>
          <w:lang w:val="en-GB"/>
        </w:rPr>
        <w:t xml:space="preserve">written </w:t>
      </w:r>
      <w:ins w:id="471" w:author="Pečnik, Klemen" w:date="2022-09-24T03:06:00Z">
        <w:r w:rsidR="00F54C0E">
          <w:rPr>
            <w:lang w:val="en-GB"/>
          </w:rPr>
          <w:t>text</w:t>
        </w:r>
      </w:ins>
      <w:del w:id="472" w:author="Pečnik, Klemen" w:date="2022-09-24T03:06:00Z">
        <w:r w:rsidRPr="004B15ED" w:rsidDel="00F54C0E">
          <w:rPr>
            <w:lang w:val="en-GB"/>
          </w:rPr>
          <w:delText>and sign language</w:delText>
        </w:r>
      </w:del>
      <w:r w:rsidRPr="004B15ED">
        <w:rPr>
          <w:lang w:val="en-GB"/>
        </w:rPr>
        <w:t xml:space="preserve"> and were included as videos, creating a seamless user experience throughout the evaluation. An example of the instructions is shown in </w:t>
      </w:r>
      <w:r w:rsidRPr="00167C28">
        <w:rPr>
          <w:highlight w:val="yellow"/>
          <w:lang w:val="en-GB"/>
        </w:rPr>
        <w:fldChar w:fldCharType="begin"/>
      </w:r>
      <w:r w:rsidRPr="00167C28">
        <w:rPr>
          <w:lang w:val="en-GB"/>
        </w:rPr>
        <w:instrText xml:space="preserve"> REF _Ref112248384 \h </w:instrText>
      </w:r>
      <w:r w:rsidRPr="00167C28">
        <w:rPr>
          <w:highlight w:val="yellow"/>
          <w:lang w:val="en-GB"/>
        </w:rPr>
        <w:instrText xml:space="preserve"> \* MERGEFORMAT </w:instrText>
      </w:r>
      <w:r w:rsidRPr="00167C28">
        <w:rPr>
          <w:highlight w:val="yellow"/>
          <w:lang w:val="en-GB"/>
        </w:rPr>
      </w:r>
      <w:r w:rsidRPr="00167C28">
        <w:rPr>
          <w:highlight w:val="yellow"/>
          <w:lang w:val="en-GB"/>
        </w:rPr>
        <w:fldChar w:fldCharType="separate"/>
      </w:r>
      <w:ins w:id="473" w:author="Pečnik, Klemen" w:date="2022-09-24T05:03:00Z">
        <w:r w:rsidR="003514C4" w:rsidRPr="003514C4">
          <w:rPr>
            <w:rPrChange w:id="474" w:author="Pečnik, Klemen" w:date="2022-09-24T05:03:00Z">
              <w:rPr>
                <w:b/>
              </w:rPr>
            </w:rPrChange>
          </w:rPr>
          <w:t xml:space="preserve">Figure </w:t>
        </w:r>
        <w:r w:rsidR="003514C4" w:rsidRPr="003514C4">
          <w:rPr>
            <w:noProof/>
            <w:rPrChange w:id="475" w:author="Pečnik, Klemen" w:date="2022-09-24T05:03:00Z">
              <w:rPr>
                <w:b/>
                <w:noProof/>
              </w:rPr>
            </w:rPrChange>
          </w:rPr>
          <w:t>8</w:t>
        </w:r>
      </w:ins>
      <w:del w:id="476" w:author="Pečnik, Klemen" w:date="2022-09-24T02:57:00Z">
        <w:r w:rsidRPr="00A35B45" w:rsidDel="009A2E63">
          <w:delText xml:space="preserve">Figure </w:delText>
        </w:r>
      </w:del>
      <w:del w:id="477" w:author="Pečnik, Klemen" w:date="2022-09-23T21:30:00Z">
        <w:r w:rsidRPr="00A35B45">
          <w:rPr>
            <w:noProof/>
          </w:rPr>
          <w:delText>6</w:delText>
        </w:r>
      </w:del>
      <w:r w:rsidRPr="00167C28">
        <w:rPr>
          <w:highlight w:val="yellow"/>
          <w:lang w:val="en-GB"/>
        </w:rPr>
        <w:fldChar w:fldCharType="end"/>
      </w:r>
      <w:r w:rsidRPr="00167C28">
        <w:rPr>
          <w:lang w:val="en-GB"/>
        </w:rPr>
        <w:t>.</w:t>
      </w:r>
    </w:p>
    <w:p w14:paraId="2F8CF638" w14:textId="77777777" w:rsidR="00D4666B" w:rsidRDefault="00D4666B" w:rsidP="00D4666B">
      <w:pPr>
        <w:pStyle w:val="MDPI51figurecaption"/>
        <w:keepNext/>
      </w:pPr>
      <w:r>
        <w:rPr>
          <w:noProof/>
          <w:lang w:val="en-GB"/>
        </w:rPr>
        <w:drawing>
          <wp:inline distT="0" distB="0" distL="0" distR="0" wp14:anchorId="1599BD15" wp14:editId="45F77FC8">
            <wp:extent cx="4982400" cy="1396748"/>
            <wp:effectExtent l="0" t="0" r="0" b="635"/>
            <wp:docPr id="11" name="Picture 1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982400" cy="1396748"/>
                    </a:xfrm>
                    <a:prstGeom prst="rect">
                      <a:avLst/>
                    </a:prstGeom>
                  </pic:spPr>
                </pic:pic>
              </a:graphicData>
            </a:graphic>
          </wp:inline>
        </w:drawing>
      </w:r>
    </w:p>
    <w:p w14:paraId="4DCE9F54" w14:textId="394E34F6" w:rsidR="00D4666B" w:rsidRDefault="00D4666B" w:rsidP="00D4666B">
      <w:pPr>
        <w:pStyle w:val="MDPI51figurecaption"/>
        <w:rPr>
          <w:lang w:val="en-GB"/>
        </w:rPr>
      </w:pPr>
      <w:bookmarkStart w:id="478" w:name="_Ref112248384"/>
      <w:r w:rsidRPr="00167C28">
        <w:rPr>
          <w:b/>
        </w:rPr>
        <w:t xml:space="preserve">Figure </w:t>
      </w:r>
      <w:r w:rsidRPr="00167C28">
        <w:rPr>
          <w:b/>
          <w:bCs w:val="0"/>
        </w:rPr>
        <w:fldChar w:fldCharType="begin"/>
      </w:r>
      <w:r w:rsidRPr="00167C28">
        <w:rPr>
          <w:b/>
        </w:rPr>
        <w:instrText xml:space="preserve"> SEQ Figure \* ARABIC </w:instrText>
      </w:r>
      <w:r w:rsidRPr="00167C28">
        <w:rPr>
          <w:b/>
          <w:bCs w:val="0"/>
        </w:rPr>
        <w:fldChar w:fldCharType="separate"/>
      </w:r>
      <w:ins w:id="479" w:author="Pečnik, Klemen" w:date="2022-09-24T05:03:00Z">
        <w:r w:rsidR="003514C4">
          <w:rPr>
            <w:b/>
            <w:noProof/>
          </w:rPr>
          <w:t>8</w:t>
        </w:r>
      </w:ins>
      <w:r w:rsidRPr="00167C28">
        <w:rPr>
          <w:b/>
          <w:bCs w:val="0"/>
        </w:rPr>
        <w:fldChar w:fldCharType="end"/>
      </w:r>
      <w:bookmarkEnd w:id="478"/>
      <w:r w:rsidRPr="00167C28">
        <w:rPr>
          <w:b/>
        </w:rPr>
        <w:t>.</w:t>
      </w:r>
      <w:r>
        <w:t xml:space="preserve"> UEQ instructions in </w:t>
      </w:r>
      <w:ins w:id="480" w:author="Pečnik, Klemen" w:date="2022-09-24T03:06:00Z">
        <w:r w:rsidR="00F54C0E">
          <w:t>Slovenian S</w:t>
        </w:r>
      </w:ins>
      <w:del w:id="481" w:author="Pečnik, Klemen" w:date="2022-09-24T03:06:00Z">
        <w:r w:rsidDel="00F54C0E">
          <w:delText>s</w:delText>
        </w:r>
      </w:del>
      <w:r>
        <w:t xml:space="preserve">ign </w:t>
      </w:r>
      <w:ins w:id="482" w:author="Pečnik, Klemen" w:date="2022-09-24T03:07:00Z">
        <w:r w:rsidR="00613A18">
          <w:t>L</w:t>
        </w:r>
      </w:ins>
      <w:del w:id="483" w:author="Pečnik, Klemen" w:date="2022-09-24T03:07:00Z">
        <w:r w:rsidDel="00613A18">
          <w:delText>l</w:delText>
        </w:r>
      </w:del>
      <w:r>
        <w:t>anguage</w:t>
      </w:r>
      <w:ins w:id="484" w:author="Pečnik, Klemen" w:date="2022-09-24T03:07:00Z">
        <w:r w:rsidR="00613A18">
          <w:t xml:space="preserve"> with subtitles</w:t>
        </w:r>
      </w:ins>
    </w:p>
    <w:p w14:paraId="0AC34351" w14:textId="77777777" w:rsidR="00D4666B" w:rsidRDefault="00D4666B">
      <w:pPr>
        <w:pStyle w:val="MDPI22heading2"/>
        <w:rPr>
          <w:lang w:val="en-GB"/>
        </w:rPr>
      </w:pPr>
      <w:r>
        <w:rPr>
          <w:lang w:val="en-GB"/>
        </w:rPr>
        <w:t>Experiment procedure</w:t>
      </w:r>
    </w:p>
    <w:p w14:paraId="7FFA402E" w14:textId="4B462D38" w:rsidR="00D4666B" w:rsidRDefault="00D4666B" w:rsidP="00D4666B">
      <w:pPr>
        <w:pStyle w:val="MDPI31text"/>
        <w:rPr>
          <w:lang w:val="en-GB"/>
        </w:rPr>
      </w:pPr>
      <w:r w:rsidRPr="005311A5">
        <w:rPr>
          <w:lang w:val="en-GB"/>
        </w:rPr>
        <w:t>User testing was conducted in the DemoLab of the Laboratory for Multimedia</w:t>
      </w:r>
      <w:del w:id="485" w:author="Pečnik, Klemen" w:date="2022-09-24T03:07:00Z">
        <w:r w:rsidDel="00613A18">
          <w:rPr>
            <w:lang w:val="en-GB"/>
          </w:rPr>
          <w:delText xml:space="preserve"> (LMMFE)</w:delText>
        </w:r>
      </w:del>
      <w:r w:rsidRPr="005311A5">
        <w:rPr>
          <w:lang w:val="en-GB"/>
        </w:rPr>
        <w:t>, at the Faculty of Electrical Engineering, University of Ljubljana</w:t>
      </w:r>
      <w:ins w:id="486" w:author="Pečnik, Klemen" w:date="2022-09-23T21:30:00Z">
        <w:r w:rsidR="005C1DC6">
          <w:rPr>
            <w:lang w:val="en-GB"/>
          </w:rPr>
          <w:t xml:space="preserve"> in cooperation </w:t>
        </w:r>
        <w:r w:rsidR="00E16827">
          <w:rPr>
            <w:lang w:val="en-GB"/>
          </w:rPr>
          <w:t>with the Association of</w:t>
        </w:r>
        <w:r w:rsidR="003374DA">
          <w:rPr>
            <w:lang w:val="en-GB"/>
          </w:rPr>
          <w:t xml:space="preserve"> Deaf Teachers </w:t>
        </w:r>
        <w:r w:rsidR="005B08B4">
          <w:rPr>
            <w:lang w:val="en-GB"/>
          </w:rPr>
          <w:t>in</w:t>
        </w:r>
        <w:r w:rsidR="003374DA">
          <w:rPr>
            <w:lang w:val="en-GB"/>
          </w:rPr>
          <w:t xml:space="preserve"> Slovenia</w:t>
        </w:r>
        <w:r w:rsidR="00DC4241">
          <w:rPr>
            <w:lang w:val="en-GB"/>
          </w:rPr>
          <w:t>.</w:t>
        </w:r>
      </w:ins>
      <w:del w:id="487" w:author="Pečnik, Klemen" w:date="2022-09-23T21:30:00Z">
        <w:r w:rsidRPr="005311A5">
          <w:rPr>
            <w:lang w:val="en-GB"/>
          </w:rPr>
          <w:delText xml:space="preserve">. </w:delText>
        </w:r>
      </w:del>
    </w:p>
    <w:p w14:paraId="3E7D2909" w14:textId="77777777" w:rsidR="00D4666B" w:rsidRDefault="00D4666B" w:rsidP="00D4666B">
      <w:pPr>
        <w:pStyle w:val="MDPI52figure"/>
        <w:keepNext/>
        <w:jc w:val="right"/>
        <w:rPr>
          <w:del w:id="488" w:author="Pečnik, Klemen" w:date="2022-09-23T21:30:00Z"/>
        </w:rPr>
      </w:pPr>
      <w:del w:id="489" w:author="Pečnik, Klemen" w:date="2022-09-23T21:30:00Z">
        <w:r>
          <w:rPr>
            <w:noProof/>
            <w:lang w:val="en-GB"/>
          </w:rPr>
          <w:drawing>
            <wp:inline distT="0" distB="0" distL="0" distR="0" wp14:anchorId="42EDFB7D" wp14:editId="3ED5D076">
              <wp:extent cx="4980891" cy="2309785"/>
              <wp:effectExtent l="0" t="0" r="0" b="0"/>
              <wp:docPr id="20" name="Picture 20" descr="A picture containing text, indoo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text, indoor, person&#10;&#10;Description automatically generated"/>
                      <pic:cNvPicPr/>
                    </pic:nvPicPr>
                    <pic:blipFill rotWithShape="1">
                      <a:blip r:embed="rId20" cstate="print">
                        <a:extLst>
                          <a:ext uri="{28A0092B-C50C-407E-A947-70E740481C1C}">
                            <a14:useLocalDpi xmlns:a14="http://schemas.microsoft.com/office/drawing/2010/main" val="0"/>
                          </a:ext>
                        </a:extLst>
                      </a:blip>
                      <a:srcRect t="21118" b="17055"/>
                      <a:stretch/>
                    </pic:blipFill>
                    <pic:spPr bwMode="auto">
                      <a:xfrm>
                        <a:off x="0" y="0"/>
                        <a:ext cx="4982400" cy="2310485"/>
                      </a:xfrm>
                      <a:prstGeom prst="rect">
                        <a:avLst/>
                      </a:prstGeom>
                      <a:ln>
                        <a:noFill/>
                      </a:ln>
                      <a:extLst>
                        <a:ext uri="{53640926-AAD7-44D8-BBD7-CCE9431645EC}">
                          <a14:shadowObscured xmlns:a14="http://schemas.microsoft.com/office/drawing/2010/main"/>
                        </a:ext>
                      </a:extLst>
                    </pic:spPr>
                  </pic:pic>
                </a:graphicData>
              </a:graphic>
            </wp:inline>
          </w:drawing>
        </w:r>
      </w:del>
    </w:p>
    <w:p w14:paraId="629C0FB7" w14:textId="77777777" w:rsidR="00D4666B" w:rsidRPr="005311A5" w:rsidRDefault="00D4666B" w:rsidP="00D4666B">
      <w:pPr>
        <w:pStyle w:val="MDPI51figurecaption"/>
        <w:rPr>
          <w:moveFrom w:id="490" w:author="Pečnik, Klemen" w:date="2022-09-23T21:30:00Z"/>
          <w:lang w:val="en-GB"/>
        </w:rPr>
      </w:pPr>
      <w:bookmarkStart w:id="491" w:name="_Ref112315136"/>
      <w:del w:id="492" w:author="Pečnik, Klemen" w:date="2022-09-23T21:30:00Z">
        <w:r w:rsidRPr="00EB19D8">
          <w:rPr>
            <w:b/>
          </w:rPr>
          <w:delText xml:space="preserve">Figure </w:delText>
        </w:r>
        <w:r w:rsidRPr="00EB19D8">
          <w:rPr>
            <w:b/>
            <w:bCs w:val="0"/>
          </w:rPr>
          <w:fldChar w:fldCharType="begin"/>
        </w:r>
        <w:r w:rsidRPr="00EB19D8">
          <w:rPr>
            <w:b/>
          </w:rPr>
          <w:delInstrText xml:space="preserve"> SEQ Figure \* ARABIC </w:delInstrText>
        </w:r>
        <w:r w:rsidRPr="00EB19D8">
          <w:rPr>
            <w:b/>
            <w:bCs w:val="0"/>
          </w:rPr>
          <w:fldChar w:fldCharType="separate"/>
        </w:r>
        <w:r>
          <w:rPr>
            <w:b/>
            <w:noProof/>
          </w:rPr>
          <w:delText>7</w:delText>
        </w:r>
        <w:r w:rsidRPr="00EB19D8">
          <w:rPr>
            <w:b/>
            <w:bCs w:val="0"/>
          </w:rPr>
          <w:fldChar w:fldCharType="end"/>
        </w:r>
        <w:bookmarkEnd w:id="491"/>
        <w:r w:rsidRPr="00EB19D8">
          <w:rPr>
            <w:b/>
          </w:rPr>
          <w:delText>.</w:delText>
        </w:r>
        <w:r>
          <w:delText xml:space="preserve"> </w:delText>
        </w:r>
      </w:del>
      <w:moveFromRangeStart w:id="493" w:author="Pečnik, Klemen" w:date="2022-09-23T21:30:00Z" w:name="move114861016"/>
      <w:moveFrom w:id="494" w:author="Pečnik, Klemen" w:date="2022-09-23T21:30:00Z">
        <w:r>
          <w:t>User testing room setup (captured during the preliminary study)</w:t>
        </w:r>
      </w:moveFrom>
    </w:p>
    <w:moveFromRangeEnd w:id="493"/>
    <w:p w14:paraId="1813CA55" w14:textId="18CB3166" w:rsidR="00D4666B" w:rsidRDefault="00D4666B" w:rsidP="00D4666B">
      <w:pPr>
        <w:pStyle w:val="MDPI31text"/>
        <w:rPr>
          <w:lang w:val="en-GB"/>
        </w:rPr>
      </w:pPr>
      <w:r w:rsidRPr="005311A5">
        <w:rPr>
          <w:lang w:val="en-GB"/>
        </w:rPr>
        <w:t>The room provided a comfortable environment for the participants, which were sat on a sofa in front of a 5</w:t>
      </w:r>
      <w:r>
        <w:rPr>
          <w:lang w:val="en-GB"/>
        </w:rPr>
        <w:t>5</w:t>
      </w:r>
      <w:r w:rsidRPr="005311A5">
        <w:rPr>
          <w:lang w:val="en-GB"/>
        </w:rPr>
        <w:t>” OLED TV</w:t>
      </w:r>
      <w:r>
        <w:rPr>
          <w:lang w:val="en-GB"/>
        </w:rPr>
        <w:t xml:space="preserve"> (LG OLED55C6V</w:t>
      </w:r>
      <w:ins w:id="495" w:author="Pečnik, Klemen" w:date="2022-09-23T21:30:00Z">
        <w:r w:rsidR="005E192C">
          <w:rPr>
            <w:lang w:val="en-GB"/>
          </w:rPr>
          <w:t>). User</w:t>
        </w:r>
      </w:ins>
      <w:del w:id="496" w:author="Pečnik, Klemen" w:date="2022-09-23T21:30:00Z">
        <w:r>
          <w:rPr>
            <w:lang w:val="en-GB"/>
          </w:rPr>
          <w:delText>)</w:delText>
        </w:r>
        <w:r w:rsidRPr="005311A5">
          <w:rPr>
            <w:lang w:val="en-GB"/>
          </w:rPr>
          <w:delText xml:space="preserve"> and </w:delText>
        </w:r>
        <w:r>
          <w:rPr>
            <w:lang w:val="en-GB"/>
          </w:rPr>
          <w:delText>user</w:delText>
        </w:r>
      </w:del>
      <w:r>
        <w:rPr>
          <w:lang w:val="en-GB"/>
        </w:rPr>
        <w:t xml:space="preserve"> interaction with interactive application and</w:t>
      </w:r>
      <w:ins w:id="497" w:author="Pečnik, Klemen" w:date="2022-09-23T21:30:00Z">
        <w:r w:rsidR="005E192C">
          <w:rPr>
            <w:lang w:val="en-GB"/>
          </w:rPr>
          <w:t xml:space="preserve"> the</w:t>
        </w:r>
      </w:ins>
      <w:r>
        <w:rPr>
          <w:lang w:val="en-GB"/>
        </w:rPr>
        <w:t xml:space="preserve"> UEQ </w:t>
      </w:r>
      <w:r w:rsidRPr="005311A5">
        <w:rPr>
          <w:lang w:val="en-GB"/>
        </w:rPr>
        <w:t>ha</w:t>
      </w:r>
      <w:r>
        <w:rPr>
          <w:lang w:val="en-GB"/>
        </w:rPr>
        <w:t xml:space="preserve">s been limited to the use of a TV remote control </w:t>
      </w:r>
      <w:r w:rsidRPr="005311A5">
        <w:rPr>
          <w:lang w:val="en-GB"/>
        </w:rPr>
        <w:t>from the beginning to the end of the experiment</w:t>
      </w:r>
      <w:r>
        <w:rPr>
          <w:lang w:val="en-GB"/>
        </w:rPr>
        <w:t xml:space="preserve">, as shown in </w:t>
      </w:r>
      <w:r w:rsidRPr="00EB19D8">
        <w:rPr>
          <w:lang w:val="en-GB"/>
        </w:rPr>
        <w:fldChar w:fldCharType="begin"/>
      </w:r>
      <w:r w:rsidRPr="00EB19D8">
        <w:rPr>
          <w:lang w:val="en-GB"/>
        </w:rPr>
        <w:instrText xml:space="preserve"> REF _Ref112315136 \h  \* MERGEFORMAT </w:instrText>
      </w:r>
      <w:r w:rsidRPr="00EB19D8">
        <w:rPr>
          <w:lang w:val="en-GB"/>
        </w:rPr>
      </w:r>
      <w:r w:rsidRPr="00EB19D8">
        <w:rPr>
          <w:lang w:val="en-GB"/>
        </w:rPr>
        <w:fldChar w:fldCharType="end"/>
      </w:r>
      <w:ins w:id="498" w:author="Pečnik, Klemen" w:date="2022-09-23T21:30:00Z">
        <w:r w:rsidR="005E192C" w:rsidRPr="00EB19D8">
          <w:rPr>
            <w:lang w:val="en-GB"/>
          </w:rPr>
          <w:t>.</w:t>
        </w:r>
        <w:r w:rsidR="005E192C">
          <w:rPr>
            <w:lang w:val="en-GB"/>
          </w:rPr>
          <w:t xml:space="preserve"> The whole experiment was designed to provide a home living experience to relax the participants, make them feel comfortable and without inducing the feeling that they </w:t>
        </w:r>
      </w:ins>
      <w:ins w:id="499" w:author="Pečnik, Klemen" w:date="2022-09-24T03:08:00Z">
        <w:r w:rsidR="008B07BD">
          <w:rPr>
            <w:lang w:val="en-GB"/>
          </w:rPr>
          <w:t>are</w:t>
        </w:r>
      </w:ins>
      <w:ins w:id="500" w:author="Pečnik, Klemen" w:date="2022-09-23T21:30:00Z">
        <w:r w:rsidR="005E192C">
          <w:rPr>
            <w:lang w:val="en-GB"/>
          </w:rPr>
          <w:t xml:space="preserve"> a subject of the testing.</w:t>
        </w:r>
      </w:ins>
      <w:del w:id="501" w:author="Pečnik, Klemen" w:date="2022-09-23T21:30:00Z">
        <w:r w:rsidRPr="00EB19D8">
          <w:rPr>
            <w:lang w:val="en-GB"/>
          </w:rPr>
          <w:delText>.</w:delText>
        </w:r>
      </w:del>
    </w:p>
    <w:p w14:paraId="39E33F0A" w14:textId="77777777" w:rsidR="00EB19D8" w:rsidRDefault="00EB19D8" w:rsidP="00EB19D8">
      <w:pPr>
        <w:pStyle w:val="MDPI52figure"/>
        <w:keepNext/>
        <w:jc w:val="right"/>
        <w:rPr>
          <w:ins w:id="502" w:author="Pečnik, Klemen" w:date="2022-09-23T21:30:00Z"/>
        </w:rPr>
      </w:pPr>
      <w:ins w:id="503" w:author="Pečnik, Klemen" w:date="2022-09-23T21:30:00Z">
        <w:r>
          <w:rPr>
            <w:noProof/>
            <w:snapToGrid/>
            <w:lang w:val="en-GB"/>
          </w:rPr>
          <w:drawing>
            <wp:inline distT="0" distB="0" distL="0" distR="0" wp14:anchorId="4A63C0AA" wp14:editId="6FE30DC0">
              <wp:extent cx="4980891" cy="2309785"/>
              <wp:effectExtent l="0" t="0" r="0" b="0"/>
              <wp:docPr id="17" name="Picture 17" descr="A picture containing text, indoo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text, indoor, person&#10;&#10;Description automatically generated"/>
                      <pic:cNvPicPr/>
                    </pic:nvPicPr>
                    <pic:blipFill rotWithShape="1">
                      <a:blip r:embed="rId20" cstate="print">
                        <a:extLst>
                          <a:ext uri="{28A0092B-C50C-407E-A947-70E740481C1C}">
                            <a14:useLocalDpi xmlns:a14="http://schemas.microsoft.com/office/drawing/2010/main" val="0"/>
                          </a:ext>
                        </a:extLst>
                      </a:blip>
                      <a:srcRect t="21118" b="17055"/>
                      <a:stretch/>
                    </pic:blipFill>
                    <pic:spPr bwMode="auto">
                      <a:xfrm>
                        <a:off x="0" y="0"/>
                        <a:ext cx="4982400" cy="2310485"/>
                      </a:xfrm>
                      <a:prstGeom prst="rect">
                        <a:avLst/>
                      </a:prstGeom>
                      <a:ln>
                        <a:noFill/>
                      </a:ln>
                      <a:extLst>
                        <a:ext uri="{53640926-AAD7-44D8-BBD7-CCE9431645EC}">
                          <a14:shadowObscured xmlns:a14="http://schemas.microsoft.com/office/drawing/2010/main"/>
                        </a:ext>
                      </a:extLst>
                    </pic:spPr>
                  </pic:pic>
                </a:graphicData>
              </a:graphic>
            </wp:inline>
          </w:drawing>
        </w:r>
      </w:ins>
    </w:p>
    <w:p w14:paraId="7CD571FB" w14:textId="14864EE4" w:rsidR="00D4666B" w:rsidRPr="005311A5" w:rsidRDefault="00EB19D8" w:rsidP="00D4666B">
      <w:pPr>
        <w:pStyle w:val="MDPI51figurecaption"/>
        <w:rPr>
          <w:moveTo w:id="504" w:author="Pečnik, Klemen" w:date="2022-09-23T21:30:00Z"/>
          <w:lang w:val="en-GB"/>
        </w:rPr>
      </w:pPr>
      <w:ins w:id="505" w:author="Pečnik, Klemen" w:date="2022-09-23T21:30:00Z">
        <w:r w:rsidRPr="00EB19D8">
          <w:rPr>
            <w:b/>
            <w:bCs w:val="0"/>
          </w:rPr>
          <w:t xml:space="preserve">Figure </w:t>
        </w:r>
        <w:r w:rsidRPr="00EB19D8">
          <w:rPr>
            <w:b/>
            <w:bCs w:val="0"/>
          </w:rPr>
          <w:fldChar w:fldCharType="begin"/>
        </w:r>
        <w:r w:rsidRPr="00EB19D8">
          <w:rPr>
            <w:b/>
            <w:bCs w:val="0"/>
          </w:rPr>
          <w:instrText xml:space="preserve"> SEQ Figure \* ARABIC </w:instrText>
        </w:r>
        <w:r w:rsidRPr="00EB19D8">
          <w:rPr>
            <w:b/>
            <w:bCs w:val="0"/>
          </w:rPr>
          <w:fldChar w:fldCharType="separate"/>
        </w:r>
      </w:ins>
      <w:ins w:id="506" w:author="Pečnik, Klemen" w:date="2022-09-24T05:03:00Z">
        <w:r w:rsidR="003514C4">
          <w:rPr>
            <w:b/>
            <w:bCs w:val="0"/>
            <w:noProof/>
          </w:rPr>
          <w:t>9</w:t>
        </w:r>
      </w:ins>
      <w:ins w:id="507" w:author="Pečnik, Klemen" w:date="2022-09-23T21:30:00Z">
        <w:r w:rsidRPr="00EB19D8">
          <w:rPr>
            <w:b/>
            <w:bCs w:val="0"/>
          </w:rPr>
          <w:fldChar w:fldCharType="end"/>
        </w:r>
        <w:r w:rsidRPr="00EB19D8">
          <w:rPr>
            <w:b/>
            <w:bCs w:val="0"/>
          </w:rPr>
          <w:t>.</w:t>
        </w:r>
        <w:r>
          <w:t xml:space="preserve"> </w:t>
        </w:r>
      </w:ins>
      <w:moveToRangeStart w:id="508" w:author="Pečnik, Klemen" w:date="2022-09-23T21:30:00Z" w:name="move114861016"/>
      <w:moveTo w:id="509" w:author="Pečnik, Klemen" w:date="2022-09-23T21:30:00Z">
        <w:r w:rsidR="00D4666B">
          <w:t>User testing room setup (captured during the preliminary study)</w:t>
        </w:r>
      </w:moveTo>
    </w:p>
    <w:moveToRangeEnd w:id="508"/>
    <w:p w14:paraId="4A45D31B" w14:textId="009D9256" w:rsidR="00D4666B" w:rsidRPr="005311A5" w:rsidRDefault="00D4666B" w:rsidP="00D4666B">
      <w:pPr>
        <w:pStyle w:val="MDPI31text"/>
        <w:rPr>
          <w:lang w:val="en-GB"/>
        </w:rPr>
      </w:pPr>
      <w:r w:rsidRPr="005311A5">
        <w:rPr>
          <w:lang w:val="en-GB"/>
        </w:rPr>
        <w:t>At the beginning of each evaluation</w:t>
      </w:r>
      <w:del w:id="510" w:author="Pečnik, Klemen" w:date="2022-09-23T21:30:00Z">
        <w:r w:rsidRPr="005311A5">
          <w:rPr>
            <w:lang w:val="en-GB"/>
          </w:rPr>
          <w:delText>,</w:delText>
        </w:r>
      </w:del>
      <w:r w:rsidRPr="005311A5">
        <w:rPr>
          <w:lang w:val="en-GB"/>
        </w:rPr>
        <w:t xml:space="preserve"> the participant would fill in a simple questionnaire with the purpose of gathering demographic data, information about their technical experience and other relevant information</w:t>
      </w:r>
      <w:ins w:id="511" w:author="Pečnik, Klemen" w:date="2022-09-24T03:08:00Z">
        <w:r w:rsidR="00BF1D48">
          <w:rPr>
            <w:lang w:val="en-GB"/>
          </w:rPr>
          <w:t>,</w:t>
        </w:r>
      </w:ins>
      <w:r>
        <w:rPr>
          <w:lang w:val="en-GB"/>
        </w:rPr>
        <w:t xml:space="preserve"> and</w:t>
      </w:r>
      <w:r w:rsidRPr="005311A5">
        <w:rPr>
          <w:lang w:val="en-GB"/>
        </w:rPr>
        <w:t xml:space="preserve"> sign a consent form for the purpose of </w:t>
      </w:r>
      <w:ins w:id="512" w:author="Pečnik, Klemen" w:date="2022-09-23T21:30:00Z">
        <w:r w:rsidR="00E52526">
          <w:rPr>
            <w:lang w:val="en-GB"/>
          </w:rPr>
          <w:t xml:space="preserve">the </w:t>
        </w:r>
      </w:ins>
      <w:r w:rsidRPr="005311A5">
        <w:rPr>
          <w:lang w:val="en-GB"/>
        </w:rPr>
        <w:t xml:space="preserve">evaluation. Each test started with a simple presentation of the </w:t>
      </w:r>
      <w:r>
        <w:rPr>
          <w:lang w:val="en-GB"/>
        </w:rPr>
        <w:t xml:space="preserve">experiment </w:t>
      </w:r>
      <w:r w:rsidRPr="005311A5">
        <w:rPr>
          <w:lang w:val="en-GB"/>
        </w:rPr>
        <w:t xml:space="preserve">idea and an explanation of all </w:t>
      </w:r>
      <w:del w:id="513" w:author="Pečnik, Klemen" w:date="2022-09-23T21:30:00Z">
        <w:r w:rsidRPr="005311A5">
          <w:rPr>
            <w:lang w:val="en-GB"/>
          </w:rPr>
          <w:delText xml:space="preserve">user </w:delText>
        </w:r>
      </w:del>
      <w:r w:rsidRPr="005311A5">
        <w:rPr>
          <w:lang w:val="en-GB"/>
        </w:rPr>
        <w:t xml:space="preserve">interaction possibilities. At the beginning of each </w:t>
      </w:r>
      <w:r>
        <w:rPr>
          <w:lang w:val="en-GB"/>
        </w:rPr>
        <w:t xml:space="preserve">of the two </w:t>
      </w:r>
      <w:r w:rsidRPr="005311A5">
        <w:rPr>
          <w:lang w:val="en-GB"/>
        </w:rPr>
        <w:t>experiment</w:t>
      </w:r>
      <w:r>
        <w:rPr>
          <w:lang w:val="en-GB"/>
        </w:rPr>
        <w:t>s</w:t>
      </w:r>
      <w:r w:rsidRPr="005311A5">
        <w:rPr>
          <w:lang w:val="en-GB"/>
        </w:rPr>
        <w:t xml:space="preserve"> </w:t>
      </w:r>
      <w:r>
        <w:rPr>
          <w:lang w:val="en-GB"/>
        </w:rPr>
        <w:t>(</w:t>
      </w:r>
      <w:del w:id="514" w:author="Pečnik, Klemen" w:date="2022-09-23T21:30:00Z">
        <w:r>
          <w:rPr>
            <w:lang w:val="en-GB"/>
          </w:rPr>
          <w:delText xml:space="preserve">with </w:delText>
        </w:r>
      </w:del>
      <w:r w:rsidRPr="005311A5">
        <w:rPr>
          <w:lang w:val="en-GB"/>
        </w:rPr>
        <w:t>adjustable and virtual interpreter</w:t>
      </w:r>
      <w:r>
        <w:rPr>
          <w:lang w:val="en-GB"/>
        </w:rPr>
        <w:t>)</w:t>
      </w:r>
      <w:r w:rsidRPr="005311A5">
        <w:rPr>
          <w:lang w:val="en-GB"/>
        </w:rPr>
        <w:t xml:space="preserve">, the participant was given a </w:t>
      </w:r>
      <w:r>
        <w:rPr>
          <w:lang w:val="en-GB"/>
        </w:rPr>
        <w:t xml:space="preserve">couple of </w:t>
      </w:r>
      <w:r w:rsidRPr="005311A5">
        <w:rPr>
          <w:lang w:val="en-GB"/>
        </w:rPr>
        <w:t>task</w:t>
      </w:r>
      <w:r>
        <w:rPr>
          <w:lang w:val="en-GB"/>
        </w:rPr>
        <w:t>s</w:t>
      </w:r>
      <w:r w:rsidRPr="005311A5">
        <w:rPr>
          <w:lang w:val="en-GB"/>
        </w:rPr>
        <w:t xml:space="preserve"> </w:t>
      </w:r>
      <w:r>
        <w:rPr>
          <w:lang w:val="en-GB"/>
        </w:rPr>
        <w:t xml:space="preserve">and was asked </w:t>
      </w:r>
      <w:r w:rsidRPr="005311A5">
        <w:rPr>
          <w:lang w:val="en-GB"/>
        </w:rPr>
        <w:t>to:</w:t>
      </w:r>
    </w:p>
    <w:p w14:paraId="73C07D6F" w14:textId="77777777" w:rsidR="00D4666B" w:rsidRPr="005311A5" w:rsidRDefault="00D4666B">
      <w:pPr>
        <w:pStyle w:val="MDPI38bullet"/>
        <w:pPrChange w:id="515" w:author="Pečnik, Klemen" w:date="2022-09-23T21:29:00Z">
          <w:pPr>
            <w:pStyle w:val="MDPI31text"/>
          </w:pPr>
        </w:pPrChange>
      </w:pPr>
      <w:r w:rsidRPr="005311A5">
        <w:rPr>
          <w:lang w:val="en-GB"/>
        </w:rPr>
        <w:t xml:space="preserve">change the </w:t>
      </w:r>
      <w:r w:rsidRPr="005311A5">
        <w:t>position of the interpreter,</w:t>
      </w:r>
    </w:p>
    <w:p w14:paraId="3A99083B" w14:textId="77777777" w:rsidR="00D4666B" w:rsidRPr="005311A5" w:rsidRDefault="00D4666B">
      <w:pPr>
        <w:pStyle w:val="MDPI38bullet"/>
        <w:pPrChange w:id="516" w:author="Pečnik, Klemen" w:date="2022-09-23T21:29:00Z">
          <w:pPr>
            <w:pStyle w:val="MDPI31text"/>
          </w:pPr>
        </w:pPrChange>
      </w:pPr>
      <w:r w:rsidRPr="005311A5">
        <w:t>change the size of the interpreter,</w:t>
      </w:r>
    </w:p>
    <w:p w14:paraId="1BDD917C" w14:textId="77777777" w:rsidR="00D4666B" w:rsidRPr="005311A5" w:rsidRDefault="00D4666B">
      <w:pPr>
        <w:pStyle w:val="MDPI38bullet"/>
        <w:pPrChange w:id="517" w:author="Pečnik, Klemen" w:date="2022-09-23T21:29:00Z">
          <w:pPr>
            <w:pStyle w:val="MDPI31text"/>
          </w:pPr>
        </w:pPrChange>
      </w:pPr>
      <w:r w:rsidRPr="005311A5">
        <w:t>change the layout,</w:t>
      </w:r>
    </w:p>
    <w:p w14:paraId="1E22F18E" w14:textId="77777777" w:rsidR="00D4666B" w:rsidRPr="005311A5" w:rsidRDefault="00D4666B">
      <w:pPr>
        <w:pStyle w:val="MDPI38bullet"/>
        <w:pPrChange w:id="518" w:author="Pečnik, Klemen" w:date="2022-09-23T21:29:00Z">
          <w:pPr>
            <w:pStyle w:val="MDPI31text"/>
          </w:pPr>
        </w:pPrChange>
      </w:pPr>
      <w:r w:rsidRPr="005311A5">
        <w:t>turn the interpreter off and then back on (since the interpreter was already present at the beginning of the experiment),</w:t>
      </w:r>
    </w:p>
    <w:p w14:paraId="3D998E35" w14:textId="77777777" w:rsidR="00D4666B" w:rsidRPr="005311A5" w:rsidRDefault="00D4666B">
      <w:pPr>
        <w:pStyle w:val="MDPI38bullet"/>
        <w:rPr>
          <w:lang w:val="en-GB"/>
        </w:rPr>
        <w:pPrChange w:id="519" w:author="Pečnik, Klemen" w:date="2022-09-23T21:29:00Z">
          <w:pPr>
            <w:pStyle w:val="MDPI31text"/>
          </w:pPr>
        </w:pPrChange>
      </w:pPr>
      <w:r w:rsidRPr="005311A5">
        <w:t>adjust the interpreter</w:t>
      </w:r>
      <w:r>
        <w:t xml:space="preserve"> size, position,</w:t>
      </w:r>
      <w:r w:rsidRPr="005311A5">
        <w:rPr>
          <w:lang w:val="en-GB"/>
        </w:rPr>
        <w:t xml:space="preserve"> and layout </w:t>
      </w:r>
      <w:r>
        <w:rPr>
          <w:lang w:val="en-GB"/>
        </w:rPr>
        <w:t>according to their personal preference</w:t>
      </w:r>
      <w:r w:rsidRPr="005311A5">
        <w:rPr>
          <w:lang w:val="en-GB"/>
        </w:rPr>
        <w:t>.</w:t>
      </w:r>
    </w:p>
    <w:p w14:paraId="46F154E1" w14:textId="3CA85BDA" w:rsidR="00D4666B" w:rsidRDefault="00D4666B" w:rsidP="00D4666B">
      <w:pPr>
        <w:pStyle w:val="MDPI31text"/>
        <w:rPr>
          <w:color w:val="auto"/>
          <w:lang w:val="en-GB"/>
          <w:rPrChange w:id="520" w:author="Pečnik, Klemen" w:date="2022-09-23T21:29:00Z">
            <w:rPr>
              <w:lang w:val="en-GB"/>
            </w:rPr>
          </w:rPrChange>
        </w:rPr>
      </w:pPr>
      <w:r w:rsidRPr="005311A5">
        <w:rPr>
          <w:lang w:val="en-GB"/>
        </w:rPr>
        <w:t xml:space="preserve">After </w:t>
      </w:r>
      <w:ins w:id="521" w:author="Pečnik, Klemen" w:date="2022-09-23T21:30:00Z">
        <w:r w:rsidR="00EE7649">
          <w:rPr>
            <w:lang w:val="en-GB"/>
          </w:rPr>
          <w:t>a</w:t>
        </w:r>
      </w:ins>
      <w:del w:id="522" w:author="Pečnik, Klemen" w:date="2022-09-23T21:30:00Z">
        <w:r w:rsidRPr="005311A5">
          <w:rPr>
            <w:lang w:val="en-GB"/>
          </w:rPr>
          <w:delText>the</w:delText>
        </w:r>
      </w:del>
      <w:r w:rsidRPr="005311A5">
        <w:rPr>
          <w:lang w:val="en-GB"/>
        </w:rPr>
        <w:t xml:space="preserve"> </w:t>
      </w:r>
      <w:r>
        <w:rPr>
          <w:lang w:val="en-GB"/>
        </w:rPr>
        <w:t>participant finished testing the interactive application</w:t>
      </w:r>
      <w:ins w:id="523" w:author="Pečnik, Klemen" w:date="2022-09-23T21:30:00Z">
        <w:r w:rsidR="00AA7F2D">
          <w:rPr>
            <w:lang w:val="en-GB"/>
          </w:rPr>
          <w:t xml:space="preserve"> of </w:t>
        </w:r>
        <w:r w:rsidR="00D60647">
          <w:rPr>
            <w:lang w:val="en-GB"/>
          </w:rPr>
          <w:t>adjustable interpreter</w:t>
        </w:r>
      </w:ins>
      <w:r w:rsidRPr="005311A5">
        <w:rPr>
          <w:lang w:val="en-GB"/>
        </w:rPr>
        <w:t xml:space="preserve">, </w:t>
      </w:r>
      <w:r>
        <w:rPr>
          <w:lang w:val="en-GB"/>
        </w:rPr>
        <w:t>a video</w:t>
      </w:r>
      <w:r w:rsidRPr="005311A5">
        <w:rPr>
          <w:lang w:val="en-GB"/>
        </w:rPr>
        <w:t xml:space="preserve"> </w:t>
      </w:r>
      <w:r>
        <w:rPr>
          <w:lang w:val="en-GB"/>
        </w:rPr>
        <w:t>with</w:t>
      </w:r>
      <w:r w:rsidRPr="005311A5">
        <w:rPr>
          <w:lang w:val="en-GB"/>
        </w:rPr>
        <w:t xml:space="preserve"> a</w:t>
      </w:r>
      <w:r>
        <w:rPr>
          <w:lang w:val="en-GB"/>
        </w:rPr>
        <w:t xml:space="preserve">n </w:t>
      </w:r>
      <w:r w:rsidRPr="005311A5">
        <w:rPr>
          <w:lang w:val="en-GB"/>
        </w:rPr>
        <w:t xml:space="preserve">explanation </w:t>
      </w:r>
      <w:r>
        <w:rPr>
          <w:lang w:val="en-GB"/>
        </w:rPr>
        <w:t>of</w:t>
      </w:r>
      <w:r w:rsidRPr="005311A5">
        <w:rPr>
          <w:lang w:val="en-GB"/>
        </w:rPr>
        <w:t xml:space="preserve"> the UEQ structure and </w:t>
      </w:r>
      <w:r>
        <w:rPr>
          <w:lang w:val="en-GB"/>
        </w:rPr>
        <w:t>answering procedure</w:t>
      </w:r>
      <w:r w:rsidRPr="005311A5">
        <w:rPr>
          <w:lang w:val="en-GB"/>
        </w:rPr>
        <w:t xml:space="preserve"> was </w:t>
      </w:r>
      <w:r>
        <w:rPr>
          <w:lang w:val="en-GB"/>
        </w:rPr>
        <w:t>presented</w:t>
      </w:r>
      <w:r w:rsidRPr="005311A5">
        <w:rPr>
          <w:lang w:val="en-GB"/>
        </w:rPr>
        <w:t xml:space="preserve">. </w:t>
      </w:r>
      <w:r>
        <w:rPr>
          <w:lang w:val="en-GB"/>
        </w:rPr>
        <w:t>Then the participant first</w:t>
      </w:r>
      <w:r w:rsidRPr="005311A5">
        <w:rPr>
          <w:lang w:val="en-GB"/>
        </w:rPr>
        <w:t xml:space="preserve"> </w:t>
      </w:r>
      <w:r>
        <w:rPr>
          <w:lang w:val="en-GB"/>
        </w:rPr>
        <w:t xml:space="preserve">answered </w:t>
      </w:r>
      <w:r w:rsidRPr="005311A5">
        <w:rPr>
          <w:lang w:val="en-GB"/>
        </w:rPr>
        <w:t>the UEQ</w:t>
      </w:r>
      <w:r>
        <w:rPr>
          <w:lang w:val="en-GB"/>
        </w:rPr>
        <w:t xml:space="preserve"> </w:t>
      </w:r>
      <w:ins w:id="524" w:author="Pečnik, Klemen" w:date="2022-09-23T21:30:00Z">
        <w:r w:rsidR="007D4395">
          <w:rPr>
            <w:lang w:val="en-GB"/>
          </w:rPr>
          <w:t>SSL</w:t>
        </w:r>
      </w:ins>
      <w:del w:id="525" w:author="Pečnik, Klemen" w:date="2022-09-23T21:30:00Z">
        <w:r>
          <w:rPr>
            <w:lang w:val="en-GB"/>
          </w:rPr>
          <w:delText>in sign language</w:delText>
        </w:r>
      </w:del>
      <w:r>
        <w:rPr>
          <w:lang w:val="en-GB"/>
        </w:rPr>
        <w:t xml:space="preserve">, followed by the </w:t>
      </w:r>
      <w:del w:id="526" w:author="Pečnik, Klemen" w:date="2022-09-23T21:30:00Z">
        <w:r w:rsidRPr="005311A5">
          <w:rPr>
            <w:lang w:val="en-GB"/>
          </w:rPr>
          <w:delText xml:space="preserve">written </w:delText>
        </w:r>
      </w:del>
      <w:r w:rsidRPr="005311A5">
        <w:rPr>
          <w:lang w:val="en-GB"/>
        </w:rPr>
        <w:t>UEQ</w:t>
      </w:r>
      <w:ins w:id="527" w:author="Pečnik, Klemen" w:date="2022-09-23T21:30:00Z">
        <w:r w:rsidR="007D4395">
          <w:rPr>
            <w:lang w:val="en-GB"/>
          </w:rPr>
          <w:t xml:space="preserve"> TXT</w:t>
        </w:r>
      </w:ins>
      <w:r w:rsidRPr="005311A5">
        <w:rPr>
          <w:lang w:val="en-GB"/>
        </w:rPr>
        <w:t xml:space="preserve">. </w:t>
      </w:r>
      <w:r>
        <w:rPr>
          <w:lang w:val="en-GB"/>
        </w:rPr>
        <w:t xml:space="preserve">This procedure was repeated for both experiments. </w:t>
      </w:r>
      <w:r w:rsidRPr="005311A5">
        <w:rPr>
          <w:lang w:val="en-GB"/>
        </w:rPr>
        <w:t>After each step</w:t>
      </w:r>
      <w:r>
        <w:rPr>
          <w:lang w:val="en-GB"/>
        </w:rPr>
        <w:t xml:space="preserve"> in the experiments</w:t>
      </w:r>
      <w:r w:rsidRPr="005311A5">
        <w:rPr>
          <w:lang w:val="en-GB"/>
        </w:rPr>
        <w:t xml:space="preserve"> the application wait</w:t>
      </w:r>
      <w:r>
        <w:rPr>
          <w:lang w:val="en-GB"/>
        </w:rPr>
        <w:t>ed</w:t>
      </w:r>
      <w:r w:rsidRPr="005311A5">
        <w:rPr>
          <w:lang w:val="en-GB"/>
        </w:rPr>
        <w:t xml:space="preserve"> for </w:t>
      </w:r>
      <w:r>
        <w:rPr>
          <w:lang w:val="en-GB"/>
        </w:rPr>
        <w:t>the</w:t>
      </w:r>
      <w:r w:rsidRPr="005311A5">
        <w:rPr>
          <w:lang w:val="en-GB"/>
        </w:rPr>
        <w:t xml:space="preserve"> participant's confirmation before continuation, and </w:t>
      </w:r>
      <w:r>
        <w:rPr>
          <w:lang w:val="en-GB"/>
        </w:rPr>
        <w:t xml:space="preserve">the </w:t>
      </w:r>
      <w:r w:rsidRPr="005311A5">
        <w:rPr>
          <w:lang w:val="en-GB"/>
        </w:rPr>
        <w:t xml:space="preserve">users always had the option to repeat the last step. At the end of </w:t>
      </w:r>
      <w:r>
        <w:rPr>
          <w:lang w:val="en-GB"/>
        </w:rPr>
        <w:t>the second experiment</w:t>
      </w:r>
      <w:r w:rsidRPr="005311A5">
        <w:rPr>
          <w:lang w:val="en-GB"/>
        </w:rPr>
        <w:t xml:space="preserve"> </w:t>
      </w:r>
      <w:r>
        <w:rPr>
          <w:lang w:val="en-GB"/>
        </w:rPr>
        <w:t>the participants</w:t>
      </w:r>
      <w:r w:rsidRPr="005311A5">
        <w:rPr>
          <w:lang w:val="en-GB"/>
        </w:rPr>
        <w:t xml:space="preserve"> fill</w:t>
      </w:r>
      <w:r>
        <w:rPr>
          <w:lang w:val="en-GB"/>
        </w:rPr>
        <w:t>ed</w:t>
      </w:r>
      <w:r w:rsidRPr="005311A5">
        <w:rPr>
          <w:lang w:val="en-GB"/>
        </w:rPr>
        <w:t xml:space="preserve"> a post-test questionnaire, followed by a discussion</w:t>
      </w:r>
      <w:del w:id="528" w:author="Pečnik, Klemen" w:date="2022-09-23T21:30:00Z">
        <w:r w:rsidRPr="005311A5">
          <w:rPr>
            <w:lang w:val="en-GB"/>
          </w:rPr>
          <w:delText>,</w:delText>
        </w:r>
      </w:del>
      <w:r w:rsidRPr="005311A5">
        <w:rPr>
          <w:lang w:val="en-GB"/>
        </w:rPr>
        <w:t xml:space="preserve"> which was conducted </w:t>
      </w:r>
      <w:r>
        <w:rPr>
          <w:lang w:val="en-GB"/>
        </w:rPr>
        <w:t xml:space="preserve">in a manner of a </w:t>
      </w:r>
      <w:r w:rsidRPr="005311A5">
        <w:rPr>
          <w:lang w:val="en-GB"/>
        </w:rPr>
        <w:t xml:space="preserve">relaxed conversation. All comments and </w:t>
      </w:r>
      <w:r>
        <w:rPr>
          <w:lang w:val="en-GB"/>
        </w:rPr>
        <w:t>suggestions</w:t>
      </w:r>
      <w:r w:rsidRPr="005311A5">
        <w:rPr>
          <w:lang w:val="en-GB"/>
        </w:rPr>
        <w:t xml:space="preserve"> about both experiments were gathered, along with the opinion about the involvement </w:t>
      </w:r>
      <w:r>
        <w:rPr>
          <w:lang w:val="en-GB"/>
        </w:rPr>
        <w:t>of deaf users</w:t>
      </w:r>
      <w:r w:rsidRPr="005311A5">
        <w:rPr>
          <w:lang w:val="en-GB"/>
        </w:rPr>
        <w:t xml:space="preserve"> in user testing. The whole step-by-step process with all the steps, average completion timings, and all available user interactions is presented in</w:t>
      </w:r>
      <w:r w:rsidRPr="00B70B6A">
        <w:rPr>
          <w:lang w:val="en-GB"/>
        </w:rPr>
        <w:t xml:space="preserve"> </w:t>
      </w:r>
      <w:ins w:id="529" w:author="Pečnik, Klemen" w:date="2022-09-24T04:29:00Z">
        <w:r w:rsidR="00B70B6A" w:rsidRPr="00B70B6A">
          <w:rPr>
            <w:lang w:val="en-GB"/>
          </w:rPr>
          <w:fldChar w:fldCharType="begin"/>
        </w:r>
        <w:r w:rsidR="00B70B6A" w:rsidRPr="00B70B6A">
          <w:rPr>
            <w:lang w:val="en-GB"/>
          </w:rPr>
          <w:instrText xml:space="preserve"> REF _Ref114886177 \h </w:instrText>
        </w:r>
      </w:ins>
      <w:r w:rsidR="00B70B6A" w:rsidRPr="00B70B6A">
        <w:rPr>
          <w:lang w:val="en-GB"/>
          <w:rPrChange w:id="530" w:author="Pečnik, Klemen" w:date="2022-09-24T04:29:00Z">
            <w:rPr>
              <w:b/>
              <w:bCs/>
              <w:lang w:val="en-GB"/>
            </w:rPr>
          </w:rPrChange>
        </w:rPr>
        <w:instrText xml:space="preserve"> \* MERGEFORMAT </w:instrText>
      </w:r>
      <w:r w:rsidR="00B70B6A" w:rsidRPr="00B70B6A">
        <w:rPr>
          <w:lang w:val="en-GB"/>
        </w:rPr>
      </w:r>
      <w:r w:rsidR="00B70B6A" w:rsidRPr="00B70B6A">
        <w:rPr>
          <w:lang w:val="en-GB"/>
        </w:rPr>
        <w:fldChar w:fldCharType="separate"/>
      </w:r>
      <w:ins w:id="531" w:author="Pečnik, Klemen" w:date="2022-09-24T05:03:00Z">
        <w:r w:rsidR="003514C4" w:rsidRPr="003514C4">
          <w:rPr>
            <w:rPrChange w:id="532" w:author="Pečnik, Klemen" w:date="2022-09-24T05:03:00Z">
              <w:rPr>
                <w:b/>
              </w:rPr>
            </w:rPrChange>
          </w:rPr>
          <w:t xml:space="preserve">Figure </w:t>
        </w:r>
        <w:r w:rsidR="003514C4" w:rsidRPr="003514C4">
          <w:rPr>
            <w:noProof/>
            <w:rPrChange w:id="533" w:author="Pečnik, Klemen" w:date="2022-09-24T05:03:00Z">
              <w:rPr>
                <w:b/>
                <w:bCs/>
                <w:noProof/>
              </w:rPr>
            </w:rPrChange>
          </w:rPr>
          <w:t>10</w:t>
        </w:r>
      </w:ins>
      <w:ins w:id="534" w:author="Pečnik, Klemen" w:date="2022-09-24T04:29:00Z">
        <w:r w:rsidR="00B70B6A" w:rsidRPr="00B70B6A">
          <w:rPr>
            <w:lang w:val="en-GB"/>
          </w:rPr>
          <w:fldChar w:fldCharType="end"/>
        </w:r>
      </w:ins>
      <w:r w:rsidRPr="00642B41">
        <w:rPr>
          <w:lang w:val="en-GB"/>
        </w:rPr>
        <w:fldChar w:fldCharType="begin"/>
      </w:r>
      <w:r w:rsidRPr="00642B41">
        <w:rPr>
          <w:lang w:val="en-GB"/>
        </w:rPr>
        <w:instrText xml:space="preserve"> REF _Ref112248440 \h  \* MERGEFORMAT </w:instrText>
      </w:r>
      <w:r w:rsidRPr="00642B41">
        <w:rPr>
          <w:lang w:val="en-GB"/>
        </w:rPr>
      </w:r>
      <w:del w:id="535" w:author="Pečnik, Klemen" w:date="2022-09-24T02:57:00Z">
        <w:r w:rsidRPr="00642B41">
          <w:rPr>
            <w:lang w:val="en-GB"/>
          </w:rPr>
          <w:fldChar w:fldCharType="separate"/>
        </w:r>
        <w:r w:rsidRPr="00A35B45" w:rsidDel="009A2E63">
          <w:rPr>
            <w:lang w:val="en-GB"/>
          </w:rPr>
          <w:delText xml:space="preserve">Figure </w:delText>
        </w:r>
      </w:del>
      <w:del w:id="536" w:author="Pečnik, Klemen" w:date="2022-09-23T21:30:00Z">
        <w:r w:rsidRPr="00A35B45">
          <w:rPr>
            <w:lang w:val="en-GB"/>
          </w:rPr>
          <w:delText>8</w:delText>
        </w:r>
      </w:del>
      <w:r w:rsidRPr="00642B41">
        <w:rPr>
          <w:lang w:val="en-GB"/>
        </w:rPr>
        <w:fldChar w:fldCharType="end"/>
      </w:r>
      <w:r w:rsidRPr="00642B41">
        <w:rPr>
          <w:lang w:val="en-GB"/>
        </w:rPr>
        <w:t>.</w:t>
      </w:r>
    </w:p>
    <w:p w14:paraId="33521C79" w14:textId="77777777" w:rsidR="00D4666B" w:rsidRDefault="00D4666B" w:rsidP="00D4666B">
      <w:pPr>
        <w:pStyle w:val="MDPI51figurecaption"/>
        <w:keepNext/>
        <w:rPr>
          <w:del w:id="537" w:author="Pečnik, Klemen" w:date="2022-09-23T21:30:00Z"/>
        </w:rPr>
      </w:pPr>
      <w:del w:id="538" w:author="Pečnik, Klemen" w:date="2022-09-23T21:30:00Z">
        <w:r>
          <w:rPr>
            <w:noProof/>
            <w:lang w:val="en-GB"/>
          </w:rPr>
          <w:drawing>
            <wp:inline distT="0" distB="0" distL="0" distR="0" wp14:anchorId="2BAB27D8" wp14:editId="60244F4D">
              <wp:extent cx="4982400" cy="373397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rotWithShape="1">
                      <a:blip r:embed="rId21" cstate="print">
                        <a:extLst>
                          <a:ext uri="{28A0092B-C50C-407E-A947-70E740481C1C}">
                            <a14:useLocalDpi xmlns:a14="http://schemas.microsoft.com/office/drawing/2010/main" val="0"/>
                          </a:ext>
                        </a:extLst>
                      </a:blip>
                      <a:srcRect l="809"/>
                      <a:stretch/>
                    </pic:blipFill>
                    <pic:spPr bwMode="auto">
                      <a:xfrm>
                        <a:off x="0" y="0"/>
                        <a:ext cx="4982400" cy="3733975"/>
                      </a:xfrm>
                      <a:prstGeom prst="rect">
                        <a:avLst/>
                      </a:prstGeom>
                      <a:ln>
                        <a:noFill/>
                      </a:ln>
                      <a:extLst>
                        <a:ext uri="{53640926-AAD7-44D8-BBD7-CCE9431645EC}">
                          <a14:shadowObscured xmlns:a14="http://schemas.microsoft.com/office/drawing/2010/main"/>
                        </a:ext>
                      </a:extLst>
                    </pic:spPr>
                  </pic:pic>
                </a:graphicData>
              </a:graphic>
            </wp:inline>
          </w:drawing>
        </w:r>
      </w:del>
    </w:p>
    <w:p w14:paraId="701B1489" w14:textId="77777777" w:rsidR="00D4666B" w:rsidRPr="00642B41" w:rsidRDefault="00D4666B" w:rsidP="00D4666B">
      <w:pPr>
        <w:pStyle w:val="MDPI51figurecaption"/>
        <w:rPr>
          <w:moveFrom w:id="539" w:author="Pečnik, Klemen" w:date="2022-09-23T21:30:00Z"/>
        </w:rPr>
      </w:pPr>
      <w:bookmarkStart w:id="540" w:name="_Ref112248440"/>
      <w:del w:id="541" w:author="Pečnik, Klemen" w:date="2022-09-23T21:30:00Z">
        <w:r w:rsidRPr="00B045FD">
          <w:rPr>
            <w:b/>
          </w:rPr>
          <w:delText xml:space="preserve">Figure </w:delText>
        </w:r>
        <w:r w:rsidRPr="00B045FD">
          <w:rPr>
            <w:b/>
            <w:bCs w:val="0"/>
          </w:rPr>
          <w:fldChar w:fldCharType="begin"/>
        </w:r>
        <w:r w:rsidRPr="00B045FD">
          <w:rPr>
            <w:b/>
          </w:rPr>
          <w:delInstrText xml:space="preserve"> SEQ Figure \* ARABIC </w:delInstrText>
        </w:r>
        <w:r w:rsidRPr="00B045FD">
          <w:rPr>
            <w:b/>
            <w:bCs w:val="0"/>
          </w:rPr>
          <w:fldChar w:fldCharType="separate"/>
        </w:r>
        <w:r>
          <w:rPr>
            <w:b/>
            <w:noProof/>
          </w:rPr>
          <w:delText>8</w:delText>
        </w:r>
        <w:r w:rsidRPr="00B045FD">
          <w:rPr>
            <w:b/>
            <w:bCs w:val="0"/>
          </w:rPr>
          <w:fldChar w:fldCharType="end"/>
        </w:r>
        <w:bookmarkEnd w:id="540"/>
        <w:r w:rsidRPr="00B045FD">
          <w:rPr>
            <w:b/>
          </w:rPr>
          <w:delText>.</w:delText>
        </w:r>
        <w:r>
          <w:delText xml:space="preserve"> </w:delText>
        </w:r>
      </w:del>
      <w:moveFromRangeStart w:id="542" w:author="Pečnik, Klemen" w:date="2022-09-23T21:30:00Z" w:name="move114861017"/>
      <w:moveFrom w:id="543" w:author="Pečnik, Klemen" w:date="2022-09-23T21:30:00Z">
        <w:r w:rsidRPr="00E115BF">
          <w:t>User testing workflow as implemented in the HbbTV application</w:t>
        </w:r>
      </w:moveFrom>
    </w:p>
    <w:moveFromRangeEnd w:id="542"/>
    <w:p w14:paraId="59EFD004" w14:textId="0FF4A59B" w:rsidR="00D4666B" w:rsidRPr="00C14EAD" w:rsidRDefault="00D4666B" w:rsidP="00D4666B">
      <w:pPr>
        <w:pStyle w:val="MDPI31text"/>
        <w:rPr>
          <w:color w:val="auto"/>
          <w:lang w:val="en-GB"/>
        </w:rPr>
      </w:pPr>
      <w:r w:rsidRPr="00C14EAD">
        <w:rPr>
          <w:color w:val="auto"/>
          <w:lang w:val="en-GB"/>
        </w:rPr>
        <w:t xml:space="preserve">Despite the pre-recorded instructions and explanations, a sign language interpreter was present during </w:t>
      </w:r>
      <w:r>
        <w:rPr>
          <w:color w:val="auto"/>
          <w:lang w:val="en-GB"/>
        </w:rPr>
        <w:t xml:space="preserve">the </w:t>
      </w:r>
      <w:r w:rsidRPr="00C14EAD">
        <w:rPr>
          <w:color w:val="auto"/>
          <w:lang w:val="en-GB"/>
        </w:rPr>
        <w:t xml:space="preserve">testing </w:t>
      </w:r>
      <w:r>
        <w:rPr>
          <w:color w:val="auto"/>
          <w:lang w:val="en-GB"/>
        </w:rPr>
        <w:t>especially with deaf participants</w:t>
      </w:r>
      <w:r w:rsidRPr="00C14EAD">
        <w:rPr>
          <w:color w:val="auto"/>
          <w:lang w:val="en-GB"/>
        </w:rPr>
        <w:t xml:space="preserve"> to clarify any additional questions and to translate all </w:t>
      </w:r>
      <w:r>
        <w:rPr>
          <w:color w:val="auto"/>
          <w:lang w:val="en-GB"/>
        </w:rPr>
        <w:t xml:space="preserve">given </w:t>
      </w:r>
      <w:r w:rsidRPr="00C14EAD">
        <w:rPr>
          <w:color w:val="auto"/>
          <w:lang w:val="en-GB"/>
        </w:rPr>
        <w:t>comments</w:t>
      </w:r>
      <w:r>
        <w:rPr>
          <w:color w:val="auto"/>
          <w:lang w:val="en-GB"/>
        </w:rPr>
        <w:t xml:space="preserve"> and suggestions to and from the </w:t>
      </w:r>
      <w:del w:id="544" w:author="Pečnik, Klemen" w:date="2022-09-24T03:08:00Z">
        <w:r w:rsidDel="00BF1D48">
          <w:rPr>
            <w:color w:val="auto"/>
            <w:lang w:val="en-GB"/>
          </w:rPr>
          <w:delText>sign language</w:delText>
        </w:r>
      </w:del>
      <w:ins w:id="545" w:author="Pečnik, Klemen" w:date="2022-09-24T03:08:00Z">
        <w:r w:rsidR="00BF1D48">
          <w:rPr>
            <w:color w:val="auto"/>
            <w:lang w:val="en-GB"/>
          </w:rPr>
          <w:t>SSL</w:t>
        </w:r>
      </w:ins>
      <w:r w:rsidRPr="00C14EAD">
        <w:rPr>
          <w:color w:val="auto"/>
          <w:lang w:val="en-GB"/>
        </w:rPr>
        <w:t xml:space="preserve"> during the discussion. Additionally, two user experience experts were present at each test session. One expert was responsible for leading the evaluation procedure, answering potential questions, and providing additional explanations, while the other was taking notes about </w:t>
      </w:r>
      <w:r>
        <w:rPr>
          <w:color w:val="auto"/>
          <w:lang w:val="en-GB"/>
        </w:rPr>
        <w:t xml:space="preserve">observed </w:t>
      </w:r>
      <w:r w:rsidRPr="00C14EAD">
        <w:rPr>
          <w:color w:val="auto"/>
          <w:lang w:val="en-GB"/>
        </w:rPr>
        <w:t xml:space="preserve">difficulties and challenges that </w:t>
      </w:r>
      <w:ins w:id="546" w:author="Pečnik, Klemen" w:date="2022-09-23T21:30:00Z">
        <w:r w:rsidR="005E192C">
          <w:rPr>
            <w:color w:val="auto"/>
            <w:lang w:val="en-GB"/>
          </w:rPr>
          <w:t>a participant</w:t>
        </w:r>
      </w:ins>
      <w:del w:id="547" w:author="Pečnik, Klemen" w:date="2022-09-23T21:30:00Z">
        <w:r w:rsidRPr="00C14EAD">
          <w:rPr>
            <w:color w:val="auto"/>
            <w:lang w:val="en-GB"/>
          </w:rPr>
          <w:delText>one</w:delText>
        </w:r>
      </w:del>
      <w:r w:rsidRPr="00C14EAD">
        <w:rPr>
          <w:color w:val="auto"/>
          <w:lang w:val="en-GB"/>
        </w:rPr>
        <w:t xml:space="preserve"> may have</w:t>
      </w:r>
      <w:ins w:id="548" w:author="Pečnik, Klemen" w:date="2022-09-23T21:30:00Z">
        <w:r w:rsidR="005E192C">
          <w:rPr>
            <w:color w:val="auto"/>
            <w:lang w:val="en-GB"/>
          </w:rPr>
          <w:t xml:space="preserve"> had</w:t>
        </w:r>
      </w:ins>
      <w:del w:id="549" w:author="Pečnik, Klemen" w:date="2022-09-24T03:09:00Z">
        <w:r w:rsidRPr="00C14EAD" w:rsidDel="00214C08">
          <w:rPr>
            <w:color w:val="auto"/>
            <w:lang w:val="en-GB"/>
          </w:rPr>
          <w:delText>,</w:delText>
        </w:r>
      </w:del>
      <w:r w:rsidRPr="00C14EAD">
        <w:rPr>
          <w:color w:val="auto"/>
          <w:lang w:val="en-GB"/>
        </w:rPr>
        <w:t xml:space="preserve"> and noted all </w:t>
      </w:r>
      <w:r>
        <w:rPr>
          <w:color w:val="auto"/>
          <w:lang w:val="en-GB"/>
        </w:rPr>
        <w:t xml:space="preserve">relevant </w:t>
      </w:r>
      <w:r w:rsidRPr="00C14EAD">
        <w:rPr>
          <w:color w:val="auto"/>
          <w:lang w:val="en-GB"/>
        </w:rPr>
        <w:t xml:space="preserve">comments during the discussion phase. The collection of notes in conjunction </w:t>
      </w:r>
      <w:r>
        <w:rPr>
          <w:color w:val="auto"/>
          <w:lang w:val="en-GB"/>
        </w:rPr>
        <w:t>with</w:t>
      </w:r>
      <w:r w:rsidRPr="00C14EAD">
        <w:rPr>
          <w:color w:val="auto"/>
          <w:lang w:val="en-GB"/>
        </w:rPr>
        <w:t xml:space="preserve"> user action logs have allowed</w:t>
      </w:r>
      <w:ins w:id="550" w:author="Pečnik, Klemen" w:date="2022-09-24T03:09:00Z">
        <w:r w:rsidR="00B42A0A">
          <w:rPr>
            <w:color w:val="auto"/>
            <w:lang w:val="en-GB"/>
          </w:rPr>
          <w:t xml:space="preserve"> for</w:t>
        </w:r>
      </w:ins>
      <w:r w:rsidRPr="00C14EAD">
        <w:rPr>
          <w:color w:val="auto"/>
          <w:lang w:val="en-GB"/>
        </w:rPr>
        <w:t xml:space="preserve"> a comprehensive analysis of </w:t>
      </w:r>
      <w:ins w:id="551" w:author="Pečnik, Klemen" w:date="2022-09-23T21:30:00Z">
        <w:r w:rsidR="005E192C">
          <w:rPr>
            <w:color w:val="auto"/>
            <w:lang w:val="en-GB"/>
          </w:rPr>
          <w:t>proposed</w:t>
        </w:r>
      </w:ins>
      <w:del w:id="552" w:author="Pečnik, Klemen" w:date="2022-09-23T21:30:00Z">
        <w:r w:rsidRPr="00C14EAD">
          <w:rPr>
            <w:color w:val="auto"/>
            <w:lang w:val="en-GB"/>
          </w:rPr>
          <w:delText>our</w:delText>
        </w:r>
      </w:del>
      <w:r w:rsidRPr="00C14EAD">
        <w:rPr>
          <w:color w:val="auto"/>
          <w:lang w:val="en-GB"/>
        </w:rPr>
        <w:t xml:space="preserve"> solutions</w:t>
      </w:r>
      <w:r>
        <w:rPr>
          <w:color w:val="auto"/>
          <w:lang w:val="en-GB"/>
        </w:rPr>
        <w:t>. Additionally, they have given a lot of useful information</w:t>
      </w:r>
      <w:r w:rsidRPr="00C14EAD">
        <w:rPr>
          <w:color w:val="auto"/>
          <w:lang w:val="en-GB"/>
        </w:rPr>
        <w:t xml:space="preserve"> </w:t>
      </w:r>
      <w:r>
        <w:rPr>
          <w:color w:val="auto"/>
          <w:lang w:val="en-GB"/>
        </w:rPr>
        <w:t xml:space="preserve">on the </w:t>
      </w:r>
      <w:r w:rsidRPr="00C14EAD">
        <w:rPr>
          <w:color w:val="auto"/>
          <w:lang w:val="en-GB"/>
        </w:rPr>
        <w:t xml:space="preserve">issues and </w:t>
      </w:r>
      <w:r>
        <w:rPr>
          <w:color w:val="auto"/>
          <w:lang w:val="en-GB"/>
        </w:rPr>
        <w:t xml:space="preserve">dilemmas related to </w:t>
      </w:r>
      <w:r w:rsidRPr="00C14EAD">
        <w:rPr>
          <w:color w:val="auto"/>
          <w:lang w:val="en-GB"/>
        </w:rPr>
        <w:t>the chosen sign language expressions</w:t>
      </w:r>
      <w:r>
        <w:rPr>
          <w:color w:val="auto"/>
          <w:lang w:val="en-GB"/>
        </w:rPr>
        <w:t>,</w:t>
      </w:r>
      <w:r w:rsidRPr="00C14EAD">
        <w:rPr>
          <w:color w:val="auto"/>
          <w:lang w:val="en-GB"/>
        </w:rPr>
        <w:t xml:space="preserve"> their understandability</w:t>
      </w:r>
      <w:r>
        <w:rPr>
          <w:color w:val="auto"/>
          <w:lang w:val="en-GB"/>
        </w:rPr>
        <w:t>,</w:t>
      </w:r>
      <w:r w:rsidRPr="00C14EAD">
        <w:rPr>
          <w:color w:val="auto"/>
          <w:lang w:val="en-GB"/>
        </w:rPr>
        <w:t xml:space="preserve"> and appropriateness.</w:t>
      </w:r>
    </w:p>
    <w:p w14:paraId="36ED2D4D" w14:textId="77777777" w:rsidR="00B045FD" w:rsidRDefault="005311A5" w:rsidP="00B045FD">
      <w:pPr>
        <w:pStyle w:val="MDPI51figurecaption"/>
        <w:keepNext/>
        <w:rPr>
          <w:ins w:id="553" w:author="Pečnik, Klemen" w:date="2022-09-23T21:30:00Z"/>
        </w:rPr>
      </w:pPr>
      <w:ins w:id="554" w:author="Pečnik, Klemen" w:date="2022-09-23T21:30:00Z">
        <w:r>
          <w:rPr>
            <w:noProof/>
            <w:lang w:val="en-GB"/>
          </w:rPr>
          <w:drawing>
            <wp:inline distT="0" distB="0" distL="0" distR="0" wp14:anchorId="5D2300A4" wp14:editId="22DC7DFA">
              <wp:extent cx="4982400" cy="373397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rotWithShape="1">
                      <a:blip r:embed="rId21" cstate="print">
                        <a:extLst>
                          <a:ext uri="{28A0092B-C50C-407E-A947-70E740481C1C}">
                            <a14:useLocalDpi xmlns:a14="http://schemas.microsoft.com/office/drawing/2010/main" val="0"/>
                          </a:ext>
                        </a:extLst>
                      </a:blip>
                      <a:srcRect l="809"/>
                      <a:stretch/>
                    </pic:blipFill>
                    <pic:spPr bwMode="auto">
                      <a:xfrm>
                        <a:off x="0" y="0"/>
                        <a:ext cx="4982400" cy="3733975"/>
                      </a:xfrm>
                      <a:prstGeom prst="rect">
                        <a:avLst/>
                      </a:prstGeom>
                      <a:ln>
                        <a:noFill/>
                      </a:ln>
                      <a:extLst>
                        <a:ext uri="{53640926-AAD7-44D8-BBD7-CCE9431645EC}">
                          <a14:shadowObscured xmlns:a14="http://schemas.microsoft.com/office/drawing/2010/main"/>
                        </a:ext>
                      </a:extLst>
                    </pic:spPr>
                  </pic:pic>
                </a:graphicData>
              </a:graphic>
            </wp:inline>
          </w:drawing>
        </w:r>
      </w:ins>
    </w:p>
    <w:p w14:paraId="7F55E9EF" w14:textId="7192591F" w:rsidR="00D4666B" w:rsidRPr="00642B41" w:rsidRDefault="00B045FD" w:rsidP="00D4666B">
      <w:pPr>
        <w:pStyle w:val="MDPI51figurecaption"/>
        <w:rPr>
          <w:moveTo w:id="555" w:author="Pečnik, Klemen" w:date="2022-09-23T21:30:00Z"/>
        </w:rPr>
      </w:pPr>
      <w:bookmarkStart w:id="556" w:name="_Ref114886177"/>
      <w:ins w:id="557" w:author="Pečnik, Klemen" w:date="2022-09-23T21:30:00Z">
        <w:r w:rsidRPr="00B045FD">
          <w:rPr>
            <w:b/>
            <w:bCs w:val="0"/>
          </w:rPr>
          <w:t xml:space="preserve">Figure </w:t>
        </w:r>
        <w:r w:rsidRPr="00B045FD">
          <w:rPr>
            <w:b/>
            <w:bCs w:val="0"/>
          </w:rPr>
          <w:fldChar w:fldCharType="begin"/>
        </w:r>
        <w:r w:rsidRPr="00B045FD">
          <w:rPr>
            <w:b/>
            <w:bCs w:val="0"/>
          </w:rPr>
          <w:instrText xml:space="preserve"> SEQ Figure \* ARABIC </w:instrText>
        </w:r>
        <w:r w:rsidRPr="00B045FD">
          <w:rPr>
            <w:b/>
            <w:bCs w:val="0"/>
          </w:rPr>
          <w:fldChar w:fldCharType="separate"/>
        </w:r>
      </w:ins>
      <w:ins w:id="558" w:author="Pečnik, Klemen" w:date="2022-09-24T05:03:00Z">
        <w:r w:rsidR="003514C4">
          <w:rPr>
            <w:b/>
            <w:bCs w:val="0"/>
            <w:noProof/>
          </w:rPr>
          <w:t>10</w:t>
        </w:r>
      </w:ins>
      <w:ins w:id="559" w:author="Pečnik, Klemen" w:date="2022-09-23T21:30:00Z">
        <w:r w:rsidRPr="00B045FD">
          <w:rPr>
            <w:b/>
            <w:bCs w:val="0"/>
          </w:rPr>
          <w:fldChar w:fldCharType="end"/>
        </w:r>
        <w:bookmarkEnd w:id="556"/>
        <w:r w:rsidRPr="00B045FD">
          <w:rPr>
            <w:b/>
            <w:bCs w:val="0"/>
          </w:rPr>
          <w:t>.</w:t>
        </w:r>
        <w:r>
          <w:t xml:space="preserve"> </w:t>
        </w:r>
      </w:ins>
      <w:moveToRangeStart w:id="560" w:author="Pečnik, Klemen" w:date="2022-09-23T21:30:00Z" w:name="move114861017"/>
      <w:moveTo w:id="561" w:author="Pečnik, Klemen" w:date="2022-09-23T21:30:00Z">
        <w:r w:rsidR="00D4666B" w:rsidRPr="00E115BF">
          <w:t>User testing workflow as implemented in the HbbTV application</w:t>
        </w:r>
      </w:moveTo>
    </w:p>
    <w:moveToRangeEnd w:id="560"/>
    <w:p w14:paraId="600C1A38" w14:textId="2E54370D" w:rsidR="00D4666B" w:rsidRPr="00EB19D8" w:rsidRDefault="00D4666B" w:rsidP="00D4666B">
      <w:pPr>
        <w:pStyle w:val="MDPI31text"/>
        <w:rPr>
          <w:color w:val="auto"/>
          <w:lang w:val="en-GB"/>
        </w:rPr>
      </w:pPr>
      <w:r w:rsidRPr="00C14EAD">
        <w:rPr>
          <w:color w:val="auto"/>
          <w:lang w:val="en-GB"/>
        </w:rPr>
        <w:t>At the beginning of each</w:t>
      </w:r>
      <w:r>
        <w:rPr>
          <w:color w:val="auto"/>
          <w:lang w:val="en-GB"/>
        </w:rPr>
        <w:t xml:space="preserve"> user</w:t>
      </w:r>
      <w:r w:rsidRPr="00C14EAD">
        <w:rPr>
          <w:color w:val="auto"/>
          <w:lang w:val="en-GB"/>
        </w:rPr>
        <w:t xml:space="preserve"> test</w:t>
      </w:r>
      <w:del w:id="562" w:author="Pečnik, Klemen" w:date="2022-09-24T03:09:00Z">
        <w:r w:rsidRPr="00C14EAD" w:rsidDel="00214C08">
          <w:rPr>
            <w:color w:val="auto"/>
            <w:lang w:val="en-GB"/>
          </w:rPr>
          <w:delText>,</w:delText>
        </w:r>
      </w:del>
      <w:r w:rsidRPr="00C14EAD">
        <w:rPr>
          <w:color w:val="auto"/>
          <w:lang w:val="en-GB"/>
        </w:rPr>
        <w:t xml:space="preserve"> a random user ID was generated and displayed in the upper right corner of the screen. The ID was used to </w:t>
      </w:r>
      <w:r>
        <w:rPr>
          <w:color w:val="auto"/>
          <w:lang w:val="en-GB"/>
        </w:rPr>
        <w:t>associate</w:t>
      </w:r>
      <w:r w:rsidRPr="00C14EAD">
        <w:rPr>
          <w:color w:val="auto"/>
          <w:lang w:val="en-GB"/>
        </w:rPr>
        <w:t xml:space="preserve"> </w:t>
      </w:r>
      <w:r>
        <w:rPr>
          <w:color w:val="auto"/>
          <w:lang w:val="en-GB"/>
        </w:rPr>
        <w:t xml:space="preserve">each participant’s </w:t>
      </w:r>
      <w:r w:rsidRPr="00C14EAD">
        <w:rPr>
          <w:color w:val="auto"/>
          <w:lang w:val="en-GB"/>
        </w:rPr>
        <w:t xml:space="preserve">UEQ answers, questionnaires, and notes, without the need to identify </w:t>
      </w:r>
      <w:r>
        <w:rPr>
          <w:color w:val="auto"/>
          <w:lang w:val="en-GB"/>
        </w:rPr>
        <w:t xml:space="preserve">them </w:t>
      </w:r>
      <w:r w:rsidRPr="00C14EAD">
        <w:rPr>
          <w:color w:val="auto"/>
          <w:lang w:val="en-GB"/>
        </w:rPr>
        <w:t>by their names</w:t>
      </w:r>
      <w:ins w:id="563" w:author="Pečnik, Klemen" w:date="2022-09-23T21:30:00Z">
        <w:r w:rsidR="00A04AD0">
          <w:rPr>
            <w:color w:val="auto"/>
            <w:lang w:val="en-GB"/>
          </w:rPr>
          <w:t xml:space="preserve"> or any other personal data</w:t>
        </w:r>
      </w:ins>
      <w:r w:rsidRPr="00C14EAD">
        <w:rPr>
          <w:color w:val="auto"/>
          <w:lang w:val="en-GB"/>
        </w:rPr>
        <w:t xml:space="preserve">, </w:t>
      </w:r>
      <w:r>
        <w:rPr>
          <w:color w:val="auto"/>
          <w:lang w:val="en-GB"/>
        </w:rPr>
        <w:t xml:space="preserve">thus </w:t>
      </w:r>
      <w:r w:rsidRPr="00C14EAD">
        <w:rPr>
          <w:color w:val="auto"/>
          <w:lang w:val="en-GB"/>
        </w:rPr>
        <w:t>allow</w:t>
      </w:r>
      <w:r>
        <w:rPr>
          <w:color w:val="auto"/>
          <w:lang w:val="en-GB"/>
        </w:rPr>
        <w:t>ing</w:t>
      </w:r>
      <w:r w:rsidRPr="00C14EAD">
        <w:rPr>
          <w:color w:val="auto"/>
          <w:lang w:val="en-GB"/>
        </w:rPr>
        <w:t xml:space="preserve"> anonymisation. The data for all four UEQ questionnaires was automatically stored </w:t>
      </w:r>
      <w:ins w:id="564" w:author="Pečnik, Klemen" w:date="2022-09-23T21:30:00Z">
        <w:r w:rsidR="00DF26F7">
          <w:rPr>
            <w:color w:val="auto"/>
            <w:lang w:val="en-GB"/>
          </w:rPr>
          <w:t>in</w:t>
        </w:r>
        <w:r w:rsidR="00C14EAD" w:rsidRPr="00C14EAD">
          <w:rPr>
            <w:color w:val="auto"/>
            <w:lang w:val="en-GB"/>
          </w:rPr>
          <w:t xml:space="preserve"> a</w:t>
        </w:r>
        <w:r w:rsidR="00DF26F7">
          <w:rPr>
            <w:color w:val="auto"/>
            <w:lang w:val="en-GB"/>
          </w:rPr>
          <w:t>n</w:t>
        </w:r>
        <w:r w:rsidR="00C14EAD" w:rsidRPr="00C14EAD">
          <w:rPr>
            <w:color w:val="auto"/>
            <w:lang w:val="en-GB"/>
          </w:rPr>
          <w:t xml:space="preserve"> SQL </w:t>
        </w:r>
        <w:r w:rsidR="00A5003B">
          <w:rPr>
            <w:color w:val="auto"/>
            <w:lang w:val="en-GB"/>
          </w:rPr>
          <w:t>(Structured Query Language)</w:t>
        </w:r>
      </w:ins>
      <w:del w:id="565" w:author="Pečnik, Klemen" w:date="2022-09-23T21:30:00Z">
        <w:r w:rsidRPr="00C14EAD">
          <w:rPr>
            <w:color w:val="auto"/>
            <w:lang w:val="en-GB"/>
          </w:rPr>
          <w:delText>to a SQL</w:delText>
        </w:r>
      </w:del>
      <w:r w:rsidRPr="00C14EAD">
        <w:rPr>
          <w:color w:val="auto"/>
          <w:lang w:val="en-GB"/>
        </w:rPr>
        <w:t xml:space="preserve"> database immediately after each keypress, recording both the answer and the time of completion, </w:t>
      </w:r>
      <w:ins w:id="566" w:author="Pečnik, Klemen" w:date="2022-09-23T21:30:00Z">
        <w:r w:rsidR="00DF26F7">
          <w:rPr>
            <w:color w:val="auto"/>
            <w:lang w:val="en-GB"/>
          </w:rPr>
          <w:t>allowing for</w:t>
        </w:r>
      </w:ins>
      <w:del w:id="567" w:author="Pečnik, Klemen" w:date="2022-09-23T21:30:00Z">
        <w:r w:rsidRPr="00C14EAD">
          <w:rPr>
            <w:color w:val="auto"/>
            <w:lang w:val="en-GB"/>
          </w:rPr>
          <w:delText>enabling</w:delText>
        </w:r>
      </w:del>
      <w:r w:rsidRPr="00C14EAD">
        <w:rPr>
          <w:color w:val="auto"/>
          <w:lang w:val="en-GB"/>
        </w:rPr>
        <w:t xml:space="preserve"> further </w:t>
      </w:r>
      <w:ins w:id="568" w:author="Pečnik, Klemen" w:date="2022-09-23T21:30:00Z">
        <w:r w:rsidR="00DF26F7">
          <w:rPr>
            <w:color w:val="auto"/>
            <w:lang w:val="en-GB"/>
          </w:rPr>
          <w:t>data</w:t>
        </w:r>
        <w:r w:rsidR="00C14EAD" w:rsidRPr="00C14EAD">
          <w:rPr>
            <w:color w:val="auto"/>
            <w:lang w:val="en-GB"/>
          </w:rPr>
          <w:t xml:space="preserve"> </w:t>
        </w:r>
      </w:ins>
      <w:r w:rsidRPr="00C14EAD">
        <w:rPr>
          <w:color w:val="auto"/>
          <w:lang w:val="en-GB"/>
        </w:rPr>
        <w:t xml:space="preserve">analysis. All responses were exported </w:t>
      </w:r>
      <w:r>
        <w:rPr>
          <w:color w:val="auto"/>
          <w:lang w:val="en-GB"/>
        </w:rPr>
        <w:t>to</w:t>
      </w:r>
      <w:r w:rsidRPr="00C14EAD">
        <w:rPr>
          <w:color w:val="auto"/>
          <w:lang w:val="en-GB"/>
        </w:rPr>
        <w:t xml:space="preserve"> a .csv format and transferred into the UEQ Data Analysis Tool</w:t>
      </w:r>
      <w:r>
        <w:rPr>
          <w:color w:val="auto"/>
          <w:lang w:val="en-GB"/>
        </w:rPr>
        <w:t xml:space="preserve"> </w:t>
      </w:r>
      <w:ins w:id="569" w:author="Pečnik, Klemen" w:date="2022-09-23T21:30:00Z">
        <w:r w:rsidR="00FB4E40" w:rsidRPr="00276D3E">
          <w:rPr>
            <w:color w:val="auto"/>
            <w:lang w:val="en-GB"/>
          </w:rPr>
          <w:fldChar w:fldCharType="begin"/>
        </w:r>
      </w:ins>
      <w:r w:rsidR="00F51C74">
        <w:rPr>
          <w:color w:val="auto"/>
          <w:lang w:val="en-GB"/>
        </w:rPr>
        <w:instrText xml:space="preserve"> ADDIN ZOTERO_ITEM CSL_CITATION {"citationID":"bxTyznqH","properties":{"formattedCitation":"[17]","plainCitation":"[17]","noteIndex":0},"citationItems":[{"id":1,"uris":["http://zotero.org/users/9894717/items/GGNHGH3X"],"itemData":{"id":1,"type":"webpage","title":"User Experience Questionnaire (UEQ)","URL":"https://www.ueq-online.org/","author":[{"literal":"Team UEQ"}],"accessed":{"date-parts":[["2022",8,18]]}}}],"schema":"https://github.com/citation-style-language/schema/raw/master/csl-citation.json"} </w:instrText>
      </w:r>
      <w:ins w:id="570" w:author="Pečnik, Klemen" w:date="2022-09-23T21:30:00Z">
        <w:r w:rsidR="00FB4E40" w:rsidRPr="00276D3E">
          <w:rPr>
            <w:color w:val="auto"/>
            <w:lang w:val="en-GB"/>
          </w:rPr>
          <w:fldChar w:fldCharType="separate"/>
        </w:r>
        <w:r w:rsidR="00810B41">
          <w:t>[17]</w:t>
        </w:r>
        <w:r w:rsidR="00FB4E40" w:rsidRPr="00276D3E">
          <w:rPr>
            <w:color w:val="auto"/>
            <w:lang w:val="en-GB"/>
          </w:rPr>
          <w:fldChar w:fldCharType="end"/>
        </w:r>
      </w:ins>
      <w:del w:id="571" w:author="Pečnik, Klemen" w:date="2022-09-23T21:30:00Z">
        <w:r w:rsidRPr="00276D3E">
          <w:rPr>
            <w:color w:val="auto"/>
            <w:lang w:val="en-GB"/>
          </w:rPr>
          <w:fldChar w:fldCharType="begin"/>
        </w:r>
        <w:r>
          <w:rPr>
            <w:color w:val="auto"/>
            <w:lang w:val="en-GB"/>
          </w:rPr>
          <w:delInstrText xml:space="preserve"> ADDIN ZOTERO_ITEM CSL_CITATION {"citationID":"bxTyznqH","properties":{"formattedCitation":"[9]","plainCitation":"[9]","noteIndex":0},"citationItems":[{"id":25,"uris":["http://zotero.org/users/9894717/items/GGNHGH3X"],"itemData":{"id":25,"type":"webpage","title":"User Experience Questionnaire (UEQ)","URL":"https://www.ueq-online.org/","author":[{"literal":"Team UEQ"}],"accessed":{"date-parts":[["2022",8,18]]}}}],"schema":"https://github.com/citation-style-language/schema/raw/master/csl-citation.json"} </w:delInstrText>
        </w:r>
        <w:r w:rsidRPr="00276D3E">
          <w:rPr>
            <w:color w:val="auto"/>
            <w:lang w:val="en-GB"/>
          </w:rPr>
          <w:fldChar w:fldCharType="separate"/>
        </w:r>
        <w:r w:rsidRPr="004A7616">
          <w:delText>[9]</w:delText>
        </w:r>
        <w:r w:rsidRPr="00276D3E">
          <w:rPr>
            <w:color w:val="auto"/>
            <w:lang w:val="en-GB"/>
          </w:rPr>
          <w:fldChar w:fldCharType="end"/>
        </w:r>
      </w:del>
      <w:r w:rsidRPr="00C14EAD">
        <w:rPr>
          <w:color w:val="auto"/>
          <w:lang w:val="en-GB"/>
        </w:rPr>
        <w:t xml:space="preserve"> as well as to an additional Excel spreadsheet for further analysis.</w:t>
      </w:r>
    </w:p>
    <w:p w14:paraId="4B56BE58" w14:textId="77777777" w:rsidR="00D4666B" w:rsidRDefault="00D4666B">
      <w:pPr>
        <w:pStyle w:val="MDPI22heading2"/>
        <w:rPr>
          <w:lang w:val="en-GB"/>
        </w:rPr>
      </w:pPr>
      <w:r>
        <w:rPr>
          <w:lang w:val="en-GB"/>
        </w:rPr>
        <w:t>Demographic data</w:t>
      </w:r>
    </w:p>
    <w:p w14:paraId="59D1144D" w14:textId="2AD07C00" w:rsidR="00D4666B" w:rsidRPr="00EB19D8" w:rsidRDefault="00D4666B">
      <w:pPr>
        <w:pStyle w:val="MDPI33textspaceafter"/>
        <w:pPrChange w:id="572" w:author="Pečnik, Klemen" w:date="2022-09-23T21:29:00Z">
          <w:pPr>
            <w:pStyle w:val="MDPI31text"/>
          </w:pPr>
        </w:pPrChange>
      </w:pPr>
      <w:r w:rsidRPr="00484086">
        <w:t xml:space="preserve">Most participants’ responses were gathered during the Deaf History International 2022 conference, organised by the Association of Deaf Teachers in Slovenia, Association "Theater, Audiovisual Arts and Culture of the Deaf - DLAN", and Deaf History International in Ljubljana and Zagreb </w:t>
      </w:r>
      <w:ins w:id="573" w:author="Pečnik, Klemen" w:date="2022-09-23T21:30:00Z">
        <w:r w:rsidR="007922E5" w:rsidRPr="000F1A2B">
          <w:fldChar w:fldCharType="begin"/>
        </w:r>
      </w:ins>
      <w:r w:rsidR="00F51C74">
        <w:instrText xml:space="preserve"> ADDIN ZOTERO_ITEM CSL_CITATION {"citationID":"8Ftgl8WB","properties":{"formattedCitation":"[38]","plainCitation":"[38]","noteIndex":0},"citationItems":[{"id":69,"uris":["http://zotero.org/users/9894717/items/5T3557KM"],"itemData":{"id":69,"type":"webpage","abstract":"11th deaf history international conference in Ljubljana and Zagreb 2021","container-title":"Dhi 2022","language":"en","title":"11th DHI conference in Ljubljana and Zagreb 2021","URL":"https://www.dhi2022slocro.com","author":[{"literal":"DHI"}],"accessed":{"date-parts":[["2022",8,25]]}}}],"schema":"https://github.com/citation-style-language/schema/raw/master/csl-citation.json"} </w:instrText>
      </w:r>
      <w:ins w:id="574" w:author="Pečnik, Klemen" w:date="2022-09-23T21:30:00Z">
        <w:r w:rsidR="007922E5" w:rsidRPr="000F1A2B">
          <w:fldChar w:fldCharType="separate"/>
        </w:r>
        <w:r w:rsidR="00BD64F8">
          <w:t>[38]</w:t>
        </w:r>
        <w:r w:rsidR="007922E5" w:rsidRPr="000F1A2B">
          <w:fldChar w:fldCharType="end"/>
        </w:r>
        <w:r w:rsidR="00484086" w:rsidRPr="000F1A2B">
          <w:t>.</w:t>
        </w:r>
      </w:ins>
      <w:del w:id="575" w:author="Pečnik, Klemen" w:date="2022-09-23T21:30:00Z">
        <w:r w:rsidRPr="000F1A2B">
          <w:fldChar w:fldCharType="begin"/>
        </w:r>
        <w:r>
          <w:delInstrText xml:space="preserve"> ADDIN ZOTERO_ITEM CSL_CITATION {"citationID":"8Ftgl8WB","properties":{"formattedCitation":"[21]","plainCitation":"[21]","noteIndex":0},"citationItems":[{"id":67,"uris":["http://zotero.org/users/9894717/items/5T3557KM"],"itemData":{"id":67,"type":"webpage","abstract":"11th deaf history international conference in Ljubljana and Zagreb 2021","container-title":"Dhi 2022","language":"en","title":"11th DHI conference in Ljubljana and Zagreb 2021","URL":"https://www.dhi2022slocro.com","author":[{"literal":"DHI"}],"accessed":{"date-parts":[["2022",8,25]]}}}],"schema":"https://github.com/citation-style-language/schema/raw/master/csl-citation.json"} </w:delInstrText>
        </w:r>
        <w:r w:rsidRPr="000F1A2B">
          <w:fldChar w:fldCharType="separate"/>
        </w:r>
        <w:r w:rsidRPr="002364A8">
          <w:delText>[21]</w:delText>
        </w:r>
        <w:r w:rsidRPr="000F1A2B">
          <w:fldChar w:fldCharType="end"/>
        </w:r>
        <w:r w:rsidRPr="000F1A2B">
          <w:delText>.</w:delText>
        </w:r>
        <w:r w:rsidRPr="00484086">
          <w:delText xml:space="preserve"> </w:delText>
        </w:r>
      </w:del>
    </w:p>
    <w:p w14:paraId="0F1788F3" w14:textId="407ECBE6" w:rsidR="005E192C" w:rsidRPr="00EB19D8" w:rsidRDefault="005E192C" w:rsidP="00555ECC">
      <w:pPr>
        <w:pStyle w:val="MDPI31text"/>
        <w:spacing w:before="120" w:after="120"/>
        <w:rPr>
          <w:ins w:id="576" w:author="Pečnik, Klemen" w:date="2022-09-23T21:30:00Z"/>
        </w:rPr>
      </w:pPr>
      <w:ins w:id="577" w:author="Pečnik, Klemen" w:date="2022-09-23T21:30:00Z">
        <w:r>
          <w:t xml:space="preserve">In the pilot testing only native </w:t>
        </w:r>
      </w:ins>
      <w:ins w:id="578" w:author="Pečnik, Klemen" w:date="2022-09-24T04:31:00Z">
        <w:r w:rsidR="00CE7F4C">
          <w:t>SSL</w:t>
        </w:r>
      </w:ins>
      <w:ins w:id="579" w:author="Pečnik, Klemen" w:date="2022-09-23T21:30:00Z">
        <w:r>
          <w:t xml:space="preserve"> users with at least basic reading skills were suitable to participate. The study is an ongoing research work </w:t>
        </w:r>
        <w:r w:rsidR="009D0666">
          <w:t>in</w:t>
        </w:r>
        <w:r>
          <w:t xml:space="preserve"> cooperation with the deaf community including associations of the deaf and interpreters. Therefore, the number of participants is changed every month. In the pilot study 36</w:t>
        </w:r>
        <w:r w:rsidRPr="00EF5EFD">
          <w:t xml:space="preserve"> participants took part in the experiment, </w:t>
        </w:r>
        <w:r>
          <w:t xml:space="preserve">with </w:t>
        </w:r>
        <w:r w:rsidRPr="00EF5EFD">
          <w:t>4</w:t>
        </w:r>
        <w:r>
          <w:t>7 </w:t>
        </w:r>
        <w:r w:rsidRPr="00EF5EFD">
          <w:t xml:space="preserve">% </w:t>
        </w:r>
        <w:r>
          <w:t>being</w:t>
        </w:r>
        <w:r w:rsidRPr="00EF5EFD">
          <w:t xml:space="preserve"> female and 5</w:t>
        </w:r>
        <w:r>
          <w:t>3 </w:t>
        </w:r>
        <w:r w:rsidRPr="00EF5EFD">
          <w:t xml:space="preserve">% male participants, as shown </w:t>
        </w:r>
        <w:r w:rsidRPr="00780E2D">
          <w:t xml:space="preserve">in </w:t>
        </w:r>
        <w:r w:rsidRPr="00780E2D">
          <w:fldChar w:fldCharType="begin"/>
        </w:r>
        <w:r w:rsidRPr="00780E2D">
          <w:instrText xml:space="preserve"> REF _Ref114748768 \h  \* MERGEFORMAT </w:instrText>
        </w:r>
      </w:ins>
      <w:ins w:id="580" w:author="Pečnik, Klemen" w:date="2022-09-23T21:30:00Z">
        <w:r w:rsidRPr="00780E2D">
          <w:fldChar w:fldCharType="separate"/>
        </w:r>
      </w:ins>
      <w:ins w:id="581" w:author="Pečnik, Klemen" w:date="2022-09-24T05:03:00Z">
        <w:r w:rsidR="003514C4" w:rsidRPr="003514C4">
          <w:rPr>
            <w:rPrChange w:id="582" w:author="Pečnik, Klemen" w:date="2022-09-24T05:03:00Z">
              <w:rPr>
                <w:b/>
              </w:rPr>
            </w:rPrChange>
          </w:rPr>
          <w:t xml:space="preserve">Figure </w:t>
        </w:r>
        <w:r w:rsidR="003514C4" w:rsidRPr="003514C4">
          <w:rPr>
            <w:noProof/>
            <w:rPrChange w:id="583" w:author="Pečnik, Klemen" w:date="2022-09-24T05:03:00Z">
              <w:rPr>
                <w:b/>
                <w:noProof/>
              </w:rPr>
            </w:rPrChange>
          </w:rPr>
          <w:t>11</w:t>
        </w:r>
      </w:ins>
      <w:ins w:id="584" w:author="Pečnik, Klemen" w:date="2022-09-23T21:30:00Z">
        <w:r w:rsidRPr="00780E2D">
          <w:fldChar w:fldCharType="end"/>
        </w:r>
        <w:r w:rsidRPr="00780E2D">
          <w:t>.</w:t>
        </w:r>
        <w:r>
          <w:t xml:space="preserve"> </w:t>
        </w:r>
        <w:r w:rsidRPr="00EF5EFD">
          <w:t xml:space="preserve">Age structure was gathered </w:t>
        </w:r>
        <w:r>
          <w:t xml:space="preserve">in </w:t>
        </w:r>
        <w:r w:rsidRPr="00EF5EFD">
          <w:t xml:space="preserve">age ranges </w:t>
        </w:r>
        <w:r>
          <w:t>with</w:t>
        </w:r>
        <w:r w:rsidRPr="00EF5EFD">
          <w:t xml:space="preserve"> </w:t>
        </w:r>
        <w:r>
          <w:t>6 </w:t>
        </w:r>
        <w:r w:rsidRPr="00EF5EFD">
          <w:t>% of participants aged 15-25 years, 1</w:t>
        </w:r>
        <w:r>
          <w:t>7 </w:t>
        </w:r>
        <w:r w:rsidRPr="00EF5EFD">
          <w:t xml:space="preserve">% 26-35 years, </w:t>
        </w:r>
        <w:r>
          <w:t>19 </w:t>
        </w:r>
        <w:r w:rsidRPr="00EF5EFD">
          <w:t>% 36-45 years, 3</w:t>
        </w:r>
        <w:r>
          <w:t>6 </w:t>
        </w:r>
        <w:r w:rsidRPr="00EF5EFD">
          <w:t xml:space="preserve">% 46-55 years, and </w:t>
        </w:r>
        <w:r>
          <w:t>22 </w:t>
        </w:r>
        <w:r w:rsidRPr="00EF5EFD">
          <w:t xml:space="preserve">% aged 56 or more, as shown in </w:t>
        </w:r>
        <w:r w:rsidRPr="00780E2D">
          <w:fldChar w:fldCharType="begin"/>
        </w:r>
        <w:r w:rsidRPr="00780E2D">
          <w:instrText xml:space="preserve"> REF _Ref114748793 \h  \* MERGEFORMAT </w:instrText>
        </w:r>
      </w:ins>
      <w:ins w:id="585" w:author="Pečnik, Klemen" w:date="2022-09-23T21:30:00Z">
        <w:r w:rsidRPr="00780E2D">
          <w:fldChar w:fldCharType="separate"/>
        </w:r>
      </w:ins>
      <w:ins w:id="586" w:author="Pečnik, Klemen" w:date="2022-09-24T05:03:00Z">
        <w:r w:rsidR="003514C4" w:rsidRPr="003514C4">
          <w:rPr>
            <w:rPrChange w:id="587" w:author="Pečnik, Klemen" w:date="2022-09-24T05:03:00Z">
              <w:rPr>
                <w:b/>
              </w:rPr>
            </w:rPrChange>
          </w:rPr>
          <w:t xml:space="preserve">Figure </w:t>
        </w:r>
        <w:r w:rsidR="003514C4" w:rsidRPr="003514C4">
          <w:rPr>
            <w:noProof/>
            <w:rPrChange w:id="588" w:author="Pečnik, Klemen" w:date="2022-09-24T05:03:00Z">
              <w:rPr>
                <w:b/>
                <w:noProof/>
              </w:rPr>
            </w:rPrChange>
          </w:rPr>
          <w:t>12</w:t>
        </w:r>
      </w:ins>
      <w:ins w:id="589" w:author="Pečnik, Klemen" w:date="2022-09-23T21:30:00Z">
        <w:r w:rsidRPr="00780E2D">
          <w:fldChar w:fldCharType="end"/>
        </w:r>
        <w:r w:rsidRPr="00780E2D">
          <w:t>.</w:t>
        </w:r>
      </w:ins>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590" w:author="Pečnik, Klemen" w:date="2022-09-23T21:30:00Z">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PrChange>
      </w:tblPr>
      <w:tblGrid>
        <w:gridCol w:w="5233"/>
        <w:gridCol w:w="5233"/>
        <w:tblGridChange w:id="591">
          <w:tblGrid>
            <w:gridCol w:w="5233"/>
            <w:gridCol w:w="5233"/>
          </w:tblGrid>
        </w:tblGridChange>
      </w:tblGrid>
      <w:tr w:rsidR="00D4666B" w14:paraId="6D1C0ECF" w14:textId="77777777" w:rsidTr="00555ECC">
        <w:tc>
          <w:tcPr>
            <w:tcW w:w="5228" w:type="dxa"/>
            <w:tcPrChange w:id="592" w:author="Pečnik, Klemen" w:date="2022-09-23T21:30:00Z">
              <w:tcPr>
                <w:tcW w:w="5233" w:type="dxa"/>
              </w:tcPr>
            </w:tcPrChange>
          </w:tcPr>
          <w:p w14:paraId="4504C21D" w14:textId="09B28F99" w:rsidR="00D4666B" w:rsidRPr="00780E2D" w:rsidRDefault="00B40DC1">
            <w:pPr>
              <w:pStyle w:val="MDPI31text"/>
              <w:keepNext/>
              <w:spacing w:before="120"/>
              <w:ind w:left="0" w:firstLine="0"/>
              <w:rPr>
                <w:rPrChange w:id="593" w:author="Pečnik, Klemen" w:date="2022-09-23T21:29:00Z">
                  <w:rPr>
                    <w:lang w:val="en-GB"/>
                  </w:rPr>
                </w:rPrChange>
              </w:rPr>
              <w:pPrChange w:id="594" w:author="Pečnik, Klemen" w:date="2022-09-23T21:29:00Z">
                <w:pPr>
                  <w:pStyle w:val="MDPI31text"/>
                  <w:spacing w:before="120"/>
                  <w:ind w:left="0" w:firstLine="0"/>
                </w:pPr>
              </w:pPrChange>
            </w:pPr>
            <w:ins w:id="595" w:author="Pečnik, Klemen" w:date="2022-09-23T21:30:00Z">
              <w:r>
                <w:rPr>
                  <w:noProof/>
                </w:rPr>
                <w:drawing>
                  <wp:inline distT="0" distB="0" distL="0" distR="0" wp14:anchorId="223B9183" wp14:editId="31685268">
                    <wp:extent cx="3204000" cy="1872000"/>
                    <wp:effectExtent l="0" t="0" r="15875" b="13970"/>
                    <wp:docPr id="23" name="Chart 23">
                      <a:extLst xmlns:a="http://schemas.openxmlformats.org/drawingml/2006/main">
                        <a:ext uri="{FF2B5EF4-FFF2-40B4-BE49-F238E27FC236}">
                          <a16:creationId xmlns:a16="http://schemas.microsoft.com/office/drawing/2014/main" id="{72654E5B-E796-6EE7-F9A3-89EF4DF4FB8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ins>
            <w:del w:id="596" w:author="Pečnik, Klemen" w:date="2022-09-23T21:30:00Z">
              <w:r w:rsidR="00D4666B">
                <w:rPr>
                  <w:noProof/>
                </w:rPr>
                <w:drawing>
                  <wp:inline distT="0" distB="0" distL="0" distR="0" wp14:anchorId="6C0321E6" wp14:editId="0A2E3341">
                    <wp:extent cx="3204000" cy="1872000"/>
                    <wp:effectExtent l="0" t="0" r="15875" b="13970"/>
                    <wp:docPr id="12" name="Chart 12">
                      <a:extLst xmlns:a="http://schemas.openxmlformats.org/drawingml/2006/main">
                        <a:ext uri="{FF2B5EF4-FFF2-40B4-BE49-F238E27FC236}">
                          <a16:creationId xmlns:a16="http://schemas.microsoft.com/office/drawing/2014/main" id="{72654E5B-E796-6EE7-F9A3-89EF4DF4FB8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del>
          </w:p>
        </w:tc>
        <w:tc>
          <w:tcPr>
            <w:tcW w:w="5228" w:type="dxa"/>
            <w:vAlign w:val="center"/>
            <w:tcPrChange w:id="597" w:author="Pečnik, Klemen" w:date="2022-09-23T21:30:00Z">
              <w:tcPr>
                <w:tcW w:w="5233" w:type="dxa"/>
                <w:vAlign w:val="center"/>
              </w:tcPr>
            </w:tcPrChange>
          </w:tcPr>
          <w:p w14:paraId="62979AD7" w14:textId="4FC1CF5E" w:rsidR="00D4666B" w:rsidRPr="00780E2D" w:rsidRDefault="004E2BBC">
            <w:pPr>
              <w:pStyle w:val="MDPI31text"/>
              <w:keepNext/>
              <w:spacing w:before="120"/>
              <w:ind w:left="0" w:firstLine="0"/>
              <w:rPr>
                <w:rPrChange w:id="598" w:author="Pečnik, Klemen" w:date="2022-09-23T21:29:00Z">
                  <w:rPr>
                    <w:lang w:val="en-GB"/>
                  </w:rPr>
                </w:rPrChange>
              </w:rPr>
              <w:pPrChange w:id="599" w:author="Pečnik, Klemen" w:date="2022-09-23T21:29:00Z">
                <w:pPr>
                  <w:pStyle w:val="MDPI31text"/>
                  <w:spacing w:before="120"/>
                  <w:ind w:left="0" w:firstLine="0"/>
                  <w:jc w:val="center"/>
                </w:pPr>
              </w:pPrChange>
            </w:pPr>
            <w:ins w:id="600" w:author="Pečnik, Klemen" w:date="2022-09-23T21:30:00Z">
              <w:r>
                <w:rPr>
                  <w:noProof/>
                </w:rPr>
                <w:drawing>
                  <wp:inline distT="0" distB="0" distL="0" distR="0" wp14:anchorId="593D30FF" wp14:editId="6FEA0501">
                    <wp:extent cx="3204000" cy="1872000"/>
                    <wp:effectExtent l="0" t="0" r="15875" b="13970"/>
                    <wp:docPr id="24" name="Chart 24">
                      <a:extLst xmlns:a="http://schemas.openxmlformats.org/drawingml/2006/main">
                        <a:ext uri="{FF2B5EF4-FFF2-40B4-BE49-F238E27FC236}">
                          <a16:creationId xmlns:a16="http://schemas.microsoft.com/office/drawing/2014/main" id="{96629F88-6D1D-8004-EC56-341BBF96DC8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ins>
            <w:del w:id="601" w:author="Pečnik, Klemen" w:date="2022-09-23T21:30:00Z">
              <w:r w:rsidR="00D4666B">
                <w:rPr>
                  <w:noProof/>
                </w:rPr>
                <w:drawing>
                  <wp:inline distT="0" distB="0" distL="0" distR="0" wp14:anchorId="41FE3E28" wp14:editId="7FCEF278">
                    <wp:extent cx="3204000" cy="1872000"/>
                    <wp:effectExtent l="0" t="0" r="15875" b="13970"/>
                    <wp:docPr id="13" name="Chart 13">
                      <a:extLst xmlns:a="http://schemas.openxmlformats.org/drawingml/2006/main">
                        <a:ext uri="{FF2B5EF4-FFF2-40B4-BE49-F238E27FC236}">
                          <a16:creationId xmlns:a16="http://schemas.microsoft.com/office/drawing/2014/main" id="{96629F88-6D1D-8004-EC56-341BBF96DC8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del>
          </w:p>
        </w:tc>
      </w:tr>
      <w:tr w:rsidR="00D4666B" w14:paraId="5180AC99" w14:textId="77777777" w:rsidTr="006E0E2A">
        <w:tc>
          <w:tcPr>
            <w:tcW w:w="5228" w:type="dxa"/>
            <w:tcPrChange w:id="602" w:author="Pečnik, Klemen" w:date="2022-09-23T21:30:00Z">
              <w:tcPr>
                <w:tcW w:w="5233" w:type="dxa"/>
              </w:tcPr>
            </w:tcPrChange>
          </w:tcPr>
          <w:p w14:paraId="6870F9D5" w14:textId="68717858" w:rsidR="00D4666B" w:rsidRDefault="00D4666B">
            <w:pPr>
              <w:pStyle w:val="MDPI51figurecaption"/>
              <w:ind w:left="850"/>
              <w:rPr>
                <w:lang w:val="en-GB"/>
              </w:rPr>
              <w:pPrChange w:id="603" w:author="Pečnik, Klemen" w:date="2022-09-23T21:29:00Z">
                <w:pPr>
                  <w:pStyle w:val="MDPI51figurecaption"/>
                  <w:ind w:left="850"/>
                  <w:jc w:val="left"/>
                </w:pPr>
              </w:pPrChange>
            </w:pPr>
            <w:bookmarkStart w:id="604" w:name="_Ref114748627"/>
            <w:bookmarkStart w:id="605" w:name="_Ref112249179"/>
            <w:bookmarkStart w:id="606" w:name="_Ref114748768"/>
            <w:r w:rsidRPr="006C0BA1">
              <w:rPr>
                <w:b/>
              </w:rPr>
              <w:t>Figure</w:t>
            </w:r>
            <w:bookmarkEnd w:id="604"/>
            <w:r w:rsidRPr="006C0BA1">
              <w:rPr>
                <w:b/>
              </w:rPr>
              <w:t xml:space="preserve"> </w:t>
            </w:r>
            <w:r w:rsidRPr="006C0BA1">
              <w:rPr>
                <w:b/>
                <w:bCs w:val="0"/>
              </w:rPr>
              <w:fldChar w:fldCharType="begin"/>
            </w:r>
            <w:r w:rsidRPr="006C0BA1">
              <w:rPr>
                <w:b/>
              </w:rPr>
              <w:instrText xml:space="preserve"> SEQ Figure \* ARABIC </w:instrText>
            </w:r>
            <w:r w:rsidRPr="006C0BA1">
              <w:rPr>
                <w:b/>
                <w:bCs w:val="0"/>
              </w:rPr>
              <w:fldChar w:fldCharType="separate"/>
            </w:r>
            <w:ins w:id="607" w:author="Pečnik, Klemen" w:date="2022-09-24T05:03:00Z">
              <w:r w:rsidR="003514C4">
                <w:rPr>
                  <w:b/>
                  <w:noProof/>
                </w:rPr>
                <w:t>11</w:t>
              </w:r>
            </w:ins>
            <w:r w:rsidRPr="006C0BA1">
              <w:rPr>
                <w:b/>
                <w:bCs w:val="0"/>
              </w:rPr>
              <w:fldChar w:fldCharType="end"/>
            </w:r>
            <w:bookmarkEnd w:id="605"/>
            <w:bookmarkEnd w:id="606"/>
            <w:r w:rsidRPr="006C0BA1">
              <w:rPr>
                <w:b/>
              </w:rPr>
              <w:t>.</w:t>
            </w:r>
            <w:r>
              <w:t xml:space="preserve"> Gender distribution of the participants</w:t>
            </w:r>
          </w:p>
        </w:tc>
        <w:tc>
          <w:tcPr>
            <w:tcW w:w="5228" w:type="dxa"/>
            <w:tcPrChange w:id="608" w:author="Pečnik, Klemen" w:date="2022-09-23T21:30:00Z">
              <w:tcPr>
                <w:tcW w:w="5233" w:type="dxa"/>
              </w:tcPr>
            </w:tcPrChange>
          </w:tcPr>
          <w:p w14:paraId="512D4A1A" w14:textId="33C8750E" w:rsidR="00D4666B" w:rsidRDefault="00D4666B" w:rsidP="00D73EFD">
            <w:pPr>
              <w:pStyle w:val="MDPI51figurecaption"/>
              <w:ind w:left="850"/>
              <w:rPr>
                <w:lang w:val="en-GB"/>
              </w:rPr>
            </w:pPr>
            <w:bookmarkStart w:id="609" w:name="_Ref112249204"/>
            <w:bookmarkStart w:id="610" w:name="_Ref114748793"/>
            <w:r w:rsidRPr="006C0BA1">
              <w:rPr>
                <w:b/>
              </w:rPr>
              <w:t xml:space="preserve">Figure </w:t>
            </w:r>
            <w:r w:rsidRPr="006C0BA1">
              <w:rPr>
                <w:b/>
                <w:bCs w:val="0"/>
              </w:rPr>
              <w:fldChar w:fldCharType="begin"/>
            </w:r>
            <w:r w:rsidRPr="006C0BA1">
              <w:rPr>
                <w:b/>
              </w:rPr>
              <w:instrText xml:space="preserve"> SEQ Figure \* ARABIC </w:instrText>
            </w:r>
            <w:r w:rsidRPr="006C0BA1">
              <w:rPr>
                <w:b/>
                <w:bCs w:val="0"/>
              </w:rPr>
              <w:fldChar w:fldCharType="separate"/>
            </w:r>
            <w:ins w:id="611" w:author="Pečnik, Klemen" w:date="2022-09-24T05:03:00Z">
              <w:r w:rsidR="003514C4">
                <w:rPr>
                  <w:b/>
                  <w:noProof/>
                </w:rPr>
                <w:t>12</w:t>
              </w:r>
            </w:ins>
            <w:r w:rsidRPr="006C0BA1">
              <w:rPr>
                <w:b/>
                <w:bCs w:val="0"/>
              </w:rPr>
              <w:fldChar w:fldCharType="end"/>
            </w:r>
            <w:bookmarkEnd w:id="609"/>
            <w:bookmarkEnd w:id="610"/>
            <w:r w:rsidRPr="006C0BA1">
              <w:rPr>
                <w:b/>
              </w:rPr>
              <w:t>.</w:t>
            </w:r>
            <w:r>
              <w:t xml:space="preserve"> Age structure of the participants</w:t>
            </w:r>
          </w:p>
        </w:tc>
      </w:tr>
    </w:tbl>
    <w:p w14:paraId="506A4BAA" w14:textId="77777777" w:rsidR="00D4666B" w:rsidRDefault="00D4666B" w:rsidP="00D4666B">
      <w:pPr>
        <w:pStyle w:val="MDPI31text"/>
        <w:spacing w:before="120" w:after="120"/>
        <w:rPr>
          <w:del w:id="612" w:author="Pečnik, Klemen" w:date="2022-09-23T21:30:00Z"/>
        </w:rPr>
      </w:pPr>
      <w:del w:id="613" w:author="Pečnik, Klemen" w:date="2022-09-23T21:30:00Z">
        <w:r w:rsidRPr="00EF5EFD">
          <w:delText xml:space="preserve">21 participants took part in the experiment, </w:delText>
        </w:r>
        <w:r>
          <w:delText>with</w:delText>
        </w:r>
        <w:r w:rsidRPr="00EF5EFD">
          <w:delText xml:space="preserve"> 43% </w:delText>
        </w:r>
        <w:r>
          <w:delText>being</w:delText>
        </w:r>
        <w:r w:rsidRPr="00EF5EFD">
          <w:delText xml:space="preserve"> female and 57% male participants, as shown in </w:delText>
        </w:r>
        <w:r w:rsidRPr="00EF5EFD">
          <w:fldChar w:fldCharType="begin"/>
        </w:r>
        <w:r w:rsidRPr="00EF5EFD">
          <w:delInstrText xml:space="preserve"> REF _Ref112249179 \h  \* MERGEFORMAT </w:delInstrText>
        </w:r>
        <w:r w:rsidRPr="00EF5EFD">
          <w:fldChar w:fldCharType="separate"/>
        </w:r>
        <w:r w:rsidRPr="00A35B45">
          <w:delText>Figure 9</w:delText>
        </w:r>
        <w:r w:rsidRPr="00EF5EFD">
          <w:fldChar w:fldCharType="end"/>
        </w:r>
        <w:r w:rsidRPr="00EF5EFD">
          <w:delText xml:space="preserve">. Age structure was gathered </w:delText>
        </w:r>
        <w:r>
          <w:delText xml:space="preserve">in </w:delText>
        </w:r>
        <w:r w:rsidRPr="00EF5EFD">
          <w:delText xml:space="preserve">age ranges </w:delText>
        </w:r>
        <w:r>
          <w:delText>with</w:delText>
        </w:r>
        <w:r w:rsidRPr="00EF5EFD">
          <w:delText xml:space="preserve"> 10% of participants aged 15-25 years, 19% 26-35 years, 5% 36-45 years, 33% 46-55 years, and 33% aged 56 or more, as shown in </w:delText>
        </w:r>
        <w:r w:rsidRPr="00EF5EFD">
          <w:fldChar w:fldCharType="begin"/>
        </w:r>
        <w:r w:rsidRPr="00EF5EFD">
          <w:delInstrText xml:space="preserve"> REF _Ref112249204 \h  \* MERGEFORMAT </w:delInstrText>
        </w:r>
        <w:r w:rsidRPr="00EF5EFD">
          <w:fldChar w:fldCharType="separate"/>
        </w:r>
        <w:r w:rsidRPr="00A35B45">
          <w:delText>Figure 10</w:delText>
        </w:r>
        <w:r w:rsidRPr="00EF5EFD">
          <w:fldChar w:fldCharType="end"/>
        </w:r>
        <w:r w:rsidRPr="00EF5EFD">
          <w:delText>.</w:delText>
        </w:r>
        <w:r>
          <w:delText xml:space="preserve"> </w:delText>
        </w:r>
      </w:del>
    </w:p>
    <w:p w14:paraId="485004E2" w14:textId="04EAACED" w:rsidR="00112109" w:rsidRDefault="00D4666B" w:rsidP="00112109">
      <w:pPr>
        <w:pStyle w:val="MDPI34textspacebefore"/>
        <w:spacing w:after="120"/>
        <w:rPr>
          <w:ins w:id="614" w:author="Pečnik, Klemen" w:date="2022-09-23T21:30:00Z"/>
        </w:rPr>
      </w:pPr>
      <w:r w:rsidRPr="00484086">
        <w:t xml:space="preserve">Out of all participants </w:t>
      </w:r>
      <w:ins w:id="615" w:author="Pečnik, Klemen" w:date="2022-09-23T21:30:00Z">
        <w:r w:rsidR="00BC3976">
          <w:t>53</w:t>
        </w:r>
        <w:r w:rsidR="00AC51E9">
          <w:t> </w:t>
        </w:r>
      </w:ins>
      <w:del w:id="616" w:author="Pečnik, Klemen" w:date="2022-09-23T21:30:00Z">
        <w:r w:rsidRPr="00484086">
          <w:delText>62</w:delText>
        </w:r>
      </w:del>
      <w:r w:rsidRPr="00484086">
        <w:t xml:space="preserve">% were deaf from birth, </w:t>
      </w:r>
      <w:ins w:id="617" w:author="Pečnik, Klemen" w:date="2022-09-23T21:30:00Z">
        <w:r w:rsidR="003355DC">
          <w:t>3</w:t>
        </w:r>
        <w:r w:rsidR="00581BFF">
          <w:t>1</w:t>
        </w:r>
        <w:r w:rsidR="00AC51E9">
          <w:t> </w:t>
        </w:r>
      </w:ins>
      <w:del w:id="618" w:author="Pečnik, Klemen" w:date="2022-09-23T21:30:00Z">
        <w:r w:rsidRPr="00484086">
          <w:delText>19</w:delText>
        </w:r>
      </w:del>
      <w:r w:rsidRPr="00484086">
        <w:t xml:space="preserve">% lost hearing later in life, </w:t>
      </w:r>
      <w:ins w:id="619" w:author="Pečnik, Klemen" w:date="2022-09-23T21:30:00Z">
        <w:r w:rsidR="00146F30">
          <w:t>17</w:t>
        </w:r>
        <w:r w:rsidR="00AC51E9">
          <w:t> </w:t>
        </w:r>
        <w:r w:rsidR="00112109" w:rsidRPr="00484086">
          <w:t xml:space="preserve">% </w:t>
        </w:r>
        <w:r w:rsidR="00437201">
          <w:t>had</w:t>
        </w:r>
      </w:ins>
      <w:del w:id="620" w:author="Pečnik, Klemen" w:date="2022-09-23T21:30:00Z">
        <w:r w:rsidRPr="00484086">
          <w:delText xml:space="preserve">19% </w:delText>
        </w:r>
        <w:r>
          <w:delText>with</w:delText>
        </w:r>
      </w:del>
      <w:r>
        <w:t xml:space="preserve"> no hearing impairment,</w:t>
      </w:r>
      <w:r w:rsidRPr="00484086">
        <w:t xml:space="preserve"> and </w:t>
      </w:r>
      <w:r>
        <w:t>no participants were h</w:t>
      </w:r>
      <w:r w:rsidRPr="00484086">
        <w:t>ard of hearing</w:t>
      </w:r>
      <w:r>
        <w:t xml:space="preserve">, as shown in </w:t>
      </w:r>
      <w:ins w:id="621" w:author="Pečnik, Klemen" w:date="2022-09-23T21:30:00Z">
        <w:r w:rsidR="003A070D" w:rsidRPr="003A070D">
          <w:fldChar w:fldCharType="begin"/>
        </w:r>
        <w:r w:rsidR="003A070D" w:rsidRPr="003A070D">
          <w:instrText xml:space="preserve"> REF _Ref114764421 \h </w:instrText>
        </w:r>
        <w:r w:rsidR="003A070D" w:rsidRPr="00555ECC">
          <w:instrText xml:space="preserve"> \* MERGEFORMAT </w:instrText>
        </w:r>
      </w:ins>
      <w:ins w:id="622" w:author="Pečnik, Klemen" w:date="2022-09-23T21:30:00Z">
        <w:r w:rsidR="003A070D" w:rsidRPr="003A070D">
          <w:fldChar w:fldCharType="separate"/>
        </w:r>
      </w:ins>
      <w:ins w:id="623" w:author="Pečnik, Klemen" w:date="2022-09-24T05:03:00Z">
        <w:r w:rsidR="003514C4" w:rsidRPr="003514C4">
          <w:rPr>
            <w:rPrChange w:id="624" w:author="Pečnik, Klemen" w:date="2022-09-24T05:03:00Z">
              <w:rPr>
                <w:b/>
              </w:rPr>
            </w:rPrChange>
          </w:rPr>
          <w:t xml:space="preserve">Figure </w:t>
        </w:r>
        <w:r w:rsidR="003514C4" w:rsidRPr="003514C4">
          <w:rPr>
            <w:noProof/>
            <w:rPrChange w:id="625" w:author="Pečnik, Klemen" w:date="2022-09-24T05:03:00Z">
              <w:rPr>
                <w:b/>
                <w:bCs/>
                <w:noProof/>
              </w:rPr>
            </w:rPrChange>
          </w:rPr>
          <w:t>13</w:t>
        </w:r>
      </w:ins>
      <w:ins w:id="626" w:author="Pečnik, Klemen" w:date="2022-09-23T21:30:00Z">
        <w:r w:rsidR="003A070D" w:rsidRPr="003A070D">
          <w:fldChar w:fldCharType="end"/>
        </w:r>
        <w:r w:rsidR="00112109" w:rsidRPr="003A070D">
          <w:t>.</w:t>
        </w:r>
        <w:r w:rsidR="00112109" w:rsidRPr="00884351">
          <w:t xml:space="preserve"> </w:t>
        </w:r>
        <w:r w:rsidR="003763B2">
          <w:t>Furthermore</w:t>
        </w:r>
        <w:r w:rsidR="00CC12D2">
          <w:t>,</w:t>
        </w:r>
        <w:r w:rsidR="003763B2">
          <w:t xml:space="preserve"> </w:t>
        </w:r>
        <w:r w:rsidR="00276150">
          <w:t>all who lost hearing la</w:t>
        </w:r>
        <w:r w:rsidR="00884094">
          <w:t xml:space="preserve">ter </w:t>
        </w:r>
        <w:r w:rsidR="00040AA1">
          <w:t xml:space="preserve">explained that they lost </w:t>
        </w:r>
        <w:r w:rsidR="00F00E1D">
          <w:t xml:space="preserve">hearing in early childhood and are native </w:t>
        </w:r>
      </w:ins>
      <w:ins w:id="627" w:author="Pečnik, Klemen" w:date="2022-09-24T03:12:00Z">
        <w:r w:rsidR="002E4E53">
          <w:t>SSL</w:t>
        </w:r>
      </w:ins>
      <w:ins w:id="628" w:author="Pečnik, Klemen" w:date="2022-09-23T21:30:00Z">
        <w:r w:rsidR="00F00E1D">
          <w:t xml:space="preserve"> users.</w:t>
        </w:r>
        <w:r w:rsidR="006F6F45">
          <w:t xml:space="preserve"> </w:t>
        </w:r>
        <w:r w:rsidR="0086274D">
          <w:t>Out of the 17</w:t>
        </w:r>
        <w:r w:rsidR="00FD2CB9">
          <w:t> </w:t>
        </w:r>
        <w:r w:rsidR="0086274D">
          <w:t>% of h</w:t>
        </w:r>
        <w:r w:rsidR="006F6F45">
          <w:t xml:space="preserve">earing </w:t>
        </w:r>
        <w:r w:rsidR="00CC12D2">
          <w:t xml:space="preserve">participants </w:t>
        </w:r>
        <w:r w:rsidR="00586422">
          <w:t>11</w:t>
        </w:r>
        <w:r w:rsidR="00AC51E9">
          <w:t> </w:t>
        </w:r>
        <w:r w:rsidR="00586422">
          <w:t xml:space="preserve">% </w:t>
        </w:r>
        <w:r w:rsidR="0086274D">
          <w:t xml:space="preserve">were </w:t>
        </w:r>
        <w:r w:rsidR="00586422">
          <w:t xml:space="preserve">certified </w:t>
        </w:r>
      </w:ins>
      <w:ins w:id="629" w:author="Pečnik, Klemen" w:date="2022-09-24T03:13:00Z">
        <w:r w:rsidR="00EC0D36">
          <w:t>SSL</w:t>
        </w:r>
      </w:ins>
      <w:ins w:id="630" w:author="Pečnik, Klemen" w:date="2022-09-23T21:30:00Z">
        <w:r w:rsidR="00586422">
          <w:t xml:space="preserve"> interpreters and CODA, </w:t>
        </w:r>
        <w:r w:rsidR="00392BE0">
          <w:t>3</w:t>
        </w:r>
        <w:r w:rsidR="008A00BF">
          <w:t> </w:t>
        </w:r>
        <w:r w:rsidR="00392BE0">
          <w:t>%</w:t>
        </w:r>
        <w:r w:rsidR="00A23BB3">
          <w:t xml:space="preserve"> </w:t>
        </w:r>
        <w:r w:rsidR="006A1CFE">
          <w:t xml:space="preserve">certified </w:t>
        </w:r>
      </w:ins>
      <w:ins w:id="631" w:author="Pečnik, Klemen" w:date="2022-09-24T03:13:00Z">
        <w:r w:rsidR="00EC0D36">
          <w:t>SSL</w:t>
        </w:r>
      </w:ins>
      <w:ins w:id="632" w:author="Pečnik, Klemen" w:date="2022-09-23T21:30:00Z">
        <w:r w:rsidR="006A1CFE">
          <w:t xml:space="preserve"> interpreter and 3</w:t>
        </w:r>
        <w:r w:rsidR="008A00BF">
          <w:t> </w:t>
        </w:r>
        <w:r w:rsidR="006A1CFE">
          <w:t xml:space="preserve">% </w:t>
        </w:r>
        <w:r w:rsidR="00437201">
          <w:t>teachers</w:t>
        </w:r>
        <w:r w:rsidR="006A1CFE">
          <w:t xml:space="preserve"> </w:t>
        </w:r>
        <w:r w:rsidR="00CC4AB0">
          <w:t xml:space="preserve">in </w:t>
        </w:r>
        <w:r w:rsidR="00437201">
          <w:t xml:space="preserve">a </w:t>
        </w:r>
        <w:r w:rsidR="00CC4AB0">
          <w:t xml:space="preserve">school for deaf children </w:t>
        </w:r>
        <w:r w:rsidR="005567FD">
          <w:t xml:space="preserve">with more than 10 years of </w:t>
        </w:r>
      </w:ins>
      <w:ins w:id="633" w:author="Pečnik, Klemen" w:date="2022-09-24T03:13:00Z">
        <w:r w:rsidR="00EC0D36">
          <w:t>SSL</w:t>
        </w:r>
      </w:ins>
      <w:ins w:id="634" w:author="Pečnik, Klemen" w:date="2022-09-23T21:30:00Z">
        <w:r w:rsidR="005567FD">
          <w:t xml:space="preserve"> teaching experience but </w:t>
        </w:r>
        <w:r w:rsidR="00561F88">
          <w:t>not certified a</w:t>
        </w:r>
        <w:r w:rsidR="008245E2">
          <w:t>s</w:t>
        </w:r>
        <w:r w:rsidR="00437201">
          <w:t xml:space="preserve"> an</w:t>
        </w:r>
        <w:r w:rsidR="008245E2">
          <w:t xml:space="preserve"> interpreter.</w:t>
        </w:r>
        <w:r w:rsidR="00112109" w:rsidRPr="00884351">
          <w:t xml:space="preserve"> </w:t>
        </w:r>
      </w:ins>
      <w:ins w:id="635" w:author="Pečnik, Klemen" w:date="2022-09-24T03:13:00Z">
        <w:r w:rsidR="000C79D6">
          <w:t>Because</w:t>
        </w:r>
      </w:ins>
      <w:ins w:id="636" w:author="Pečnik, Klemen" w:date="2022-09-23T21:30:00Z">
        <w:r w:rsidR="003C4F46">
          <w:t xml:space="preserve"> </w:t>
        </w:r>
        <w:r w:rsidR="0066793B">
          <w:t xml:space="preserve">UEQ SSL </w:t>
        </w:r>
        <w:r w:rsidR="00B055EA">
          <w:t xml:space="preserve">is </w:t>
        </w:r>
        <w:r w:rsidR="0066793B">
          <w:t>address</w:t>
        </w:r>
        <w:r w:rsidR="00B055EA">
          <w:t>ing</w:t>
        </w:r>
        <w:r w:rsidR="0066793B">
          <w:t xml:space="preserve"> </w:t>
        </w:r>
        <w:r w:rsidR="00751F6A">
          <w:t>all users of</w:t>
        </w:r>
        <w:r w:rsidR="003C4F46">
          <w:t xml:space="preserve"> </w:t>
        </w:r>
        <w:r w:rsidR="00B30386">
          <w:t>SSL</w:t>
        </w:r>
        <w:r w:rsidR="00B055EA">
          <w:t xml:space="preserve">, despite </w:t>
        </w:r>
        <w:r w:rsidR="009A0F89">
          <w:t>deafness type, cause or</w:t>
        </w:r>
        <w:r w:rsidR="00B055EA">
          <w:t xml:space="preserve"> level </w:t>
        </w:r>
        <w:r w:rsidR="009A0F89">
          <w:t>of hearing loss</w:t>
        </w:r>
        <w:r w:rsidR="00C13F78">
          <w:t>, addition</w:t>
        </w:r>
        <w:r w:rsidR="00F93F76">
          <w:t xml:space="preserve">al </w:t>
        </w:r>
        <w:r w:rsidR="00E7495B">
          <w:t xml:space="preserve">data regarding </w:t>
        </w:r>
        <w:r w:rsidR="00ED0E3C">
          <w:t xml:space="preserve">details </w:t>
        </w:r>
        <w:r w:rsidR="00F24245">
          <w:t xml:space="preserve">about </w:t>
        </w:r>
        <w:r w:rsidR="00320B15">
          <w:t>types of deafness and levels of hearing loss w</w:t>
        </w:r>
        <w:r w:rsidR="00984344">
          <w:t>as</w:t>
        </w:r>
        <w:r w:rsidR="00320B15">
          <w:t xml:space="preserve"> not obtained.</w:t>
        </w:r>
      </w:ins>
    </w:p>
    <w:tbl>
      <w:tblPr>
        <w:tblW w:w="0" w:type="auto"/>
        <w:tblLook w:val="04A0" w:firstRow="1" w:lastRow="0" w:firstColumn="1" w:lastColumn="0" w:noHBand="0" w:noVBand="1"/>
      </w:tblPr>
      <w:tblGrid>
        <w:gridCol w:w="5233"/>
        <w:gridCol w:w="5233"/>
      </w:tblGrid>
      <w:tr w:rsidR="00884351" w14:paraId="45DF326F" w14:textId="77777777" w:rsidTr="00555ECC">
        <w:trPr>
          <w:ins w:id="637" w:author="Pečnik, Klemen" w:date="2022-09-23T21:30:00Z"/>
        </w:trPr>
        <w:tc>
          <w:tcPr>
            <w:tcW w:w="5228" w:type="dxa"/>
          </w:tcPr>
          <w:p w14:paraId="40D81F94" w14:textId="77777777" w:rsidR="00884351" w:rsidRPr="00EA2CDD" w:rsidRDefault="00F300B5" w:rsidP="00EA2CDD">
            <w:pPr>
              <w:pStyle w:val="MDPI31text"/>
              <w:keepNext/>
              <w:spacing w:before="120" w:after="120"/>
              <w:ind w:left="0" w:firstLine="0"/>
              <w:rPr>
                <w:ins w:id="638" w:author="Pečnik, Klemen" w:date="2022-09-23T21:30:00Z"/>
              </w:rPr>
            </w:pPr>
            <w:ins w:id="639" w:author="Pečnik, Klemen" w:date="2022-09-23T21:30:00Z">
              <w:r>
                <w:rPr>
                  <w:noProof/>
                </w:rPr>
                <w:drawing>
                  <wp:inline distT="0" distB="0" distL="0" distR="0" wp14:anchorId="2B83225C" wp14:editId="3B98BA1A">
                    <wp:extent cx="3204000" cy="1872000"/>
                    <wp:effectExtent l="0" t="0" r="15875" b="13970"/>
                    <wp:docPr id="25" name="Chart 25">
                      <a:extLst xmlns:a="http://schemas.openxmlformats.org/drawingml/2006/main">
                        <a:ext uri="{FF2B5EF4-FFF2-40B4-BE49-F238E27FC236}">
                          <a16:creationId xmlns:a16="http://schemas.microsoft.com/office/drawing/2014/main" id="{1034204B-3637-0C76-E0D9-DBC830FB468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ins>
          </w:p>
        </w:tc>
        <w:tc>
          <w:tcPr>
            <w:tcW w:w="5228" w:type="dxa"/>
          </w:tcPr>
          <w:p w14:paraId="3E405A91" w14:textId="77777777" w:rsidR="00884351" w:rsidRPr="00EA2CDD" w:rsidRDefault="008E0466" w:rsidP="00EA2CDD">
            <w:pPr>
              <w:pStyle w:val="MDPI31text"/>
              <w:keepNext/>
              <w:spacing w:before="120" w:after="120"/>
              <w:ind w:left="0" w:firstLine="0"/>
              <w:rPr>
                <w:ins w:id="640" w:author="Pečnik, Klemen" w:date="2022-09-23T21:30:00Z"/>
              </w:rPr>
            </w:pPr>
            <w:ins w:id="641" w:author="Pečnik, Klemen" w:date="2022-09-23T21:30:00Z">
              <w:r>
                <w:rPr>
                  <w:noProof/>
                </w:rPr>
                <w:drawing>
                  <wp:inline distT="0" distB="0" distL="0" distR="0" wp14:anchorId="3BE12BBD" wp14:editId="3F614814">
                    <wp:extent cx="3204000" cy="1872000"/>
                    <wp:effectExtent l="0" t="0" r="15875" b="13970"/>
                    <wp:docPr id="28" name="Chart 28">
                      <a:extLst xmlns:a="http://schemas.openxmlformats.org/drawingml/2006/main">
                        <a:ext uri="{FF2B5EF4-FFF2-40B4-BE49-F238E27FC236}">
                          <a16:creationId xmlns:a16="http://schemas.microsoft.com/office/drawing/2014/main" id="{6BF67E8B-1DB4-DB1F-2A4B-46827C52583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ins>
          </w:p>
        </w:tc>
      </w:tr>
      <w:tr w:rsidR="00884351" w14:paraId="7D88C5D5" w14:textId="77777777" w:rsidTr="00555ECC">
        <w:trPr>
          <w:ins w:id="642" w:author="Pečnik, Klemen" w:date="2022-09-23T21:30:00Z"/>
        </w:trPr>
        <w:tc>
          <w:tcPr>
            <w:tcW w:w="5228" w:type="dxa"/>
          </w:tcPr>
          <w:p w14:paraId="1E9EAA49" w14:textId="206AD455" w:rsidR="00884351" w:rsidRDefault="00EA2CDD" w:rsidP="00EA2CDD">
            <w:pPr>
              <w:pStyle w:val="MDPI51figurecaption"/>
              <w:ind w:left="850"/>
              <w:rPr>
                <w:ins w:id="643" w:author="Pečnik, Klemen" w:date="2022-09-23T21:30:00Z"/>
                <w:lang w:val="en-GB"/>
              </w:rPr>
            </w:pPr>
            <w:bookmarkStart w:id="644" w:name="_Ref114764421"/>
            <w:ins w:id="645" w:author="Pečnik, Klemen" w:date="2022-09-23T21:30:00Z">
              <w:r w:rsidRPr="00EA2CDD">
                <w:rPr>
                  <w:b/>
                  <w:bCs w:val="0"/>
                </w:rPr>
                <w:t xml:space="preserve">Figure </w:t>
              </w:r>
              <w:r w:rsidRPr="00EA2CDD">
                <w:rPr>
                  <w:b/>
                  <w:bCs w:val="0"/>
                </w:rPr>
                <w:fldChar w:fldCharType="begin"/>
              </w:r>
              <w:r w:rsidRPr="00EA2CDD">
                <w:rPr>
                  <w:b/>
                  <w:bCs w:val="0"/>
                </w:rPr>
                <w:instrText xml:space="preserve"> SEQ Figure \* ARABIC </w:instrText>
              </w:r>
              <w:r w:rsidRPr="00EA2CDD">
                <w:rPr>
                  <w:b/>
                  <w:bCs w:val="0"/>
                </w:rPr>
                <w:fldChar w:fldCharType="separate"/>
              </w:r>
            </w:ins>
            <w:ins w:id="646" w:author="Pečnik, Klemen" w:date="2022-09-24T05:03:00Z">
              <w:r w:rsidR="003514C4">
                <w:rPr>
                  <w:b/>
                  <w:bCs w:val="0"/>
                  <w:noProof/>
                </w:rPr>
                <w:t>13</w:t>
              </w:r>
            </w:ins>
            <w:ins w:id="647" w:author="Pečnik, Klemen" w:date="2022-09-23T21:30:00Z">
              <w:r w:rsidRPr="00EA2CDD">
                <w:rPr>
                  <w:b/>
                  <w:bCs w:val="0"/>
                </w:rPr>
                <w:fldChar w:fldCharType="end"/>
              </w:r>
              <w:bookmarkEnd w:id="644"/>
              <w:r w:rsidRPr="00EA2CDD">
                <w:rPr>
                  <w:b/>
                  <w:bCs w:val="0"/>
                </w:rPr>
                <w:t>.</w:t>
              </w:r>
              <w:r>
                <w:t xml:space="preserve"> Type of deafness</w:t>
              </w:r>
            </w:ins>
          </w:p>
        </w:tc>
        <w:tc>
          <w:tcPr>
            <w:tcW w:w="5228" w:type="dxa"/>
          </w:tcPr>
          <w:p w14:paraId="47F783D1" w14:textId="5FFCBB8C" w:rsidR="00884351" w:rsidRPr="00555ECC" w:rsidRDefault="00EA2CDD" w:rsidP="00981F3E">
            <w:pPr>
              <w:pStyle w:val="MDPI51figurecaption"/>
              <w:ind w:left="850"/>
              <w:rPr>
                <w:ins w:id="648" w:author="Pečnik, Klemen" w:date="2022-09-23T21:30:00Z"/>
              </w:rPr>
            </w:pPr>
            <w:bookmarkStart w:id="649" w:name="_Ref114764439"/>
            <w:ins w:id="650" w:author="Pečnik, Klemen" w:date="2022-09-23T21:30:00Z">
              <w:r w:rsidRPr="00EA2CDD">
                <w:rPr>
                  <w:b/>
                  <w:bCs w:val="0"/>
                </w:rPr>
                <w:t xml:space="preserve">Figure </w:t>
              </w:r>
              <w:r w:rsidRPr="00EA2CDD">
                <w:rPr>
                  <w:b/>
                  <w:bCs w:val="0"/>
                </w:rPr>
                <w:fldChar w:fldCharType="begin"/>
              </w:r>
              <w:r w:rsidRPr="00EA2CDD">
                <w:rPr>
                  <w:b/>
                  <w:bCs w:val="0"/>
                </w:rPr>
                <w:instrText xml:space="preserve"> SEQ Figure \* ARABIC </w:instrText>
              </w:r>
              <w:r w:rsidRPr="00EA2CDD">
                <w:rPr>
                  <w:b/>
                  <w:bCs w:val="0"/>
                </w:rPr>
                <w:fldChar w:fldCharType="separate"/>
              </w:r>
            </w:ins>
            <w:ins w:id="651" w:author="Pečnik, Klemen" w:date="2022-09-24T05:03:00Z">
              <w:r w:rsidR="003514C4">
                <w:rPr>
                  <w:b/>
                  <w:bCs w:val="0"/>
                  <w:noProof/>
                </w:rPr>
                <w:t>14</w:t>
              </w:r>
            </w:ins>
            <w:ins w:id="652" w:author="Pečnik, Klemen" w:date="2022-09-23T21:30:00Z">
              <w:r w:rsidRPr="00EA2CDD">
                <w:rPr>
                  <w:b/>
                  <w:bCs w:val="0"/>
                </w:rPr>
                <w:fldChar w:fldCharType="end"/>
              </w:r>
              <w:bookmarkEnd w:id="649"/>
              <w:r w:rsidRPr="00EA2CDD">
                <w:rPr>
                  <w:b/>
                  <w:bCs w:val="0"/>
                </w:rPr>
                <w:t>.</w:t>
              </w:r>
              <w:r>
                <w:t xml:space="preserve"> </w:t>
              </w:r>
              <w:r w:rsidRPr="00714F23">
                <w:t>Participants' education levels</w:t>
              </w:r>
            </w:ins>
          </w:p>
        </w:tc>
      </w:tr>
    </w:tbl>
    <w:p w14:paraId="18E589AF" w14:textId="55D3548A" w:rsidR="00D4666B" w:rsidRDefault="00D4666B">
      <w:pPr>
        <w:pStyle w:val="MDPI34textspacebefore"/>
        <w:pPrChange w:id="653" w:author="Pečnik, Klemen" w:date="2022-09-23T21:29:00Z">
          <w:pPr>
            <w:pStyle w:val="MDPI34textspacebefore"/>
            <w:spacing w:after="120"/>
          </w:pPr>
        </w:pPrChange>
      </w:pPr>
      <w:del w:id="654" w:author="Pečnik, Klemen" w:date="2022-09-23T21:30:00Z">
        <w:r w:rsidRPr="00C51555">
          <w:fldChar w:fldCharType="begin"/>
        </w:r>
        <w:r w:rsidRPr="00C51555">
          <w:delInstrText xml:space="preserve"> REF _Ref112249283 \h  \* MERGEFORMAT </w:delInstrText>
        </w:r>
        <w:r w:rsidRPr="00C51555">
          <w:fldChar w:fldCharType="separate"/>
        </w:r>
        <w:r w:rsidRPr="00A35B45">
          <w:delText>Figure 11</w:delText>
        </w:r>
        <w:r w:rsidRPr="00C51555">
          <w:fldChar w:fldCharType="end"/>
        </w:r>
        <w:r w:rsidRPr="00C51555">
          <w:delText>.</w:delText>
        </w:r>
        <w:r w:rsidRPr="00884351">
          <w:delText xml:space="preserve"> </w:delText>
        </w:r>
      </w:del>
      <w:r w:rsidRPr="00484086">
        <w:t xml:space="preserve">Since the educational level could have an influence on the understanding of the written language, information about the participants’ education was also collected. </w:t>
      </w:r>
      <w:ins w:id="655" w:author="Pečnik, Klemen" w:date="2022-09-23T21:30:00Z">
        <w:r w:rsidR="002B1E8C">
          <w:t>6 </w:t>
        </w:r>
      </w:ins>
      <w:del w:id="656" w:author="Pečnik, Klemen" w:date="2022-09-23T21:30:00Z">
        <w:r w:rsidRPr="00484086">
          <w:delText>5</w:delText>
        </w:r>
      </w:del>
      <w:r w:rsidRPr="00484086">
        <w:t xml:space="preserve">% of all participants finished only primary school, </w:t>
      </w:r>
      <w:ins w:id="657" w:author="Pečnik, Klemen" w:date="2022-09-23T21:30:00Z">
        <w:r w:rsidR="002B1E8C">
          <w:t>50 </w:t>
        </w:r>
      </w:ins>
      <w:del w:id="658" w:author="Pečnik, Klemen" w:date="2022-09-23T21:30:00Z">
        <w:r w:rsidRPr="00484086">
          <w:delText>48</w:delText>
        </w:r>
      </w:del>
      <w:r w:rsidRPr="00484086">
        <w:t>% secondary school, 14</w:t>
      </w:r>
      <w:ins w:id="659" w:author="Pečnik, Klemen" w:date="2022-09-23T21:30:00Z">
        <w:r w:rsidR="002B1E8C">
          <w:t> </w:t>
        </w:r>
      </w:ins>
      <w:r w:rsidRPr="00484086">
        <w:t xml:space="preserve">% </w:t>
      </w:r>
      <w:ins w:id="660" w:author="Pečnik, Klemen" w:date="2022-09-24T03:14:00Z">
        <w:r w:rsidR="000C79D6">
          <w:t>s</w:t>
        </w:r>
      </w:ins>
      <w:del w:id="661" w:author="Pečnik, Klemen" w:date="2022-09-24T03:14:00Z">
        <w:r w:rsidRPr="00484086" w:rsidDel="000C79D6">
          <w:delText>S</w:delText>
        </w:r>
      </w:del>
      <w:r w:rsidRPr="00484086">
        <w:t xml:space="preserve">hort-cycle higher vocational education (SCHVE), </w:t>
      </w:r>
      <w:ins w:id="662" w:author="Pečnik, Klemen" w:date="2022-09-23T21:30:00Z">
        <w:r w:rsidR="002B1E8C">
          <w:t>8 </w:t>
        </w:r>
      </w:ins>
      <w:del w:id="663" w:author="Pečnik, Klemen" w:date="2022-09-23T21:30:00Z">
        <w:r w:rsidRPr="00484086">
          <w:delText>0</w:delText>
        </w:r>
      </w:del>
      <w:r w:rsidRPr="00484086">
        <w:t xml:space="preserve">% obtained a bachelor’s degree, </w:t>
      </w:r>
      <w:ins w:id="664" w:author="Pečnik, Klemen" w:date="2022-09-23T21:30:00Z">
        <w:r w:rsidR="002B1E8C">
          <w:t>17 </w:t>
        </w:r>
      </w:ins>
      <w:del w:id="665" w:author="Pečnik, Klemen" w:date="2022-09-23T21:30:00Z">
        <w:r w:rsidRPr="00484086">
          <w:delText>24</w:delText>
        </w:r>
      </w:del>
      <w:r w:rsidRPr="00484086">
        <w:t xml:space="preserve">% a master’s degree, and </w:t>
      </w:r>
      <w:ins w:id="666" w:author="Pečnik, Klemen" w:date="2022-09-23T21:30:00Z">
        <w:r w:rsidR="002B1E8C">
          <w:t>6 </w:t>
        </w:r>
      </w:ins>
      <w:del w:id="667" w:author="Pečnik, Klemen" w:date="2022-09-23T21:30:00Z">
        <w:r w:rsidRPr="00484086">
          <w:delText>10</w:delText>
        </w:r>
      </w:del>
      <w:r w:rsidRPr="00484086">
        <w:t>% a PhD</w:t>
      </w:r>
      <w:r>
        <w:t xml:space="preserve">, as shown in </w:t>
      </w:r>
      <w:ins w:id="668" w:author="Pečnik, Klemen" w:date="2022-09-23T21:30:00Z">
        <w:r w:rsidR="002B1E8C" w:rsidRPr="003A070D">
          <w:fldChar w:fldCharType="begin"/>
        </w:r>
        <w:r w:rsidR="002B1E8C" w:rsidRPr="003A070D">
          <w:instrText xml:space="preserve"> REF _Ref114764439 \h </w:instrText>
        </w:r>
        <w:r w:rsidR="002B1E8C" w:rsidRPr="001B6A98">
          <w:instrText xml:space="preserve"> \* MERGEFORMAT </w:instrText>
        </w:r>
      </w:ins>
      <w:ins w:id="669" w:author="Pečnik, Klemen" w:date="2022-09-23T21:30:00Z">
        <w:r w:rsidR="002B1E8C" w:rsidRPr="003A070D">
          <w:fldChar w:fldCharType="separate"/>
        </w:r>
      </w:ins>
      <w:ins w:id="670" w:author="Pečnik, Klemen" w:date="2022-09-24T05:03:00Z">
        <w:r w:rsidR="003514C4" w:rsidRPr="003514C4">
          <w:rPr>
            <w:rPrChange w:id="671" w:author="Pečnik, Klemen" w:date="2022-09-24T05:03:00Z">
              <w:rPr>
                <w:b/>
              </w:rPr>
            </w:rPrChange>
          </w:rPr>
          <w:t xml:space="preserve">Figure </w:t>
        </w:r>
        <w:r w:rsidR="003514C4" w:rsidRPr="003514C4">
          <w:rPr>
            <w:noProof/>
            <w:rPrChange w:id="672" w:author="Pečnik, Klemen" w:date="2022-09-24T05:03:00Z">
              <w:rPr>
                <w:b/>
                <w:bCs/>
                <w:noProof/>
              </w:rPr>
            </w:rPrChange>
          </w:rPr>
          <w:t>14</w:t>
        </w:r>
      </w:ins>
      <w:ins w:id="673" w:author="Pečnik, Klemen" w:date="2022-09-23T21:30:00Z">
        <w:r w:rsidR="002B1E8C" w:rsidRPr="003A070D">
          <w:fldChar w:fldCharType="end"/>
        </w:r>
        <w:r w:rsidR="002B1E8C" w:rsidRPr="003A070D">
          <w:t>. Finally</w:t>
        </w:r>
        <w:r w:rsidR="002B1E8C">
          <w:t xml:space="preserve">, 8 % of participants' results were excluded from the analysis, since </w:t>
        </w:r>
        <w:r w:rsidR="00F95699">
          <w:t>the</w:t>
        </w:r>
        <w:r w:rsidR="002B1E8C">
          <w:t xml:space="preserve"> results had too many data inconsistencies and therefore had to be eliminated as recommended in the UEQ instructions. All three participants were identified as </w:t>
        </w:r>
        <w:r w:rsidR="00BB2433">
          <w:t>having</w:t>
        </w:r>
        <w:r w:rsidR="002B1E8C">
          <w:t xml:space="preserve"> lost hearing later, one from </w:t>
        </w:r>
        <w:r w:rsidR="00BB2433">
          <w:t xml:space="preserve">the </w:t>
        </w:r>
        <w:r w:rsidR="002B1E8C">
          <w:t>age group 36-45, one from 46-55, and one from 56 or more.</w:t>
        </w:r>
      </w:ins>
      <w:del w:id="674" w:author="Pečnik, Klemen" w:date="2022-09-23T21:30:00Z">
        <w:r w:rsidRPr="006A07D8">
          <w:fldChar w:fldCharType="begin"/>
        </w:r>
        <w:r w:rsidRPr="006A07D8">
          <w:delInstrText xml:space="preserve"> REF _Ref112249420 \h  \* MERGEFORMAT </w:delInstrText>
        </w:r>
        <w:r w:rsidRPr="006A07D8">
          <w:fldChar w:fldCharType="separate"/>
        </w:r>
        <w:r w:rsidRPr="00A35B45">
          <w:delText xml:space="preserve">Figure </w:delText>
        </w:r>
        <w:r w:rsidRPr="00A35B45">
          <w:rPr>
            <w:noProof/>
          </w:rPr>
          <w:delText>12</w:delText>
        </w:r>
        <w:r w:rsidRPr="006A07D8">
          <w:fldChar w:fldCharType="end"/>
        </w:r>
        <w:r w:rsidRPr="006A07D8">
          <w:delText>.</w:delText>
        </w:r>
      </w:del>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33"/>
        <w:gridCol w:w="5233"/>
      </w:tblGrid>
      <w:tr w:rsidR="00D4666B" w14:paraId="24D25876" w14:textId="77777777" w:rsidTr="00D73EFD">
        <w:trPr>
          <w:del w:id="675" w:author="Pečnik, Klemen" w:date="2022-09-23T21:30:00Z"/>
        </w:trPr>
        <w:tc>
          <w:tcPr>
            <w:tcW w:w="5233" w:type="dxa"/>
          </w:tcPr>
          <w:p w14:paraId="38DFB8A5" w14:textId="77777777" w:rsidR="00D4666B" w:rsidRDefault="00D4666B" w:rsidP="00D73EFD">
            <w:pPr>
              <w:pStyle w:val="MDPI31text"/>
              <w:spacing w:before="120" w:after="120"/>
              <w:ind w:left="0" w:firstLine="0"/>
              <w:rPr>
                <w:del w:id="676" w:author="Pečnik, Klemen" w:date="2022-09-23T21:30:00Z"/>
                <w:lang w:val="en-GB"/>
              </w:rPr>
            </w:pPr>
            <w:del w:id="677" w:author="Pečnik, Klemen" w:date="2022-09-23T21:30:00Z">
              <w:r>
                <w:rPr>
                  <w:noProof/>
                </w:rPr>
                <w:drawing>
                  <wp:inline distT="0" distB="0" distL="0" distR="0" wp14:anchorId="0090F4E8" wp14:editId="12170441">
                    <wp:extent cx="3204000" cy="1872000"/>
                    <wp:effectExtent l="0" t="0" r="15875" b="13970"/>
                    <wp:docPr id="14" name="Chart 14">
                      <a:extLst xmlns:a="http://schemas.openxmlformats.org/drawingml/2006/main">
                        <a:ext uri="{FF2B5EF4-FFF2-40B4-BE49-F238E27FC236}">
                          <a16:creationId xmlns:a16="http://schemas.microsoft.com/office/drawing/2014/main" id="{1034204B-3637-0C76-E0D9-DBC830FB468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del>
          </w:p>
        </w:tc>
        <w:tc>
          <w:tcPr>
            <w:tcW w:w="5233" w:type="dxa"/>
          </w:tcPr>
          <w:p w14:paraId="79BB6303" w14:textId="77777777" w:rsidR="00D4666B" w:rsidRDefault="00D4666B" w:rsidP="00D73EFD">
            <w:pPr>
              <w:pStyle w:val="MDPI31text"/>
              <w:spacing w:before="120" w:after="120"/>
              <w:ind w:left="0" w:firstLine="0"/>
              <w:rPr>
                <w:del w:id="678" w:author="Pečnik, Klemen" w:date="2022-09-23T21:30:00Z"/>
                <w:lang w:val="en-GB"/>
              </w:rPr>
            </w:pPr>
            <w:del w:id="679" w:author="Pečnik, Klemen" w:date="2022-09-23T21:30:00Z">
              <w:r>
                <w:rPr>
                  <w:noProof/>
                </w:rPr>
                <w:drawing>
                  <wp:inline distT="0" distB="0" distL="0" distR="0" wp14:anchorId="09FA0829" wp14:editId="180AF50D">
                    <wp:extent cx="3204000" cy="1872000"/>
                    <wp:effectExtent l="0" t="0" r="15875" b="13970"/>
                    <wp:docPr id="21" name="Chart 21">
                      <a:extLst xmlns:a="http://schemas.openxmlformats.org/drawingml/2006/main">
                        <a:ext uri="{FF2B5EF4-FFF2-40B4-BE49-F238E27FC236}">
                          <a16:creationId xmlns:a16="http://schemas.microsoft.com/office/drawing/2014/main" id="{6BF67E8B-1DB4-DB1F-2A4B-46827C52583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del>
          </w:p>
        </w:tc>
      </w:tr>
      <w:tr w:rsidR="00D4666B" w14:paraId="6E78C0B2" w14:textId="77777777" w:rsidTr="00D73EFD">
        <w:trPr>
          <w:del w:id="680" w:author="Pečnik, Klemen" w:date="2022-09-23T21:30:00Z"/>
        </w:trPr>
        <w:tc>
          <w:tcPr>
            <w:tcW w:w="5233" w:type="dxa"/>
          </w:tcPr>
          <w:p w14:paraId="34986FC6" w14:textId="77777777" w:rsidR="00D4666B" w:rsidRDefault="00D4666B" w:rsidP="00D73EFD">
            <w:pPr>
              <w:pStyle w:val="MDPI51figurecaption"/>
              <w:ind w:left="850"/>
              <w:rPr>
                <w:del w:id="681" w:author="Pečnik, Klemen" w:date="2022-09-23T21:30:00Z"/>
                <w:lang w:val="en-GB"/>
              </w:rPr>
            </w:pPr>
            <w:bookmarkStart w:id="682" w:name="_Ref112249283"/>
            <w:del w:id="683" w:author="Pečnik, Klemen" w:date="2022-09-23T21:30:00Z">
              <w:r w:rsidRPr="00C51555">
                <w:rPr>
                  <w:b/>
                </w:rPr>
                <w:delText xml:space="preserve">Figure </w:delText>
              </w:r>
              <w:r w:rsidRPr="00C51555">
                <w:rPr>
                  <w:b/>
                  <w:bCs w:val="0"/>
                </w:rPr>
                <w:fldChar w:fldCharType="begin"/>
              </w:r>
              <w:r w:rsidRPr="00C51555">
                <w:rPr>
                  <w:b/>
                </w:rPr>
                <w:delInstrText xml:space="preserve"> SEQ Figure \* ARABIC </w:delInstrText>
              </w:r>
              <w:r w:rsidRPr="00C51555">
                <w:rPr>
                  <w:b/>
                  <w:bCs w:val="0"/>
                </w:rPr>
                <w:fldChar w:fldCharType="separate"/>
              </w:r>
              <w:r>
                <w:rPr>
                  <w:b/>
                  <w:noProof/>
                </w:rPr>
                <w:delText>11</w:delText>
              </w:r>
              <w:r w:rsidRPr="00C51555">
                <w:rPr>
                  <w:b/>
                  <w:bCs w:val="0"/>
                </w:rPr>
                <w:fldChar w:fldCharType="end"/>
              </w:r>
              <w:bookmarkEnd w:id="682"/>
              <w:r w:rsidRPr="00C51555">
                <w:rPr>
                  <w:b/>
                </w:rPr>
                <w:delText>.</w:delText>
              </w:r>
              <w:r>
                <w:delText xml:space="preserve"> Type of deafness</w:delText>
              </w:r>
            </w:del>
          </w:p>
        </w:tc>
        <w:tc>
          <w:tcPr>
            <w:tcW w:w="5233" w:type="dxa"/>
          </w:tcPr>
          <w:p w14:paraId="5704CEA7" w14:textId="77777777" w:rsidR="00D4666B" w:rsidRDefault="00D4666B" w:rsidP="00D73EFD">
            <w:pPr>
              <w:pStyle w:val="MDPI51figurecaption"/>
              <w:ind w:left="850"/>
              <w:rPr>
                <w:del w:id="684" w:author="Pečnik, Klemen" w:date="2022-09-23T21:30:00Z"/>
                <w:lang w:val="en-GB"/>
              </w:rPr>
            </w:pPr>
            <w:bookmarkStart w:id="685" w:name="_Ref112249420"/>
            <w:del w:id="686" w:author="Pečnik, Klemen" w:date="2022-09-23T21:30:00Z">
              <w:r w:rsidRPr="009F6DD6">
                <w:rPr>
                  <w:b/>
                </w:rPr>
                <w:delText xml:space="preserve">Figure </w:delText>
              </w:r>
              <w:r w:rsidRPr="009F6DD6">
                <w:rPr>
                  <w:b/>
                  <w:bCs w:val="0"/>
                </w:rPr>
                <w:fldChar w:fldCharType="begin"/>
              </w:r>
              <w:r w:rsidRPr="009F6DD6">
                <w:rPr>
                  <w:b/>
                </w:rPr>
                <w:delInstrText xml:space="preserve"> SEQ Figure \* ARABIC </w:delInstrText>
              </w:r>
              <w:r w:rsidRPr="009F6DD6">
                <w:rPr>
                  <w:b/>
                  <w:bCs w:val="0"/>
                </w:rPr>
                <w:fldChar w:fldCharType="separate"/>
              </w:r>
              <w:r>
                <w:rPr>
                  <w:b/>
                  <w:noProof/>
                </w:rPr>
                <w:delText>12</w:delText>
              </w:r>
              <w:r w:rsidRPr="009F6DD6">
                <w:rPr>
                  <w:b/>
                  <w:bCs w:val="0"/>
                </w:rPr>
                <w:fldChar w:fldCharType="end"/>
              </w:r>
              <w:bookmarkEnd w:id="685"/>
              <w:r w:rsidRPr="009F6DD6">
                <w:rPr>
                  <w:b/>
                </w:rPr>
                <w:delText>.</w:delText>
              </w:r>
              <w:r>
                <w:delText xml:space="preserve"> </w:delText>
              </w:r>
              <w:r w:rsidRPr="00714F23">
                <w:delText>Participants' education levels</w:delText>
              </w:r>
              <w:r w:rsidRPr="009F6DD6" w:rsidDel="00104C62">
                <w:rPr>
                  <w:b/>
                </w:rPr>
                <w:delText xml:space="preserve"> </w:delText>
              </w:r>
            </w:del>
          </w:p>
        </w:tc>
      </w:tr>
    </w:tbl>
    <w:p w14:paraId="29855950" w14:textId="77777777" w:rsidR="00D4666B" w:rsidRPr="0002607B" w:rsidRDefault="00D4666B">
      <w:pPr>
        <w:pStyle w:val="MDPI21heading1"/>
      </w:pPr>
      <w:r w:rsidRPr="00213781">
        <w:t>Results</w:t>
      </w:r>
    </w:p>
    <w:p w14:paraId="7BC01439" w14:textId="4CC3213B" w:rsidR="00D4666B" w:rsidRDefault="00D4666B" w:rsidP="00D4666B">
      <w:pPr>
        <w:pStyle w:val="MDPI31text"/>
        <w:rPr>
          <w:lang w:val="en-GB"/>
        </w:rPr>
      </w:pPr>
      <w:r w:rsidRPr="00213781">
        <w:rPr>
          <w:lang w:val="en-GB"/>
        </w:rPr>
        <w:t xml:space="preserve">In </w:t>
      </w:r>
      <w:r>
        <w:rPr>
          <w:lang w:val="en-GB"/>
        </w:rPr>
        <w:t>all</w:t>
      </w:r>
      <w:r w:rsidRPr="00213781">
        <w:rPr>
          <w:lang w:val="en-GB"/>
        </w:rPr>
        <w:t xml:space="preserve"> standard user experience evaluations with the UEQ </w:t>
      </w:r>
      <w:bookmarkStart w:id="687" w:name="_Int_QD00RVS6"/>
      <w:r w:rsidRPr="00213781">
        <w:rPr>
          <w:lang w:val="en-GB"/>
        </w:rPr>
        <w:t>questionnai</w:t>
      </w:r>
      <w:bookmarkEnd w:id="687"/>
      <w:r w:rsidRPr="00213781">
        <w:rPr>
          <w:lang w:val="en-GB"/>
        </w:rPr>
        <w:t>re</w:t>
      </w:r>
      <w:del w:id="688" w:author="Pečnik, Klemen" w:date="2022-09-23T21:30:00Z">
        <w:r w:rsidRPr="00213781">
          <w:rPr>
            <w:lang w:val="en-GB"/>
          </w:rPr>
          <w:delText>,</w:delText>
        </w:r>
      </w:del>
      <w:r w:rsidRPr="00213781">
        <w:rPr>
          <w:lang w:val="en-GB"/>
        </w:rPr>
        <w:t xml:space="preserve"> the pragmatic and hedonistic UEQ values </w:t>
      </w:r>
      <w:bookmarkStart w:id="689" w:name="_Int_gCLc1OBf"/>
      <w:r w:rsidRPr="00213781">
        <w:rPr>
          <w:lang w:val="en-GB"/>
        </w:rPr>
        <w:t>represent</w:t>
      </w:r>
      <w:bookmarkEnd w:id="689"/>
      <w:r w:rsidRPr="00213781">
        <w:rPr>
          <w:lang w:val="en-GB"/>
        </w:rPr>
        <w:t xml:space="preserve"> the measure of success or failure. In this case, however, the UEQ values themselves are of secondary importance, as the appropriateness of the UEQ </w:t>
      </w:r>
      <w:ins w:id="690" w:author="Pečnik, Klemen" w:date="2022-09-23T21:30:00Z">
        <w:r w:rsidR="00294E30">
          <w:rPr>
            <w:lang w:val="en-GB"/>
          </w:rPr>
          <w:t>SSL</w:t>
        </w:r>
      </w:ins>
      <w:del w:id="691" w:author="Pečnik, Klemen" w:date="2022-09-23T21:30:00Z">
        <w:r w:rsidRPr="00213781">
          <w:rPr>
            <w:lang w:val="en-GB"/>
          </w:rPr>
          <w:delText>questionnaire, translated into Sloven</w:delText>
        </w:r>
        <w:r>
          <w:rPr>
            <w:lang w:val="en-GB"/>
          </w:rPr>
          <w:delText>ian</w:delText>
        </w:r>
        <w:r w:rsidRPr="00213781">
          <w:rPr>
            <w:lang w:val="en-GB"/>
          </w:rPr>
          <w:delText xml:space="preserve"> sign language</w:delText>
        </w:r>
      </w:del>
      <w:del w:id="692" w:author="Pečnik, Klemen" w:date="2022-09-24T03:15:00Z">
        <w:r w:rsidDel="006B7EED">
          <w:rPr>
            <w:lang w:val="en-GB"/>
          </w:rPr>
          <w:delText>,</w:delText>
        </w:r>
      </w:del>
      <w:r w:rsidRPr="00213781">
        <w:rPr>
          <w:lang w:val="en-GB"/>
        </w:rPr>
        <w:t xml:space="preserve"> is evaluated. Therefore, the results are presented in the form of a comparison between </w:t>
      </w:r>
      <w:r>
        <w:rPr>
          <w:lang w:val="en-GB"/>
        </w:rPr>
        <w:t xml:space="preserve">the </w:t>
      </w:r>
      <w:del w:id="693" w:author="Pečnik, Klemen" w:date="2022-09-23T21:30:00Z">
        <w:r w:rsidRPr="00213781">
          <w:rPr>
            <w:lang w:val="en-GB"/>
          </w:rPr>
          <w:delText xml:space="preserve">standard </w:delText>
        </w:r>
      </w:del>
      <w:r w:rsidRPr="00213781">
        <w:rPr>
          <w:lang w:val="en-GB"/>
        </w:rPr>
        <w:t xml:space="preserve">UEQ </w:t>
      </w:r>
      <w:ins w:id="694" w:author="Pečnik, Klemen" w:date="2022-09-23T21:30:00Z">
        <w:r w:rsidR="00C23E4A">
          <w:rPr>
            <w:lang w:val="en-GB"/>
          </w:rPr>
          <w:t>TXT</w:t>
        </w:r>
        <w:r w:rsidR="00D433A7" w:rsidRPr="00213781">
          <w:rPr>
            <w:lang w:val="en-GB"/>
          </w:rPr>
          <w:t xml:space="preserve"> </w:t>
        </w:r>
      </w:ins>
      <w:r w:rsidRPr="00213781">
        <w:rPr>
          <w:lang w:val="en-GB"/>
        </w:rPr>
        <w:t xml:space="preserve">questionnaire values and the UEQ </w:t>
      </w:r>
      <w:ins w:id="695" w:author="Pečnik, Klemen" w:date="2022-09-23T21:30:00Z">
        <w:r w:rsidR="00DD41E9">
          <w:rPr>
            <w:lang w:val="en-GB"/>
          </w:rPr>
          <w:t>SSL</w:t>
        </w:r>
      </w:ins>
      <w:del w:id="696" w:author="Pečnik, Klemen" w:date="2022-09-23T21:30:00Z">
        <w:r>
          <w:rPr>
            <w:lang w:val="en-GB"/>
          </w:rPr>
          <w:delText>in sign language</w:delText>
        </w:r>
      </w:del>
      <w:r>
        <w:rPr>
          <w:lang w:val="en-GB"/>
        </w:rPr>
        <w:t xml:space="preserve"> </w:t>
      </w:r>
      <w:r w:rsidRPr="00213781">
        <w:rPr>
          <w:lang w:val="en-GB"/>
        </w:rPr>
        <w:t>questionnaire values.</w:t>
      </w:r>
      <w:r>
        <w:rPr>
          <w:lang w:val="en-GB"/>
        </w:rPr>
        <w:t xml:space="preserve"> </w:t>
      </w:r>
    </w:p>
    <w:p w14:paraId="12D4B776" w14:textId="77777777" w:rsidR="00D4666B" w:rsidRPr="00213781" w:rsidRDefault="00D4666B">
      <w:pPr>
        <w:pStyle w:val="MDPI31text"/>
        <w:rPr>
          <w:lang w:val="en-GB"/>
          <w:rPrChange w:id="697" w:author="Pečnik, Klemen" w:date="2022-09-23T21:29:00Z">
            <w:rPr>
              <w:color w:val="000000" w:themeColor="text1"/>
              <w:lang w:val="en-GB"/>
            </w:rPr>
          </w:rPrChange>
        </w:rPr>
        <w:pPrChange w:id="698" w:author="Pečnik, Klemen" w:date="2022-09-23T21:29:00Z">
          <w:pPr>
            <w:pStyle w:val="MDPI82proof"/>
            <w:spacing w:before="240" w:after="240"/>
          </w:pPr>
        </w:pPrChange>
      </w:pPr>
      <w:r w:rsidRPr="00213781">
        <w:rPr>
          <w:lang w:val="en-GB"/>
          <w:rPrChange w:id="699" w:author="Pečnik, Klemen" w:date="2022-09-23T21:29:00Z">
            <w:rPr>
              <w:color w:val="000000" w:themeColor="text1"/>
              <w:lang w:val="en-GB"/>
            </w:rPr>
          </w:rPrChange>
        </w:rPr>
        <w:t>For this purpose, the following Theorems</w:t>
      </w:r>
      <w:r>
        <w:rPr>
          <w:lang w:val="en-GB"/>
          <w:rPrChange w:id="700" w:author="Pečnik, Klemen" w:date="2022-09-23T21:29:00Z">
            <w:rPr>
              <w:color w:val="000000" w:themeColor="text1"/>
              <w:lang w:val="en-GB"/>
            </w:rPr>
          </w:rPrChange>
        </w:rPr>
        <w:t xml:space="preserve"> were defined</w:t>
      </w:r>
      <w:r w:rsidRPr="00213781">
        <w:rPr>
          <w:lang w:val="en-GB"/>
          <w:rPrChange w:id="701" w:author="Pečnik, Klemen" w:date="2022-09-23T21:29:00Z">
            <w:rPr>
              <w:color w:val="000000" w:themeColor="text1"/>
              <w:lang w:val="en-GB"/>
            </w:rPr>
          </w:rPrChange>
        </w:rPr>
        <w:t>:</w:t>
      </w:r>
    </w:p>
    <w:p w14:paraId="058EDAF3" w14:textId="79BA90D7" w:rsidR="00D4666B" w:rsidRDefault="00D4666B" w:rsidP="00D4666B">
      <w:pPr>
        <w:pStyle w:val="MDPI81theorem"/>
        <w:spacing w:before="240" w:after="240"/>
        <w:rPr>
          <w:color w:val="auto"/>
          <w:lang w:val="en-GB"/>
        </w:rPr>
      </w:pPr>
      <w:r w:rsidRPr="00213781">
        <w:rPr>
          <w:b/>
          <w:bCs/>
          <w:i w:val="0"/>
          <w:color w:val="auto"/>
          <w:lang w:val="en-GB"/>
        </w:rPr>
        <w:t>Theorem 1.</w:t>
      </w:r>
      <w:r>
        <w:rPr>
          <w:color w:val="auto"/>
          <w:lang w:val="en-GB"/>
        </w:rPr>
        <w:t xml:space="preserve"> The responses obtained</w:t>
      </w:r>
      <w:r w:rsidRPr="00213781" w:rsidDel="00DC339C">
        <w:rPr>
          <w:color w:val="auto"/>
          <w:lang w:val="en-GB"/>
        </w:rPr>
        <w:t xml:space="preserve"> </w:t>
      </w:r>
      <w:r>
        <w:rPr>
          <w:color w:val="auto"/>
          <w:lang w:val="en-GB"/>
        </w:rPr>
        <w:t>with the</w:t>
      </w:r>
      <w:r w:rsidRPr="00213781" w:rsidDel="00DC339C">
        <w:rPr>
          <w:color w:val="auto"/>
          <w:lang w:val="en-GB"/>
        </w:rPr>
        <w:t xml:space="preserve"> </w:t>
      </w:r>
      <w:del w:id="702" w:author="Pečnik, Klemen" w:date="2022-09-23T21:30:00Z">
        <w:r w:rsidRPr="00213781">
          <w:rPr>
            <w:color w:val="auto"/>
            <w:lang w:val="en-GB"/>
          </w:rPr>
          <w:delText xml:space="preserve">standard </w:delText>
        </w:r>
      </w:del>
      <w:r w:rsidRPr="00213781">
        <w:rPr>
          <w:color w:val="auto"/>
          <w:lang w:val="en-GB"/>
        </w:rPr>
        <w:t xml:space="preserve">UEQ </w:t>
      </w:r>
      <w:ins w:id="703" w:author="Pečnik, Klemen" w:date="2022-09-23T21:30:00Z">
        <w:r w:rsidR="003F6963">
          <w:rPr>
            <w:color w:val="auto"/>
            <w:lang w:val="en-GB"/>
          </w:rPr>
          <w:t>TXT</w:t>
        </w:r>
        <w:r w:rsidR="00D433A7" w:rsidRPr="00213781">
          <w:rPr>
            <w:color w:val="auto"/>
            <w:lang w:val="en-GB"/>
          </w:rPr>
          <w:t xml:space="preserve"> </w:t>
        </w:r>
      </w:ins>
      <w:del w:id="704" w:author="Pečnik, Klemen" w:date="2022-09-24T03:16:00Z">
        <w:r w:rsidRPr="00213781" w:rsidDel="00CB484C">
          <w:rPr>
            <w:color w:val="auto"/>
            <w:lang w:val="en-GB"/>
          </w:rPr>
          <w:delText xml:space="preserve">questionnaire </w:delText>
        </w:r>
      </w:del>
      <w:r w:rsidRPr="00213781">
        <w:rPr>
          <w:color w:val="auto"/>
          <w:lang w:val="en-GB"/>
        </w:rPr>
        <w:t xml:space="preserve">and the </w:t>
      </w:r>
      <w:r>
        <w:rPr>
          <w:color w:val="auto"/>
          <w:lang w:val="en-GB"/>
        </w:rPr>
        <w:t xml:space="preserve">UEQ </w:t>
      </w:r>
      <w:ins w:id="705" w:author="Pečnik, Klemen" w:date="2022-09-23T21:30:00Z">
        <w:r w:rsidR="003F6963">
          <w:rPr>
            <w:color w:val="auto"/>
            <w:lang w:val="en-GB"/>
          </w:rPr>
          <w:t xml:space="preserve">SSL </w:t>
        </w:r>
      </w:ins>
      <w:del w:id="706" w:author="Pečnik, Klemen" w:date="2022-09-24T03:16:00Z">
        <w:r w:rsidDel="00CB484C">
          <w:rPr>
            <w:color w:val="auto"/>
            <w:lang w:val="en-GB"/>
          </w:rPr>
          <w:delText xml:space="preserve">questionnaire in </w:delText>
        </w:r>
        <w:r w:rsidRPr="00213781" w:rsidDel="00CB484C">
          <w:rPr>
            <w:color w:val="auto"/>
            <w:lang w:val="en-GB"/>
          </w:rPr>
          <w:delText xml:space="preserve">sign language </w:delText>
        </w:r>
      </w:del>
      <w:r w:rsidRPr="00213781">
        <w:rPr>
          <w:color w:val="auto"/>
          <w:lang w:val="en-GB"/>
        </w:rPr>
        <w:t xml:space="preserve">will </w:t>
      </w:r>
      <w:r>
        <w:rPr>
          <w:color w:val="auto"/>
          <w:lang w:val="en-GB"/>
        </w:rPr>
        <w:t>be similar</w:t>
      </w:r>
      <w:del w:id="707" w:author="Pečnik, Klemen" w:date="2022-09-23T21:30:00Z">
        <w:r>
          <w:rPr>
            <w:color w:val="auto"/>
            <w:lang w:val="en-GB"/>
          </w:rPr>
          <w:delText>,</w:delText>
        </w:r>
      </w:del>
      <w:r>
        <w:rPr>
          <w:color w:val="auto"/>
          <w:lang w:val="en-GB"/>
        </w:rPr>
        <w:t xml:space="preserve"> without significant statistical differences.</w:t>
      </w:r>
    </w:p>
    <w:p w14:paraId="54724EC7" w14:textId="2F69B2B8" w:rsidR="00D4666B" w:rsidRPr="00213781" w:rsidRDefault="00D4666B" w:rsidP="00D4666B">
      <w:pPr>
        <w:pStyle w:val="MDPI81theorem"/>
        <w:spacing w:before="240" w:after="240"/>
        <w:rPr>
          <w:color w:val="auto"/>
          <w:lang w:val="en-GB"/>
        </w:rPr>
      </w:pPr>
      <w:r w:rsidRPr="00213781">
        <w:rPr>
          <w:b/>
          <w:bCs/>
          <w:i w:val="0"/>
          <w:color w:val="auto"/>
          <w:lang w:val="en-GB"/>
        </w:rPr>
        <w:t xml:space="preserve">Theorem </w:t>
      </w:r>
      <w:r>
        <w:rPr>
          <w:b/>
          <w:bCs/>
          <w:i w:val="0"/>
          <w:color w:val="auto"/>
          <w:lang w:val="en-GB"/>
        </w:rPr>
        <w:t>2</w:t>
      </w:r>
      <w:r w:rsidRPr="00213781">
        <w:rPr>
          <w:b/>
          <w:bCs/>
          <w:i w:val="0"/>
          <w:color w:val="auto"/>
          <w:lang w:val="en-GB"/>
        </w:rPr>
        <w:t>.</w:t>
      </w:r>
      <w:r>
        <w:rPr>
          <w:color w:val="auto"/>
          <w:lang w:val="en-GB"/>
        </w:rPr>
        <w:t xml:space="preserve"> </w:t>
      </w:r>
      <w:r w:rsidRPr="00213781">
        <w:rPr>
          <w:color w:val="auto"/>
          <w:lang w:val="en-GB"/>
        </w:rPr>
        <w:t xml:space="preserve">The results of the evaluation using </w:t>
      </w:r>
      <w:ins w:id="708" w:author="Pečnik, Klemen" w:date="2022-09-23T21:30:00Z">
        <w:r w:rsidR="00D1673D">
          <w:rPr>
            <w:color w:val="auto"/>
            <w:lang w:val="en-GB"/>
          </w:rPr>
          <w:t>the</w:t>
        </w:r>
      </w:ins>
      <w:del w:id="709" w:author="Pečnik, Klemen" w:date="2022-09-23T21:30:00Z">
        <w:r w:rsidRPr="00213781">
          <w:rPr>
            <w:color w:val="auto"/>
            <w:lang w:val="en-GB"/>
          </w:rPr>
          <w:delText>standard</w:delText>
        </w:r>
      </w:del>
      <w:r w:rsidRPr="00213781">
        <w:rPr>
          <w:color w:val="auto"/>
          <w:lang w:val="en-GB"/>
        </w:rPr>
        <w:t xml:space="preserve"> UEQ </w:t>
      </w:r>
      <w:ins w:id="710" w:author="Pečnik, Klemen" w:date="2022-09-23T21:30:00Z">
        <w:r w:rsidR="0071735C">
          <w:rPr>
            <w:color w:val="auto"/>
            <w:lang w:val="en-GB"/>
          </w:rPr>
          <w:t>TXT</w:t>
        </w:r>
      </w:ins>
      <w:del w:id="711" w:author="Pečnik, Klemen" w:date="2022-09-23T21:30:00Z">
        <w:r w:rsidRPr="00213781">
          <w:rPr>
            <w:color w:val="auto"/>
            <w:lang w:val="en-GB"/>
          </w:rPr>
          <w:delText>questionnaire</w:delText>
        </w:r>
      </w:del>
      <w:r w:rsidRPr="00213781">
        <w:rPr>
          <w:color w:val="auto"/>
          <w:lang w:val="en-GB"/>
        </w:rPr>
        <w:t xml:space="preserve"> and the </w:t>
      </w:r>
      <w:del w:id="712" w:author="Pečnik, Klemen" w:date="2022-09-23T21:30:00Z">
        <w:r w:rsidRPr="00213781">
          <w:rPr>
            <w:color w:val="auto"/>
            <w:lang w:val="en-GB"/>
          </w:rPr>
          <w:delText xml:space="preserve">sign language translation of the </w:delText>
        </w:r>
      </w:del>
      <w:r w:rsidRPr="00213781">
        <w:rPr>
          <w:color w:val="auto"/>
          <w:lang w:val="en-GB"/>
        </w:rPr>
        <w:t xml:space="preserve">UEQ </w:t>
      </w:r>
      <w:ins w:id="713" w:author="Pečnik, Klemen" w:date="2022-09-23T21:30:00Z">
        <w:r w:rsidR="0071735C">
          <w:rPr>
            <w:color w:val="auto"/>
            <w:lang w:val="en-GB"/>
          </w:rPr>
          <w:t>SSL</w:t>
        </w:r>
      </w:ins>
      <w:del w:id="714" w:author="Pečnik, Klemen" w:date="2022-09-23T21:30:00Z">
        <w:r w:rsidRPr="00213781">
          <w:rPr>
            <w:color w:val="auto"/>
            <w:lang w:val="en-GB"/>
          </w:rPr>
          <w:delText>questionnaire</w:delText>
        </w:r>
      </w:del>
      <w:r w:rsidRPr="00213781">
        <w:rPr>
          <w:color w:val="auto"/>
          <w:lang w:val="en-GB"/>
        </w:rPr>
        <w:t xml:space="preserve"> will give comparable results in all </w:t>
      </w:r>
      <w:r>
        <w:rPr>
          <w:color w:val="auto"/>
          <w:lang w:val="en-GB"/>
        </w:rPr>
        <w:t>UEQ</w:t>
      </w:r>
      <w:r w:rsidRPr="00213781">
        <w:rPr>
          <w:color w:val="auto"/>
          <w:lang w:val="en-GB"/>
        </w:rPr>
        <w:t xml:space="preserve"> scales (</w:t>
      </w:r>
      <w:ins w:id="715" w:author="Pečnik, Klemen" w:date="2022-09-24T03:16:00Z">
        <w:r w:rsidR="00CB484C">
          <w:rPr>
            <w:color w:val="auto"/>
            <w:lang w:val="en-GB"/>
          </w:rPr>
          <w:t>A</w:t>
        </w:r>
      </w:ins>
      <w:del w:id="716" w:author="Pečnik, Klemen" w:date="2022-09-24T03:16:00Z">
        <w:r w:rsidRPr="00213781" w:rsidDel="00CB484C">
          <w:rPr>
            <w:color w:val="auto"/>
            <w:lang w:val="en-GB"/>
          </w:rPr>
          <w:delText>a</w:delText>
        </w:r>
      </w:del>
      <w:r w:rsidRPr="00213781">
        <w:rPr>
          <w:color w:val="auto"/>
          <w:lang w:val="en-GB"/>
        </w:rPr>
        <w:t xml:space="preserve">ttractiveness, </w:t>
      </w:r>
      <w:ins w:id="717" w:author="Pečnik, Klemen" w:date="2022-09-24T03:16:00Z">
        <w:r w:rsidR="00CB484C">
          <w:rPr>
            <w:color w:val="auto"/>
            <w:lang w:val="en-GB"/>
          </w:rPr>
          <w:t>P</w:t>
        </w:r>
      </w:ins>
      <w:del w:id="718" w:author="Pečnik, Klemen" w:date="2022-09-24T03:16:00Z">
        <w:r w:rsidRPr="00213781" w:rsidDel="00CB484C">
          <w:rPr>
            <w:color w:val="auto"/>
            <w:lang w:val="en-GB"/>
          </w:rPr>
          <w:delText>p</w:delText>
        </w:r>
      </w:del>
      <w:r w:rsidRPr="00213781">
        <w:rPr>
          <w:color w:val="auto"/>
          <w:lang w:val="en-GB"/>
        </w:rPr>
        <w:t xml:space="preserve">erspicuity, </w:t>
      </w:r>
      <w:ins w:id="719" w:author="Pečnik, Klemen" w:date="2022-09-24T03:16:00Z">
        <w:r w:rsidR="00CB484C">
          <w:rPr>
            <w:color w:val="auto"/>
            <w:lang w:val="en-GB"/>
          </w:rPr>
          <w:t>E</w:t>
        </w:r>
      </w:ins>
      <w:del w:id="720" w:author="Pečnik, Klemen" w:date="2022-09-24T03:16:00Z">
        <w:r w:rsidRPr="00213781" w:rsidDel="00CB484C">
          <w:rPr>
            <w:color w:val="auto"/>
            <w:lang w:val="en-GB"/>
          </w:rPr>
          <w:delText>e</w:delText>
        </w:r>
      </w:del>
      <w:r w:rsidRPr="00213781">
        <w:rPr>
          <w:color w:val="auto"/>
          <w:lang w:val="en-GB"/>
        </w:rPr>
        <w:t xml:space="preserve">fficiency, </w:t>
      </w:r>
      <w:del w:id="721" w:author="Pečnik, Klemen" w:date="2022-09-24T03:16:00Z">
        <w:r w:rsidRPr="00213781" w:rsidDel="00CB484C">
          <w:rPr>
            <w:color w:val="auto"/>
            <w:lang w:val="en-GB"/>
          </w:rPr>
          <w:delText>d</w:delText>
        </w:r>
      </w:del>
      <w:ins w:id="722" w:author="Pečnik, Klemen" w:date="2022-09-24T03:16:00Z">
        <w:r w:rsidR="00CB484C">
          <w:rPr>
            <w:color w:val="auto"/>
            <w:lang w:val="en-GB"/>
          </w:rPr>
          <w:t>D</w:t>
        </w:r>
      </w:ins>
      <w:r w:rsidRPr="00213781">
        <w:rPr>
          <w:color w:val="auto"/>
          <w:lang w:val="en-GB"/>
        </w:rPr>
        <w:t xml:space="preserve">ependability, </w:t>
      </w:r>
      <w:ins w:id="723" w:author="Pečnik, Klemen" w:date="2022-09-24T03:16:00Z">
        <w:r w:rsidR="00CB484C">
          <w:rPr>
            <w:color w:val="auto"/>
            <w:lang w:val="en-GB"/>
          </w:rPr>
          <w:t>S</w:t>
        </w:r>
      </w:ins>
      <w:del w:id="724" w:author="Pečnik, Klemen" w:date="2022-09-24T03:16:00Z">
        <w:r w:rsidRPr="00213781" w:rsidDel="00CB484C">
          <w:rPr>
            <w:color w:val="auto"/>
            <w:lang w:val="en-GB"/>
          </w:rPr>
          <w:delText>s</w:delText>
        </w:r>
      </w:del>
      <w:r w:rsidRPr="00213781">
        <w:rPr>
          <w:color w:val="auto"/>
          <w:lang w:val="en-GB"/>
        </w:rPr>
        <w:t>timulation</w:t>
      </w:r>
      <w:r>
        <w:rPr>
          <w:color w:val="auto"/>
          <w:lang w:val="en-GB"/>
        </w:rPr>
        <w:t>,</w:t>
      </w:r>
      <w:r w:rsidRPr="00213781">
        <w:rPr>
          <w:color w:val="auto"/>
          <w:lang w:val="en-GB"/>
        </w:rPr>
        <w:t xml:space="preserve"> and </w:t>
      </w:r>
      <w:del w:id="725" w:author="Pečnik, Klemen" w:date="2022-09-24T03:16:00Z">
        <w:r w:rsidRPr="00213781" w:rsidDel="00CB484C">
          <w:rPr>
            <w:color w:val="auto"/>
            <w:lang w:val="en-GB"/>
          </w:rPr>
          <w:delText>n</w:delText>
        </w:r>
      </w:del>
      <w:ins w:id="726" w:author="Pečnik, Klemen" w:date="2022-09-24T03:16:00Z">
        <w:r w:rsidR="00CB484C">
          <w:rPr>
            <w:color w:val="auto"/>
            <w:lang w:val="en-GB"/>
          </w:rPr>
          <w:t>N</w:t>
        </w:r>
      </w:ins>
      <w:r w:rsidRPr="00213781">
        <w:rPr>
          <w:color w:val="auto"/>
          <w:lang w:val="en-GB"/>
        </w:rPr>
        <w:t>ovelty).</w:t>
      </w:r>
    </w:p>
    <w:p w14:paraId="40451277" w14:textId="0A422D8F" w:rsidR="00D4666B" w:rsidRDefault="00D4666B" w:rsidP="00D4666B">
      <w:pPr>
        <w:pStyle w:val="MDPI81theorem"/>
        <w:spacing w:before="240" w:after="240"/>
        <w:rPr>
          <w:iCs/>
          <w:color w:val="auto"/>
          <w:lang w:val="en-GB"/>
        </w:rPr>
      </w:pPr>
      <w:r w:rsidRPr="00213781">
        <w:rPr>
          <w:b/>
          <w:bCs/>
          <w:i w:val="0"/>
          <w:color w:val="auto"/>
          <w:lang w:val="en-GB"/>
        </w:rPr>
        <w:t xml:space="preserve">Theorem </w:t>
      </w:r>
      <w:r>
        <w:rPr>
          <w:b/>
          <w:bCs/>
          <w:i w:val="0"/>
          <w:color w:val="auto"/>
          <w:lang w:val="en-GB"/>
        </w:rPr>
        <w:t>3</w:t>
      </w:r>
      <w:r w:rsidRPr="00213781">
        <w:rPr>
          <w:b/>
          <w:bCs/>
          <w:i w:val="0"/>
          <w:color w:val="auto"/>
          <w:lang w:val="en-GB"/>
        </w:rPr>
        <w:t xml:space="preserve">. </w:t>
      </w:r>
      <w:del w:id="727" w:author="Pečnik, Klemen" w:date="2022-09-24T03:17:00Z">
        <w:r w:rsidRPr="00213781" w:rsidDel="00331EBE">
          <w:rPr>
            <w:iCs/>
            <w:color w:val="auto"/>
            <w:lang w:val="en-GB"/>
          </w:rPr>
          <w:delText xml:space="preserve">The </w:delText>
        </w:r>
      </w:del>
      <w:ins w:id="728" w:author="Pečnik, Klemen" w:date="2022-09-24T03:17:00Z">
        <w:r w:rsidR="00331EBE">
          <w:rPr>
            <w:iCs/>
            <w:color w:val="auto"/>
            <w:lang w:val="en-GB"/>
          </w:rPr>
          <w:t>D</w:t>
        </w:r>
      </w:ins>
      <w:del w:id="729" w:author="Pečnik, Klemen" w:date="2022-09-24T03:17:00Z">
        <w:r w:rsidDel="00331EBE">
          <w:rPr>
            <w:color w:val="auto"/>
            <w:lang w:val="en-GB"/>
          </w:rPr>
          <w:delText>d</w:delText>
        </w:r>
      </w:del>
      <w:r>
        <w:rPr>
          <w:color w:val="auto"/>
          <w:lang w:val="en-GB"/>
        </w:rPr>
        <w:t>eaf</w:t>
      </w:r>
      <w:r w:rsidRPr="00213781">
        <w:rPr>
          <w:iCs/>
          <w:color w:val="auto"/>
          <w:lang w:val="en-GB"/>
        </w:rPr>
        <w:t xml:space="preserve"> users will prefer the user experience evaluation procedure when using </w:t>
      </w:r>
      <w:del w:id="730" w:author="Pečnik, Klemen" w:date="2022-09-23T21:30:00Z">
        <w:r w:rsidRPr="00213781">
          <w:rPr>
            <w:iCs/>
            <w:color w:val="auto"/>
            <w:lang w:val="en-GB"/>
          </w:rPr>
          <w:delText xml:space="preserve">sign language translation of </w:delText>
        </w:r>
      </w:del>
      <w:r w:rsidRPr="00213781">
        <w:rPr>
          <w:iCs/>
          <w:color w:val="auto"/>
          <w:lang w:val="en-GB"/>
        </w:rPr>
        <w:t xml:space="preserve">the UEQ </w:t>
      </w:r>
      <w:ins w:id="731" w:author="Pečnik, Klemen" w:date="2022-09-23T21:30:00Z">
        <w:r w:rsidR="0043404C">
          <w:rPr>
            <w:iCs/>
            <w:color w:val="auto"/>
            <w:lang w:val="en-GB"/>
          </w:rPr>
          <w:t>SSL</w:t>
        </w:r>
      </w:ins>
      <w:del w:id="732" w:author="Pečnik, Klemen" w:date="2022-09-23T21:30:00Z">
        <w:r w:rsidRPr="00213781">
          <w:rPr>
            <w:iCs/>
            <w:color w:val="auto"/>
            <w:lang w:val="en-GB"/>
          </w:rPr>
          <w:delText>questionnaire</w:delText>
        </w:r>
      </w:del>
      <w:r>
        <w:rPr>
          <w:iCs/>
          <w:color w:val="auto"/>
          <w:lang w:val="en-GB"/>
        </w:rPr>
        <w:t xml:space="preserve"> or a combination of both</w:t>
      </w:r>
      <w:r w:rsidRPr="00213781">
        <w:rPr>
          <w:iCs/>
          <w:color w:val="auto"/>
          <w:lang w:val="en-GB"/>
        </w:rPr>
        <w:t xml:space="preserve"> as compared to the evaluation when using </w:t>
      </w:r>
      <w:ins w:id="733" w:author="Pečnik, Klemen" w:date="2022-09-23T21:30:00Z">
        <w:r w:rsidR="0043404C">
          <w:rPr>
            <w:iCs/>
            <w:color w:val="auto"/>
            <w:lang w:val="en-GB"/>
          </w:rPr>
          <w:t>the</w:t>
        </w:r>
      </w:ins>
      <w:del w:id="734" w:author="Pečnik, Klemen" w:date="2022-09-23T21:30:00Z">
        <w:r w:rsidRPr="00213781">
          <w:rPr>
            <w:iCs/>
            <w:color w:val="auto"/>
            <w:lang w:val="en-GB"/>
          </w:rPr>
          <w:delText>a standard</w:delText>
        </w:r>
      </w:del>
      <w:r w:rsidRPr="00213781">
        <w:rPr>
          <w:iCs/>
          <w:color w:val="auto"/>
          <w:lang w:val="en-GB"/>
        </w:rPr>
        <w:t xml:space="preserve"> UEQ </w:t>
      </w:r>
      <w:ins w:id="735" w:author="Pečnik, Klemen" w:date="2022-09-23T21:30:00Z">
        <w:r w:rsidR="0043404C">
          <w:rPr>
            <w:iCs/>
            <w:color w:val="auto"/>
            <w:lang w:val="en-GB"/>
          </w:rPr>
          <w:t>TXT</w:t>
        </w:r>
      </w:ins>
      <w:del w:id="736" w:author="Pečnik, Klemen" w:date="2022-09-23T21:30:00Z">
        <w:r w:rsidRPr="00213781">
          <w:rPr>
            <w:iCs/>
            <w:color w:val="auto"/>
            <w:lang w:val="en-GB"/>
          </w:rPr>
          <w:delText>questionnaire</w:delText>
        </w:r>
      </w:del>
      <w:r>
        <w:rPr>
          <w:iCs/>
          <w:color w:val="auto"/>
          <w:lang w:val="en-GB"/>
        </w:rPr>
        <w:t xml:space="preserve"> </w:t>
      </w:r>
      <w:del w:id="737" w:author="Pečnik, Klemen" w:date="2022-09-24T03:17:00Z">
        <w:r w:rsidDel="00331EBE">
          <w:rPr>
            <w:iCs/>
            <w:color w:val="auto"/>
            <w:lang w:val="en-GB"/>
          </w:rPr>
          <w:delText xml:space="preserve">in written form </w:delText>
        </w:r>
      </w:del>
      <w:r>
        <w:rPr>
          <w:iCs/>
          <w:color w:val="auto"/>
          <w:lang w:val="en-GB"/>
        </w:rPr>
        <w:t>only.</w:t>
      </w:r>
    </w:p>
    <w:p w14:paraId="34E247D5" w14:textId="77777777" w:rsidR="00D4666B" w:rsidRPr="00213781" w:rsidRDefault="00D4666B">
      <w:pPr>
        <w:pStyle w:val="MDPI22heading2"/>
        <w:rPr>
          <w:lang w:val="en-GB"/>
        </w:rPr>
      </w:pPr>
      <w:r>
        <w:rPr>
          <w:lang w:val="en-GB"/>
        </w:rPr>
        <w:t xml:space="preserve">Statistical analysis of the gathered responses </w:t>
      </w:r>
    </w:p>
    <w:p w14:paraId="67EA7FBB" w14:textId="3C255600" w:rsidR="00D4666B" w:rsidRDefault="00D4666B" w:rsidP="00D4666B">
      <w:pPr>
        <w:pStyle w:val="MDPI31text"/>
        <w:rPr>
          <w:lang w:val="en-GB"/>
        </w:rPr>
      </w:pPr>
      <w:r>
        <w:rPr>
          <w:lang w:val="en-GB"/>
        </w:rPr>
        <w:t xml:space="preserve">First, </w:t>
      </w:r>
      <w:del w:id="738" w:author="Pečnik, Klemen" w:date="2022-09-23T21:30:00Z">
        <w:r>
          <w:rPr>
            <w:lang w:val="en-GB"/>
          </w:rPr>
          <w:delText xml:space="preserve">we evaluated </w:delText>
        </w:r>
      </w:del>
      <w:r>
        <w:rPr>
          <w:lang w:val="en-GB"/>
        </w:rPr>
        <w:t>all gathered data</w:t>
      </w:r>
      <w:ins w:id="739" w:author="Pečnik, Klemen" w:date="2022-09-23T21:30:00Z">
        <w:r w:rsidR="00F93D95">
          <w:rPr>
            <w:lang w:val="en-GB"/>
          </w:rPr>
          <w:t xml:space="preserve"> </w:t>
        </w:r>
      </w:ins>
      <w:del w:id="740" w:author="Pečnik, Klemen" w:date="2022-09-24T03:17:00Z">
        <w:r w:rsidDel="002722D3">
          <w:rPr>
            <w:lang w:val="en-GB"/>
          </w:rPr>
          <w:delText xml:space="preserve"> </w:delText>
        </w:r>
      </w:del>
      <w:r>
        <w:rPr>
          <w:lang w:val="en-GB"/>
        </w:rPr>
        <w:t xml:space="preserve">from the experiments </w:t>
      </w:r>
      <w:ins w:id="741" w:author="Pečnik, Klemen" w:date="2022-09-24T03:17:00Z">
        <w:r w:rsidR="002722D3">
          <w:rPr>
            <w:lang w:val="en-GB"/>
          </w:rPr>
          <w:t xml:space="preserve">was evaluated </w:t>
        </w:r>
      </w:ins>
      <w:r>
        <w:rPr>
          <w:lang w:val="en-GB"/>
        </w:rPr>
        <w:t xml:space="preserve">and </w:t>
      </w:r>
      <w:del w:id="742" w:author="Pečnik, Klemen" w:date="2022-09-24T03:18:00Z">
        <w:r w:rsidDel="00507075">
          <w:rPr>
            <w:lang w:val="en-GB"/>
          </w:rPr>
          <w:delText xml:space="preserve">performed </w:delText>
        </w:r>
      </w:del>
      <w:r>
        <w:rPr>
          <w:lang w:val="en-GB"/>
        </w:rPr>
        <w:t>the statistical analysis</w:t>
      </w:r>
      <w:ins w:id="743" w:author="Pečnik, Klemen" w:date="2022-09-24T03:18:00Z">
        <w:r w:rsidR="00507075" w:rsidRPr="00507075">
          <w:rPr>
            <w:lang w:val="en-GB"/>
          </w:rPr>
          <w:t xml:space="preserve"> </w:t>
        </w:r>
        <w:r w:rsidR="00507075">
          <w:rPr>
            <w:lang w:val="en-GB"/>
          </w:rPr>
          <w:t>was performed</w:t>
        </w:r>
      </w:ins>
      <w:r>
        <w:rPr>
          <w:lang w:val="en-GB"/>
        </w:rPr>
        <w:t>. The raw data was then further evaluated using the official UEQ Data Analysis Tools. In some cases</w:t>
      </w:r>
      <w:del w:id="744" w:author="Pečnik, Klemen" w:date="2022-09-24T03:19:00Z">
        <w:r w:rsidDel="00045658">
          <w:rPr>
            <w:lang w:val="en-GB"/>
          </w:rPr>
          <w:delText>,</w:delText>
        </w:r>
      </w:del>
      <w:r>
        <w:rPr>
          <w:lang w:val="en-GB"/>
        </w:rPr>
        <w:t xml:space="preserve"> minor anomalies were spotted</w:t>
      </w:r>
      <w:ins w:id="745" w:author="Pečnik, Klemen" w:date="2022-09-23T21:30:00Z">
        <w:r w:rsidR="00EE2884">
          <w:rPr>
            <w:lang w:val="en-GB"/>
          </w:rPr>
          <w:t xml:space="preserve"> and they</w:t>
        </w:r>
      </w:ins>
      <w:del w:id="746" w:author="Pečnik, Klemen" w:date="2022-09-23T21:30:00Z">
        <w:r>
          <w:rPr>
            <w:lang w:val="en-GB"/>
          </w:rPr>
          <w:delText>, which</w:delText>
        </w:r>
      </w:del>
      <w:r>
        <w:rPr>
          <w:lang w:val="en-GB"/>
        </w:rPr>
        <w:t xml:space="preserve"> are presented and explained with additional information in</w:t>
      </w:r>
      <w:ins w:id="747" w:author="Pečnik, Klemen" w:date="2022-09-23T21:30:00Z">
        <w:r w:rsidR="00F93D95">
          <w:rPr>
            <w:lang w:val="en-GB"/>
          </w:rPr>
          <w:t xml:space="preserve"> </w:t>
        </w:r>
        <w:r w:rsidR="00096A58">
          <w:rPr>
            <w:lang w:val="en-GB"/>
          </w:rPr>
          <w:t>the</w:t>
        </w:r>
      </w:ins>
      <w:r>
        <w:rPr>
          <w:lang w:val="en-GB"/>
        </w:rPr>
        <w:t xml:space="preserve"> Discussion. </w:t>
      </w:r>
    </w:p>
    <w:p w14:paraId="2A332278" w14:textId="70EA5802" w:rsidR="00D4666B" w:rsidRDefault="00D4666B" w:rsidP="00D4666B">
      <w:pPr>
        <w:pStyle w:val="MDPI31text"/>
        <w:rPr>
          <w:lang w:val="en-GB"/>
        </w:rPr>
      </w:pPr>
      <w:r>
        <w:rPr>
          <w:lang w:val="en-GB"/>
        </w:rPr>
        <w:t xml:space="preserve">The subtraction difference between the values of the </w:t>
      </w:r>
      <w:r w:rsidRPr="008020F7">
        <w:rPr>
          <w:lang w:val="en-GB"/>
        </w:rPr>
        <w:t>answers from UEQ</w:t>
      </w:r>
      <w:ins w:id="748" w:author="Pečnik, Klemen" w:date="2022-09-23T21:30:00Z">
        <w:r w:rsidR="00FD2CB9">
          <w:rPr>
            <w:lang w:val="en-GB"/>
          </w:rPr>
          <w:t> </w:t>
        </w:r>
        <w:r w:rsidR="008D3EC5">
          <w:rPr>
            <w:lang w:val="en-GB"/>
          </w:rPr>
          <w:t>SSL</w:t>
        </w:r>
      </w:ins>
      <w:del w:id="749" w:author="Pečnik, Klemen" w:date="2022-09-23T21:30:00Z">
        <w:r>
          <w:rPr>
            <w:lang w:val="en-GB"/>
          </w:rPr>
          <w:delText xml:space="preserve"> in sign language</w:delText>
        </w:r>
      </w:del>
      <w:r w:rsidRPr="008020F7">
        <w:rPr>
          <w:lang w:val="en-GB"/>
        </w:rPr>
        <w:t xml:space="preserve"> and </w:t>
      </w:r>
      <w:del w:id="750" w:author="Pečnik, Klemen" w:date="2022-09-23T21:30:00Z">
        <w:r>
          <w:rPr>
            <w:lang w:val="en-GB"/>
          </w:rPr>
          <w:delText xml:space="preserve">standard </w:delText>
        </w:r>
      </w:del>
      <w:r w:rsidRPr="008020F7">
        <w:rPr>
          <w:lang w:val="en-GB"/>
        </w:rPr>
        <w:t>UEQ</w:t>
      </w:r>
      <w:ins w:id="751" w:author="Pečnik, Klemen" w:date="2022-09-23T21:30:00Z">
        <w:r w:rsidR="00FD2CB9">
          <w:rPr>
            <w:lang w:val="en-GB"/>
          </w:rPr>
          <w:t> </w:t>
        </w:r>
        <w:r w:rsidR="002B2FF2">
          <w:rPr>
            <w:lang w:val="en-GB"/>
          </w:rPr>
          <w:t>TXT</w:t>
        </w:r>
      </w:ins>
      <w:r w:rsidRPr="008020F7">
        <w:rPr>
          <w:lang w:val="en-GB"/>
        </w:rPr>
        <w:t xml:space="preserve"> </w:t>
      </w:r>
      <w:r>
        <w:rPr>
          <w:lang w:val="en-GB"/>
        </w:rPr>
        <w:t xml:space="preserve">was </w:t>
      </w:r>
      <w:r w:rsidRPr="008020F7">
        <w:rPr>
          <w:lang w:val="en-GB"/>
        </w:rPr>
        <w:t>calculated</w:t>
      </w:r>
      <w:r>
        <w:rPr>
          <w:lang w:val="en-GB"/>
        </w:rPr>
        <w:t xml:space="preserve">, with the </w:t>
      </w:r>
      <w:ins w:id="752" w:author="Pečnik, Klemen" w:date="2022-09-23T21:30:00Z">
        <w:r w:rsidR="005F6F60">
          <w:rPr>
            <w:lang w:val="en-GB"/>
          </w:rPr>
          <w:t>maximum</w:t>
        </w:r>
      </w:ins>
      <w:del w:id="753" w:author="Pečnik, Klemen" w:date="2022-09-23T21:30:00Z">
        <w:r>
          <w:rPr>
            <w:lang w:val="en-GB"/>
          </w:rPr>
          <w:delText>maximal</w:delText>
        </w:r>
      </w:del>
      <w:r>
        <w:rPr>
          <w:lang w:val="en-GB"/>
        </w:rPr>
        <w:t xml:space="preserve"> possible</w:t>
      </w:r>
      <w:r w:rsidRPr="008020F7">
        <w:rPr>
          <w:lang w:val="en-GB"/>
        </w:rPr>
        <w:t xml:space="preserve"> difference between </w:t>
      </w:r>
      <w:del w:id="754" w:author="Pečnik, Klemen" w:date="2022-09-23T21:30:00Z">
        <w:r>
          <w:rPr>
            <w:lang w:val="en-GB"/>
          </w:rPr>
          <w:delText xml:space="preserve">standard </w:delText>
        </w:r>
      </w:del>
      <w:del w:id="755" w:author="Pečnik, Klemen" w:date="2022-09-24T03:19:00Z">
        <w:r w:rsidRPr="008020F7" w:rsidDel="00242007">
          <w:rPr>
            <w:lang w:val="en-GB"/>
          </w:rPr>
          <w:delText xml:space="preserve">UEQ </w:delText>
        </w:r>
        <w:r w:rsidDel="00242007">
          <w:rPr>
            <w:lang w:val="en-GB"/>
          </w:rPr>
          <w:delText>and</w:delText>
        </w:r>
        <w:r w:rsidRPr="008020F7" w:rsidDel="00242007">
          <w:rPr>
            <w:lang w:val="en-GB"/>
          </w:rPr>
          <w:delText xml:space="preserve"> UEQ</w:delText>
        </w:r>
      </w:del>
      <w:ins w:id="756" w:author="Pečnik, Klemen" w:date="2022-09-24T03:19:00Z">
        <w:r w:rsidR="00242007">
          <w:rPr>
            <w:lang w:val="en-GB"/>
          </w:rPr>
          <w:t>them</w:t>
        </w:r>
      </w:ins>
      <w:del w:id="757" w:author="Pečnik, Klemen" w:date="2022-09-23T21:30:00Z">
        <w:r w:rsidRPr="008020F7">
          <w:rPr>
            <w:lang w:val="en-GB"/>
          </w:rPr>
          <w:delText xml:space="preserve"> </w:delText>
        </w:r>
        <w:r>
          <w:rPr>
            <w:lang w:val="en-GB"/>
          </w:rPr>
          <w:delText>in sign language</w:delText>
        </w:r>
      </w:del>
      <w:r>
        <w:rPr>
          <w:lang w:val="en-GB"/>
        </w:rPr>
        <w:t xml:space="preserve"> being</w:t>
      </w:r>
      <w:r w:rsidRPr="008020F7">
        <w:rPr>
          <w:lang w:val="en-GB"/>
        </w:rPr>
        <w:t xml:space="preserve"> 6 or -6</w:t>
      </w:r>
      <w:r>
        <w:rPr>
          <w:lang w:val="en-GB"/>
        </w:rPr>
        <w:t>,</w:t>
      </w:r>
      <w:r w:rsidRPr="008020F7">
        <w:rPr>
          <w:lang w:val="en-GB"/>
        </w:rPr>
        <w:t xml:space="preserve"> and the </w:t>
      </w:r>
      <w:r>
        <w:rPr>
          <w:lang w:val="en-GB"/>
        </w:rPr>
        <w:t xml:space="preserve">target value being 0. The analysis </w:t>
      </w:r>
      <w:ins w:id="758" w:author="Pečnik, Klemen" w:date="2022-09-24T03:20:00Z">
        <w:r w:rsidR="002D0C6A">
          <w:rPr>
            <w:lang w:val="en-GB"/>
          </w:rPr>
          <w:t xml:space="preserve">which was </w:t>
        </w:r>
      </w:ins>
      <w:r>
        <w:rPr>
          <w:lang w:val="en-GB"/>
        </w:rPr>
        <w:t xml:space="preserve">focused on the answers </w:t>
      </w:r>
      <w:ins w:id="759" w:author="Pečnik, Klemen" w:date="2022-09-23T21:30:00Z">
        <w:r w:rsidR="00623E86">
          <w:rPr>
            <w:lang w:val="en-GB"/>
          </w:rPr>
          <w:t>for</w:t>
        </w:r>
      </w:ins>
      <w:del w:id="760" w:author="Pečnik, Klemen" w:date="2022-09-23T21:30:00Z">
        <w:r>
          <w:rPr>
            <w:lang w:val="en-GB"/>
          </w:rPr>
          <w:delText>to</w:delText>
        </w:r>
      </w:del>
      <w:r>
        <w:rPr>
          <w:lang w:val="en-GB"/>
        </w:rPr>
        <w:t xml:space="preserve"> each UEQ question shows</w:t>
      </w:r>
      <w:del w:id="761" w:author="Pečnik, Klemen" w:date="2022-09-23T21:30:00Z">
        <w:r>
          <w:rPr>
            <w:lang w:val="en-GB"/>
          </w:rPr>
          <w:delText>,</w:delText>
        </w:r>
      </w:del>
      <w:r>
        <w:rPr>
          <w:lang w:val="en-GB"/>
        </w:rPr>
        <w:t xml:space="preserve"> that the best match between standard UEQ </w:t>
      </w:r>
      <w:ins w:id="762" w:author="Pečnik, Klemen" w:date="2022-09-23T21:30:00Z">
        <w:r w:rsidR="001D6F19">
          <w:rPr>
            <w:lang w:val="en-GB"/>
          </w:rPr>
          <w:t xml:space="preserve">TXT </w:t>
        </w:r>
      </w:ins>
      <w:r>
        <w:rPr>
          <w:lang w:val="en-GB"/>
        </w:rPr>
        <w:t xml:space="preserve">and </w:t>
      </w:r>
      <w:r w:rsidRPr="008020F7">
        <w:rPr>
          <w:lang w:val="en-GB"/>
        </w:rPr>
        <w:t>UEQ</w:t>
      </w:r>
      <w:ins w:id="763" w:author="Pečnik, Klemen" w:date="2022-09-23T21:30:00Z">
        <w:r w:rsidR="00FD2CB9">
          <w:rPr>
            <w:lang w:val="en-GB"/>
          </w:rPr>
          <w:t> </w:t>
        </w:r>
        <w:r w:rsidR="0074620B">
          <w:rPr>
            <w:lang w:val="en-GB"/>
          </w:rPr>
          <w:t>SSL</w:t>
        </w:r>
      </w:ins>
      <w:del w:id="764" w:author="Pečnik, Klemen" w:date="2022-09-23T21:30:00Z">
        <w:r w:rsidRPr="008020F7">
          <w:rPr>
            <w:lang w:val="en-GB"/>
          </w:rPr>
          <w:delText xml:space="preserve"> </w:delText>
        </w:r>
        <w:r>
          <w:rPr>
            <w:lang w:val="en-GB"/>
          </w:rPr>
          <w:delText>in sign language</w:delText>
        </w:r>
      </w:del>
      <w:r>
        <w:rPr>
          <w:lang w:val="en-GB"/>
        </w:rPr>
        <w:t xml:space="preserve"> was obtained</w:t>
      </w:r>
      <w:r w:rsidRPr="008020F7">
        <w:rPr>
          <w:lang w:val="en-GB"/>
        </w:rPr>
        <w:t xml:space="preserve"> for UEQ question 11 with </w:t>
      </w:r>
      <w:ins w:id="765" w:author="Pečnik, Klemen" w:date="2022-09-23T21:30:00Z">
        <w:r w:rsidR="00264232">
          <w:rPr>
            <w:lang w:val="en-GB"/>
          </w:rPr>
          <w:t>30</w:t>
        </w:r>
      </w:ins>
      <w:del w:id="766" w:author="Pečnik, Klemen" w:date="2022-09-23T21:30:00Z">
        <w:r w:rsidRPr="008020F7">
          <w:rPr>
            <w:lang w:val="en-GB"/>
          </w:rPr>
          <w:delText>19</w:delText>
        </w:r>
      </w:del>
      <w:r w:rsidRPr="008020F7">
        <w:rPr>
          <w:lang w:val="en-GB"/>
        </w:rPr>
        <w:t xml:space="preserve"> exact matches</w:t>
      </w:r>
      <w:r>
        <w:rPr>
          <w:lang w:val="en-GB"/>
        </w:rPr>
        <w:t xml:space="preserve"> </w:t>
      </w:r>
      <w:ins w:id="767" w:author="Pečnik, Klemen" w:date="2022-09-23T21:30:00Z">
        <w:r w:rsidR="002322A5">
          <w:rPr>
            <w:lang w:val="en-GB"/>
          </w:rPr>
          <w:t>out of 33 possible</w:t>
        </w:r>
        <w:r w:rsidR="00A324A3">
          <w:rPr>
            <w:lang w:val="en-GB"/>
          </w:rPr>
          <w:t xml:space="preserve"> </w:t>
        </w:r>
      </w:ins>
      <w:r>
        <w:rPr>
          <w:lang w:val="en-GB"/>
        </w:rPr>
        <w:t>and</w:t>
      </w:r>
      <w:r w:rsidRPr="008020F7">
        <w:rPr>
          <w:lang w:val="en-GB"/>
        </w:rPr>
        <w:t xml:space="preserve"> the worst </w:t>
      </w:r>
      <w:r>
        <w:rPr>
          <w:lang w:val="en-GB"/>
        </w:rPr>
        <w:t>match was obtained</w:t>
      </w:r>
      <w:r w:rsidRPr="008020F7">
        <w:rPr>
          <w:lang w:val="en-GB"/>
        </w:rPr>
        <w:t xml:space="preserve"> for question </w:t>
      </w:r>
      <w:ins w:id="768" w:author="Pečnik, Klemen" w:date="2022-09-23T21:30:00Z">
        <w:r w:rsidR="0004394A">
          <w:rPr>
            <w:lang w:val="en-GB"/>
          </w:rPr>
          <w:t>8</w:t>
        </w:r>
      </w:ins>
      <w:del w:id="769" w:author="Pečnik, Klemen" w:date="2022-09-23T21:30:00Z">
        <w:r w:rsidRPr="008020F7">
          <w:rPr>
            <w:lang w:val="en-GB"/>
          </w:rPr>
          <w:delText>25</w:delText>
        </w:r>
      </w:del>
      <w:r w:rsidRPr="008020F7">
        <w:rPr>
          <w:lang w:val="en-GB"/>
        </w:rPr>
        <w:t xml:space="preserve"> with </w:t>
      </w:r>
      <w:ins w:id="770" w:author="Pečnik, Klemen" w:date="2022-09-23T21:30:00Z">
        <w:r w:rsidR="008020F7" w:rsidRPr="008020F7">
          <w:rPr>
            <w:lang w:val="en-GB"/>
          </w:rPr>
          <w:t>1</w:t>
        </w:r>
        <w:r w:rsidR="0004394A">
          <w:rPr>
            <w:lang w:val="en-GB"/>
          </w:rPr>
          <w:t>8</w:t>
        </w:r>
      </w:ins>
      <w:del w:id="771" w:author="Pečnik, Klemen" w:date="2022-09-23T21:30:00Z">
        <w:r w:rsidRPr="008020F7">
          <w:rPr>
            <w:lang w:val="en-GB"/>
          </w:rPr>
          <w:delText>11</w:delText>
        </w:r>
      </w:del>
      <w:r w:rsidRPr="008020F7">
        <w:rPr>
          <w:lang w:val="en-GB"/>
        </w:rPr>
        <w:t xml:space="preserve"> exact matches. </w:t>
      </w:r>
      <w:r>
        <w:rPr>
          <w:lang w:val="en-GB"/>
        </w:rPr>
        <w:t>When focused on each participant, the analysis shows that</w:t>
      </w:r>
      <w:r w:rsidRPr="008020F7">
        <w:rPr>
          <w:lang w:val="en-GB"/>
        </w:rPr>
        <w:t xml:space="preserve"> the best </w:t>
      </w:r>
      <w:r>
        <w:rPr>
          <w:lang w:val="en-GB"/>
        </w:rPr>
        <w:t>result</w:t>
      </w:r>
      <w:r w:rsidRPr="008020F7">
        <w:rPr>
          <w:lang w:val="en-GB"/>
        </w:rPr>
        <w:t xml:space="preserve"> was 26 exact matches</w:t>
      </w:r>
      <w:ins w:id="772" w:author="Pečnik, Klemen" w:date="2022-09-23T21:30:00Z">
        <w:r w:rsidR="002322A5">
          <w:rPr>
            <w:lang w:val="en-GB"/>
          </w:rPr>
          <w:t xml:space="preserve"> out of 26 possible</w:t>
        </w:r>
      </w:ins>
      <w:r w:rsidRPr="008020F7">
        <w:rPr>
          <w:lang w:val="en-GB"/>
        </w:rPr>
        <w:t xml:space="preserve">, meaning </w:t>
      </w:r>
      <w:r>
        <w:rPr>
          <w:lang w:val="en-GB"/>
        </w:rPr>
        <w:t xml:space="preserve">that </w:t>
      </w:r>
      <w:ins w:id="773" w:author="Pečnik, Klemen" w:date="2022-09-23T21:30:00Z">
        <w:r w:rsidR="00586B10">
          <w:rPr>
            <w:lang w:val="en-GB"/>
          </w:rPr>
          <w:t>3</w:t>
        </w:r>
        <w:r w:rsidR="00586B10" w:rsidRPr="008020F7">
          <w:rPr>
            <w:lang w:val="en-GB"/>
          </w:rPr>
          <w:t xml:space="preserve"> </w:t>
        </w:r>
        <w:r w:rsidR="008020F7" w:rsidRPr="008020F7">
          <w:rPr>
            <w:lang w:val="en-GB"/>
          </w:rPr>
          <w:t>participant</w:t>
        </w:r>
        <w:r w:rsidR="00586B10">
          <w:rPr>
            <w:lang w:val="en-GB"/>
          </w:rPr>
          <w:t>s</w:t>
        </w:r>
      </w:ins>
      <w:del w:id="774" w:author="Pečnik, Klemen" w:date="2022-09-23T21:30:00Z">
        <w:r w:rsidRPr="008020F7">
          <w:rPr>
            <w:lang w:val="en-GB"/>
          </w:rPr>
          <w:delText>one participant</w:delText>
        </w:r>
      </w:del>
      <w:r w:rsidRPr="008020F7">
        <w:rPr>
          <w:lang w:val="en-GB"/>
        </w:rPr>
        <w:t xml:space="preserve"> answered both UEQs </w:t>
      </w:r>
      <w:r>
        <w:rPr>
          <w:lang w:val="en-GB"/>
        </w:rPr>
        <w:t>equally</w:t>
      </w:r>
      <w:r w:rsidRPr="008020F7">
        <w:rPr>
          <w:lang w:val="en-GB"/>
        </w:rPr>
        <w:t xml:space="preserve">, and the worst </w:t>
      </w:r>
      <w:r>
        <w:rPr>
          <w:lang w:val="en-GB"/>
        </w:rPr>
        <w:t>result</w:t>
      </w:r>
      <w:r w:rsidRPr="008020F7">
        <w:rPr>
          <w:lang w:val="en-GB"/>
        </w:rPr>
        <w:t xml:space="preserve"> was 11 exact matches</w:t>
      </w:r>
      <w:r>
        <w:rPr>
          <w:lang w:val="en-GB"/>
        </w:rPr>
        <w:t xml:space="preserve"> </w:t>
      </w:r>
      <w:ins w:id="775" w:author="Pečnik, Klemen" w:date="2022-09-23T21:30:00Z">
        <w:r w:rsidR="0078017D">
          <w:rPr>
            <w:lang w:val="en-GB"/>
          </w:rPr>
          <w:t>from 2 participants</w:t>
        </w:r>
        <w:r w:rsidR="00A324A3">
          <w:rPr>
            <w:lang w:val="en-GB"/>
          </w:rPr>
          <w:t>.</w:t>
        </w:r>
      </w:ins>
      <w:del w:id="776" w:author="Pečnik, Klemen" w:date="2022-09-23T21:30:00Z">
        <w:r>
          <w:rPr>
            <w:lang w:val="en-GB"/>
          </w:rPr>
          <w:delText>for a participant.</w:delText>
        </w:r>
      </w:del>
      <w:r w:rsidRPr="008020F7">
        <w:rPr>
          <w:lang w:val="en-GB"/>
        </w:rPr>
        <w:t xml:space="preserve"> The distribution of all differences </w:t>
      </w:r>
      <w:ins w:id="777" w:author="Pečnik, Klemen" w:date="2022-09-23T21:30:00Z">
        <w:r w:rsidR="00906A4F">
          <w:rPr>
            <w:lang w:val="en-GB"/>
          </w:rPr>
          <w:t>between UEQ SSL and UEQ TXT</w:t>
        </w:r>
        <w:r w:rsidR="008020F7" w:rsidRPr="008020F7">
          <w:rPr>
            <w:lang w:val="en-GB"/>
          </w:rPr>
          <w:t xml:space="preserve"> </w:t>
        </w:r>
        <w:r w:rsidR="00E77749">
          <w:rPr>
            <w:lang w:val="en-GB"/>
          </w:rPr>
          <w:t>for adjustable inter</w:t>
        </w:r>
        <w:r w:rsidR="004C052F">
          <w:rPr>
            <w:lang w:val="en-GB"/>
          </w:rPr>
          <w:t xml:space="preserve">preter </w:t>
        </w:r>
      </w:ins>
      <w:r w:rsidRPr="008020F7">
        <w:rPr>
          <w:lang w:val="en-GB"/>
        </w:rPr>
        <w:t>is presented in</w:t>
      </w:r>
      <w:r>
        <w:rPr>
          <w:lang w:val="en-GB"/>
        </w:rPr>
        <w:t xml:space="preserve"> </w:t>
      </w:r>
      <w:ins w:id="778" w:author="Pečnik, Klemen" w:date="2022-09-23T21:30:00Z">
        <w:r w:rsidR="006E0E2A" w:rsidRPr="006E0E2A">
          <w:rPr>
            <w:lang w:val="en-GB"/>
          </w:rPr>
          <w:fldChar w:fldCharType="begin"/>
        </w:r>
        <w:r w:rsidR="006E0E2A" w:rsidRPr="006E0E2A">
          <w:rPr>
            <w:lang w:val="en-GB"/>
          </w:rPr>
          <w:instrText xml:space="preserve"> REF _Ref114753049 \h </w:instrText>
        </w:r>
        <w:r w:rsidR="006E0E2A" w:rsidRPr="00555ECC">
          <w:rPr>
            <w:lang w:val="en-GB"/>
          </w:rPr>
          <w:instrText xml:space="preserve"> \* MERGEF</w:instrText>
        </w:r>
        <w:r w:rsidR="006E0E2A" w:rsidRPr="00356CCC">
          <w:rPr>
            <w:lang w:val="en-GB"/>
          </w:rPr>
          <w:instrText>OR</w:instrText>
        </w:r>
        <w:r w:rsidR="006E0E2A" w:rsidRPr="00527C74">
          <w:rPr>
            <w:lang w:val="en-GB"/>
          </w:rPr>
          <w:instrText xml:space="preserve">MAT </w:instrText>
        </w:r>
      </w:ins>
      <w:r w:rsidR="006E0E2A" w:rsidRPr="006E0E2A">
        <w:rPr>
          <w:lang w:val="en-GB"/>
        </w:rPr>
      </w:r>
      <w:ins w:id="779" w:author="Pečnik, Klemen" w:date="2022-09-23T21:30:00Z">
        <w:r w:rsidR="006E0E2A" w:rsidRPr="006E0E2A">
          <w:rPr>
            <w:lang w:val="en-GB"/>
          </w:rPr>
          <w:fldChar w:fldCharType="separate"/>
        </w:r>
      </w:ins>
      <w:ins w:id="780" w:author="Pečnik, Klemen" w:date="2022-09-24T05:03:00Z">
        <w:r w:rsidR="003514C4" w:rsidRPr="003514C4">
          <w:rPr>
            <w:rPrChange w:id="781" w:author="Pečnik, Klemen" w:date="2022-09-24T05:03:00Z">
              <w:rPr>
                <w:b/>
              </w:rPr>
            </w:rPrChange>
          </w:rPr>
          <w:t xml:space="preserve">Figure </w:t>
        </w:r>
        <w:r w:rsidR="003514C4" w:rsidRPr="003514C4">
          <w:rPr>
            <w:noProof/>
            <w:rPrChange w:id="782" w:author="Pečnik, Klemen" w:date="2022-09-24T05:03:00Z">
              <w:rPr>
                <w:b/>
                <w:noProof/>
              </w:rPr>
            </w:rPrChange>
          </w:rPr>
          <w:t>15</w:t>
        </w:r>
      </w:ins>
      <w:ins w:id="783" w:author="Pečnik, Klemen" w:date="2022-09-23T21:30:00Z">
        <w:r w:rsidR="006E0E2A" w:rsidRPr="006E0E2A">
          <w:rPr>
            <w:lang w:val="en-GB"/>
          </w:rPr>
          <w:fldChar w:fldCharType="end"/>
        </w:r>
      </w:ins>
      <w:del w:id="784" w:author="Pečnik, Klemen" w:date="2022-09-23T21:30:00Z">
        <w:r w:rsidRPr="008E612E">
          <w:rPr>
            <w:lang w:val="en-GB"/>
          </w:rPr>
          <w:fldChar w:fldCharType="begin"/>
        </w:r>
        <w:r w:rsidRPr="008E612E">
          <w:rPr>
            <w:lang w:val="en-GB"/>
          </w:rPr>
          <w:delInstrText xml:space="preserve"> REF _Ref112158416 \h  \* MERGEFORMAT </w:delInstrText>
        </w:r>
        <w:r w:rsidRPr="008E612E">
          <w:rPr>
            <w:lang w:val="en-GB"/>
          </w:rPr>
        </w:r>
        <w:r w:rsidRPr="008E612E">
          <w:rPr>
            <w:lang w:val="en-GB"/>
          </w:rPr>
          <w:fldChar w:fldCharType="separate"/>
        </w:r>
        <w:r w:rsidRPr="00A35B45">
          <w:rPr>
            <w:snapToGrid/>
            <w:szCs w:val="20"/>
          </w:rPr>
          <w:delText xml:space="preserve">Figure </w:delText>
        </w:r>
        <w:r w:rsidRPr="00A35B45">
          <w:delText>13</w:delText>
        </w:r>
        <w:r w:rsidRPr="008E612E">
          <w:rPr>
            <w:lang w:val="en-GB"/>
          </w:rPr>
          <w:fldChar w:fldCharType="end"/>
        </w:r>
      </w:del>
      <w:r w:rsidRPr="008E612E">
        <w:rPr>
          <w:lang w:val="en-GB"/>
        </w:rPr>
        <w:t>.</w:t>
      </w:r>
    </w:p>
    <w:p w14:paraId="7FF2B926" w14:textId="77777777" w:rsidR="006E0E2A" w:rsidRDefault="00CC4CE2" w:rsidP="00555ECC">
      <w:pPr>
        <w:pStyle w:val="MDPI51figurecaption"/>
        <w:keepNext/>
        <w:rPr>
          <w:ins w:id="785" w:author="Pečnik, Klemen" w:date="2022-09-23T21:30:00Z"/>
        </w:rPr>
      </w:pPr>
      <w:ins w:id="786" w:author="Pečnik, Klemen" w:date="2022-09-23T21:30:00Z">
        <w:r>
          <w:rPr>
            <w:noProof/>
          </w:rPr>
          <w:drawing>
            <wp:inline distT="0" distB="0" distL="0" distR="0" wp14:anchorId="1DB5DE51" wp14:editId="61603EC6">
              <wp:extent cx="4982210" cy="2317687"/>
              <wp:effectExtent l="0" t="0" r="8890" b="6985"/>
              <wp:docPr id="29" name="Chart 29">
                <a:extLst xmlns:a="http://schemas.openxmlformats.org/drawingml/2006/main">
                  <a:ext uri="{FF2B5EF4-FFF2-40B4-BE49-F238E27FC236}">
                    <a16:creationId xmlns:a16="http://schemas.microsoft.com/office/drawing/2014/main" id="{8B198A1B-3E03-6C64-3AE7-B31B8A62D19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ins>
    </w:p>
    <w:p w14:paraId="06BE20E7" w14:textId="77777777" w:rsidR="00D4666B" w:rsidRDefault="00D4666B" w:rsidP="00D4666B">
      <w:pPr>
        <w:pStyle w:val="MDPI52figure"/>
        <w:jc w:val="right"/>
        <w:rPr>
          <w:del w:id="787" w:author="Pečnik, Klemen" w:date="2022-09-23T21:30:00Z"/>
        </w:rPr>
      </w:pPr>
      <w:del w:id="788" w:author="Pečnik, Klemen" w:date="2022-09-23T21:30:00Z">
        <w:r>
          <w:rPr>
            <w:noProof/>
          </w:rPr>
          <w:drawing>
            <wp:inline distT="0" distB="0" distL="0" distR="0" wp14:anchorId="2321C3D7" wp14:editId="614381A4">
              <wp:extent cx="4982210" cy="2338465"/>
              <wp:effectExtent l="0" t="0" r="8890" b="5080"/>
              <wp:docPr id="8" name="Chart 8">
                <a:extLst xmlns:a="http://schemas.openxmlformats.org/drawingml/2006/main">
                  <a:ext uri="{FF2B5EF4-FFF2-40B4-BE49-F238E27FC236}">
                    <a16:creationId xmlns:a16="http://schemas.microsoft.com/office/drawing/2014/main" id="{8B198A1B-3E03-6C64-3AE7-B31B8A62D19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del>
    </w:p>
    <w:p w14:paraId="4700E016" w14:textId="3EB3CBB4" w:rsidR="00D4666B" w:rsidRPr="00CD7B10" w:rsidRDefault="00D4666B" w:rsidP="00D4666B">
      <w:pPr>
        <w:pStyle w:val="MDPI51figurecaption"/>
        <w:rPr>
          <w:b/>
        </w:rPr>
      </w:pPr>
      <w:bookmarkStart w:id="789" w:name="_Ref112158416"/>
      <w:bookmarkStart w:id="790" w:name="_Ref114753049"/>
      <w:bookmarkStart w:id="791" w:name="_Ref112227859"/>
      <w:r w:rsidRPr="008E612E">
        <w:rPr>
          <w:b/>
        </w:rPr>
        <w:t xml:space="preserve">Figure </w:t>
      </w:r>
      <w:r w:rsidRPr="008E612E">
        <w:rPr>
          <w:b/>
        </w:rPr>
        <w:fldChar w:fldCharType="begin"/>
      </w:r>
      <w:r w:rsidRPr="008E612E">
        <w:rPr>
          <w:b/>
        </w:rPr>
        <w:instrText xml:space="preserve"> SEQ Figure \* ARABIC </w:instrText>
      </w:r>
      <w:r w:rsidRPr="008E612E">
        <w:rPr>
          <w:b/>
        </w:rPr>
        <w:fldChar w:fldCharType="separate"/>
      </w:r>
      <w:ins w:id="792" w:author="Pečnik, Klemen" w:date="2022-09-24T05:03:00Z">
        <w:r w:rsidR="003514C4">
          <w:rPr>
            <w:b/>
            <w:noProof/>
          </w:rPr>
          <w:t>15</w:t>
        </w:r>
      </w:ins>
      <w:r w:rsidRPr="008E612E">
        <w:rPr>
          <w:b/>
        </w:rPr>
        <w:fldChar w:fldCharType="end"/>
      </w:r>
      <w:bookmarkEnd w:id="789"/>
      <w:bookmarkEnd w:id="790"/>
      <w:r w:rsidRPr="008E612E">
        <w:rPr>
          <w:b/>
        </w:rPr>
        <w:t>.</w:t>
      </w:r>
      <w:r>
        <w:rPr>
          <w:rPrChange w:id="793" w:author="Pečnik, Klemen" w:date="2022-09-23T21:29:00Z">
            <w:rPr>
              <w:b/>
            </w:rPr>
          </w:rPrChange>
        </w:rPr>
        <w:t xml:space="preserve"> </w:t>
      </w:r>
      <w:r w:rsidRPr="00467064">
        <w:t xml:space="preserve">Differences between </w:t>
      </w:r>
      <w:del w:id="794" w:author="Pečnik, Klemen" w:date="2022-09-23T21:30:00Z">
        <w:r>
          <w:delText xml:space="preserve">standard </w:delText>
        </w:r>
      </w:del>
      <w:r>
        <w:t xml:space="preserve">UEQ </w:t>
      </w:r>
      <w:ins w:id="795" w:author="Pečnik, Klemen" w:date="2022-09-23T21:30:00Z">
        <w:r w:rsidR="00906A4F">
          <w:t>TXT</w:t>
        </w:r>
        <w:r w:rsidR="006E0E2A">
          <w:t xml:space="preserve"> </w:t>
        </w:r>
      </w:ins>
      <w:r>
        <w:t xml:space="preserve">and </w:t>
      </w:r>
      <w:r w:rsidRPr="00467064">
        <w:t>UEQ</w:t>
      </w:r>
      <w:bookmarkEnd w:id="791"/>
      <w:r>
        <w:t xml:space="preserve"> </w:t>
      </w:r>
      <w:ins w:id="796" w:author="Pečnik, Klemen" w:date="2022-09-23T21:30:00Z">
        <w:r w:rsidR="00906A4F">
          <w:t>SSL</w:t>
        </w:r>
      </w:ins>
      <w:del w:id="797" w:author="Pečnik, Klemen" w:date="2022-09-23T21:30:00Z">
        <w:r>
          <w:delText>in sign language</w:delText>
        </w:r>
      </w:del>
      <w:r w:rsidRPr="00D8398F">
        <w:t xml:space="preserve"> </w:t>
      </w:r>
      <w:r>
        <w:t>distribution</w:t>
      </w:r>
      <w:ins w:id="798" w:author="Pečnik, Klemen" w:date="2022-09-23T21:30:00Z">
        <w:r w:rsidR="006E0E2A">
          <w:t xml:space="preserve"> N=858</w:t>
        </w:r>
      </w:ins>
    </w:p>
    <w:p w14:paraId="07A17F3E" w14:textId="1D786E47" w:rsidR="00D4666B" w:rsidRDefault="00D4666B">
      <w:pPr>
        <w:pStyle w:val="MDPI31text"/>
        <w:rPr>
          <w:lang w:val="en-GB"/>
        </w:rPr>
        <w:pPrChange w:id="799" w:author="Pečnik, Klemen" w:date="2022-09-23T21:29:00Z">
          <w:pPr>
            <w:pStyle w:val="MDPI32textnoindent"/>
          </w:pPr>
        </w:pPrChange>
      </w:pPr>
      <w:r>
        <w:rPr>
          <w:lang w:val="en-GB"/>
        </w:rPr>
        <w:t>However,</w:t>
      </w:r>
      <w:r w:rsidRPr="00520BB6">
        <w:rPr>
          <w:lang w:val="en-GB"/>
        </w:rPr>
        <w:t xml:space="preserve"> the UEQ results are always presented </w:t>
      </w:r>
      <w:r>
        <w:rPr>
          <w:lang w:val="en-GB"/>
        </w:rPr>
        <w:t xml:space="preserve">using </w:t>
      </w:r>
      <w:r w:rsidRPr="00520BB6">
        <w:rPr>
          <w:lang w:val="en-GB"/>
        </w:rPr>
        <w:t xml:space="preserve">UEQ scales and calculated accordingly, </w:t>
      </w:r>
      <w:r>
        <w:rPr>
          <w:lang w:val="en-GB"/>
        </w:rPr>
        <w:t xml:space="preserve">thus </w:t>
      </w:r>
      <w:r w:rsidRPr="00520BB6">
        <w:rPr>
          <w:lang w:val="en-GB"/>
        </w:rPr>
        <w:t xml:space="preserve">the distribution of </w:t>
      </w:r>
      <w:r>
        <w:rPr>
          <w:lang w:val="en-GB"/>
        </w:rPr>
        <w:t>differences</w:t>
      </w:r>
      <w:r w:rsidRPr="00520BB6">
        <w:rPr>
          <w:lang w:val="en-GB"/>
        </w:rPr>
        <w:t xml:space="preserve"> within each UEQ scale has been analysed and, as presented in</w:t>
      </w:r>
      <w:r>
        <w:rPr>
          <w:lang w:val="en-GB"/>
        </w:rPr>
        <w:t xml:space="preserve"> </w:t>
      </w:r>
      <w:ins w:id="800" w:author="Pečnik, Klemen" w:date="2022-09-23T21:30:00Z">
        <w:r w:rsidR="00586B9C" w:rsidRPr="00D35AFF">
          <w:rPr>
            <w:lang w:val="en-GB"/>
          </w:rPr>
          <w:fldChar w:fldCharType="begin"/>
        </w:r>
        <w:r w:rsidR="00586B9C" w:rsidRPr="00D35AFF">
          <w:rPr>
            <w:lang w:val="en-GB"/>
          </w:rPr>
          <w:instrText xml:space="preserve"> REF _Ref114754268 \h </w:instrText>
        </w:r>
        <w:r w:rsidR="00586B9C" w:rsidRPr="00555ECC">
          <w:rPr>
            <w:lang w:val="en-GB"/>
          </w:rPr>
          <w:instrText xml:space="preserve"> \* MERGEF</w:instrText>
        </w:r>
        <w:r w:rsidR="00586B9C" w:rsidRPr="00356CCC">
          <w:rPr>
            <w:lang w:val="en-GB"/>
          </w:rPr>
          <w:instrText>OR</w:instrText>
        </w:r>
        <w:r w:rsidR="00586B9C" w:rsidRPr="00527C74">
          <w:rPr>
            <w:lang w:val="en-GB"/>
          </w:rPr>
          <w:instrText xml:space="preserve">MAT </w:instrText>
        </w:r>
      </w:ins>
      <w:r w:rsidR="00586B9C" w:rsidRPr="00D35AFF">
        <w:rPr>
          <w:lang w:val="en-GB"/>
        </w:rPr>
      </w:r>
      <w:ins w:id="801" w:author="Pečnik, Klemen" w:date="2022-09-23T21:30:00Z">
        <w:r w:rsidR="00586B9C" w:rsidRPr="00D35AFF">
          <w:rPr>
            <w:lang w:val="en-GB"/>
          </w:rPr>
          <w:fldChar w:fldCharType="separate"/>
        </w:r>
      </w:ins>
      <w:ins w:id="802" w:author="Pečnik, Klemen" w:date="2022-09-24T05:03:00Z">
        <w:r w:rsidR="003514C4" w:rsidRPr="003514C4">
          <w:rPr>
            <w:rPrChange w:id="803" w:author="Pečnik, Klemen" w:date="2022-09-24T05:03:00Z">
              <w:rPr>
                <w:b/>
              </w:rPr>
            </w:rPrChange>
          </w:rPr>
          <w:t xml:space="preserve">Figure </w:t>
        </w:r>
        <w:r w:rsidR="003514C4" w:rsidRPr="003514C4">
          <w:rPr>
            <w:noProof/>
            <w:rPrChange w:id="804" w:author="Pečnik, Klemen" w:date="2022-09-24T05:03:00Z">
              <w:rPr>
                <w:b/>
                <w:noProof/>
              </w:rPr>
            </w:rPrChange>
          </w:rPr>
          <w:t>16</w:t>
        </w:r>
      </w:ins>
      <w:ins w:id="805" w:author="Pečnik, Klemen" w:date="2022-09-23T21:30:00Z">
        <w:r w:rsidR="00586B9C" w:rsidRPr="00D35AFF">
          <w:rPr>
            <w:lang w:val="en-GB"/>
          </w:rPr>
          <w:fldChar w:fldCharType="end"/>
        </w:r>
      </w:ins>
      <w:del w:id="806" w:author="Pečnik, Klemen" w:date="2022-09-23T21:30:00Z">
        <w:r w:rsidRPr="00B35C4F">
          <w:rPr>
            <w:szCs w:val="20"/>
            <w:lang w:val="en-GB"/>
          </w:rPr>
          <w:fldChar w:fldCharType="begin"/>
        </w:r>
        <w:r w:rsidRPr="00B35C4F">
          <w:rPr>
            <w:szCs w:val="20"/>
            <w:lang w:val="en-GB"/>
          </w:rPr>
          <w:delInstrText xml:space="preserve"> REF _Ref112227983 \h  \* MERGEFORMAT </w:delInstrText>
        </w:r>
        <w:r w:rsidRPr="00B35C4F">
          <w:rPr>
            <w:szCs w:val="20"/>
            <w:lang w:val="en-GB"/>
          </w:rPr>
        </w:r>
        <w:r w:rsidRPr="00B35C4F">
          <w:rPr>
            <w:szCs w:val="20"/>
            <w:lang w:val="en-GB"/>
          </w:rPr>
          <w:fldChar w:fldCharType="separate"/>
        </w:r>
        <w:r w:rsidRPr="00A35B45">
          <w:rPr>
            <w:snapToGrid/>
            <w:szCs w:val="20"/>
          </w:rPr>
          <w:delText xml:space="preserve">Figure </w:delText>
        </w:r>
        <w:r w:rsidRPr="00A35B45">
          <w:rPr>
            <w:szCs w:val="20"/>
          </w:rPr>
          <w:delText>14</w:delText>
        </w:r>
        <w:r w:rsidRPr="00B35C4F">
          <w:rPr>
            <w:szCs w:val="20"/>
            <w:lang w:val="en-GB"/>
          </w:rPr>
          <w:fldChar w:fldCharType="end"/>
        </w:r>
      </w:del>
      <w:r w:rsidRPr="00520BB6">
        <w:rPr>
          <w:lang w:val="en-GB"/>
        </w:rPr>
        <w:t>, the distributions of differences for each UEQ scale are very similar.</w:t>
      </w:r>
      <w:ins w:id="807" w:author="Pečnik, Klemen" w:date="2022-09-23T21:30:00Z">
        <w:r w:rsidR="004A4C51">
          <w:rPr>
            <w:lang w:val="en-GB"/>
          </w:rPr>
          <w:t xml:space="preserve"> </w:t>
        </w:r>
        <w:r w:rsidR="00CC7934">
          <w:rPr>
            <w:lang w:val="en-GB"/>
          </w:rPr>
          <w:t xml:space="preserve">Distribution of </w:t>
        </w:r>
        <w:r w:rsidR="00025B3A">
          <w:rPr>
            <w:lang w:val="en-GB"/>
          </w:rPr>
          <w:t xml:space="preserve">differences in percentages </w:t>
        </w:r>
      </w:ins>
      <w:ins w:id="808" w:author="Pečnik, Klemen" w:date="2022-09-24T03:20:00Z">
        <w:r w:rsidR="00FA26D6">
          <w:rPr>
            <w:lang w:val="en-GB"/>
          </w:rPr>
          <w:t>is</w:t>
        </w:r>
      </w:ins>
      <w:ins w:id="809" w:author="Pečnik, Klemen" w:date="2022-09-23T21:30:00Z">
        <w:r w:rsidR="00025B3A">
          <w:rPr>
            <w:lang w:val="en-GB"/>
          </w:rPr>
          <w:t xml:space="preserve"> gathered </w:t>
        </w:r>
        <w:r w:rsidR="00025B3A" w:rsidRPr="00906A4F">
          <w:rPr>
            <w:szCs w:val="20"/>
            <w:lang w:val="en-GB"/>
          </w:rPr>
          <w:t xml:space="preserve">in </w:t>
        </w:r>
        <w:r w:rsidR="000E5DD3" w:rsidRPr="000E5DD3">
          <w:rPr>
            <w:szCs w:val="20"/>
            <w:lang w:val="en-GB"/>
          </w:rPr>
          <w:fldChar w:fldCharType="begin"/>
        </w:r>
        <w:r w:rsidR="000E5DD3" w:rsidRPr="000E5DD3">
          <w:rPr>
            <w:szCs w:val="20"/>
            <w:lang w:val="en-GB"/>
          </w:rPr>
          <w:instrText xml:space="preserve"> REF _Ref114835044 \h </w:instrText>
        </w:r>
        <w:r w:rsidR="000E5DD3" w:rsidRPr="00555ECC">
          <w:rPr>
            <w:szCs w:val="20"/>
            <w:lang w:val="en-GB"/>
          </w:rPr>
          <w:instrText xml:space="preserve"> \* MERGEFORMAT </w:instrText>
        </w:r>
      </w:ins>
      <w:r w:rsidR="000E5DD3" w:rsidRPr="000E5DD3">
        <w:rPr>
          <w:szCs w:val="20"/>
          <w:lang w:val="en-GB"/>
        </w:rPr>
      </w:r>
      <w:ins w:id="810" w:author="Pečnik, Klemen" w:date="2022-09-23T21:30:00Z">
        <w:r w:rsidR="000E5DD3" w:rsidRPr="000E5DD3">
          <w:rPr>
            <w:szCs w:val="20"/>
            <w:lang w:val="en-GB"/>
          </w:rPr>
          <w:fldChar w:fldCharType="separate"/>
        </w:r>
      </w:ins>
      <w:ins w:id="811" w:author="Pečnik, Klemen" w:date="2022-09-24T05:03:00Z">
        <w:r w:rsidR="003514C4" w:rsidRPr="003514C4">
          <w:rPr>
            <w:rPrChange w:id="812" w:author="Pečnik, Klemen" w:date="2022-09-24T05:03:00Z">
              <w:rPr>
                <w:b/>
              </w:rPr>
            </w:rPrChange>
          </w:rPr>
          <w:t xml:space="preserve">Table </w:t>
        </w:r>
        <w:r w:rsidR="003514C4" w:rsidRPr="003514C4">
          <w:rPr>
            <w:noProof/>
            <w:rPrChange w:id="813" w:author="Pečnik, Klemen" w:date="2022-09-24T05:03:00Z">
              <w:rPr>
                <w:b/>
                <w:bCs/>
                <w:noProof/>
              </w:rPr>
            </w:rPrChange>
          </w:rPr>
          <w:t>1</w:t>
        </w:r>
      </w:ins>
      <w:ins w:id="814" w:author="Pečnik, Klemen" w:date="2022-09-23T21:30:00Z">
        <w:r w:rsidR="000E5DD3" w:rsidRPr="000E5DD3">
          <w:rPr>
            <w:szCs w:val="20"/>
            <w:lang w:val="en-GB"/>
          </w:rPr>
          <w:fldChar w:fldCharType="end"/>
        </w:r>
        <w:r w:rsidR="000E5DD3" w:rsidRPr="000E5DD3">
          <w:rPr>
            <w:szCs w:val="20"/>
            <w:lang w:val="en-GB"/>
          </w:rPr>
          <w:t>.</w:t>
        </w:r>
      </w:ins>
    </w:p>
    <w:p w14:paraId="1E68B445" w14:textId="77777777" w:rsidR="00F65855" w:rsidRDefault="004A6B3D" w:rsidP="00F65855">
      <w:pPr>
        <w:pStyle w:val="MDPI52figure"/>
        <w:keepNext/>
        <w:jc w:val="right"/>
        <w:rPr>
          <w:ins w:id="815" w:author="Pečnik, Klemen" w:date="2022-09-23T21:30:00Z"/>
        </w:rPr>
      </w:pPr>
      <w:ins w:id="816" w:author="Pečnik, Klemen" w:date="2022-09-23T21:30:00Z">
        <w:r>
          <w:rPr>
            <w:noProof/>
          </w:rPr>
          <w:drawing>
            <wp:inline distT="0" distB="0" distL="0" distR="0" wp14:anchorId="31D8718A" wp14:editId="75D16863">
              <wp:extent cx="4982210" cy="2544024"/>
              <wp:effectExtent l="0" t="0" r="8890" b="8890"/>
              <wp:docPr id="30" name="Chart 30">
                <a:extLst xmlns:a="http://schemas.openxmlformats.org/drawingml/2006/main">
                  <a:ext uri="{FF2B5EF4-FFF2-40B4-BE49-F238E27FC236}">
                    <a16:creationId xmlns:a16="http://schemas.microsoft.com/office/drawing/2014/main" id="{05C83974-9F83-8E4B-A066-E26AC28CFDA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ins>
    </w:p>
    <w:p w14:paraId="599B196E" w14:textId="77777777" w:rsidR="00D4666B" w:rsidRDefault="00D4666B" w:rsidP="00D4666B">
      <w:pPr>
        <w:pStyle w:val="MDPI52figure"/>
        <w:jc w:val="right"/>
        <w:rPr>
          <w:del w:id="817" w:author="Pečnik, Klemen" w:date="2022-09-23T21:30:00Z"/>
        </w:rPr>
      </w:pPr>
      <w:del w:id="818" w:author="Pečnik, Klemen" w:date="2022-09-23T21:30:00Z">
        <w:r w:rsidRPr="00A034E3">
          <w:rPr>
            <w:noProof/>
          </w:rPr>
          <w:drawing>
            <wp:inline distT="0" distB="0" distL="0" distR="0" wp14:anchorId="271445AE" wp14:editId="7D9E88CF">
              <wp:extent cx="4982210" cy="2630773"/>
              <wp:effectExtent l="0" t="0" r="8890" b="17780"/>
              <wp:docPr id="9" name="Chart 9">
                <a:extLst xmlns:a="http://schemas.openxmlformats.org/drawingml/2006/main">
                  <a:ext uri="{FF2B5EF4-FFF2-40B4-BE49-F238E27FC236}">
                    <a16:creationId xmlns:a16="http://schemas.microsoft.com/office/drawing/2014/main" id="{911BA02A-9CEE-4528-9A4A-171D2F1570C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del>
    </w:p>
    <w:p w14:paraId="2E2B7BBC" w14:textId="38D7E0F0" w:rsidR="00D4666B" w:rsidRDefault="00D4666B" w:rsidP="00D4666B">
      <w:pPr>
        <w:pStyle w:val="MDPI51figurecaption"/>
        <w:rPr>
          <w:rPrChange w:id="819" w:author="Pečnik, Klemen" w:date="2022-09-23T21:29:00Z">
            <w:rPr>
              <w:b/>
            </w:rPr>
          </w:rPrChange>
        </w:rPr>
      </w:pPr>
      <w:bookmarkStart w:id="820" w:name="_Ref112227983"/>
      <w:bookmarkStart w:id="821" w:name="_Ref114754268"/>
      <w:r w:rsidRPr="007B04ED">
        <w:rPr>
          <w:b/>
        </w:rPr>
        <w:t xml:space="preserve">Figure </w:t>
      </w:r>
      <w:r w:rsidRPr="007B04ED">
        <w:rPr>
          <w:b/>
        </w:rPr>
        <w:fldChar w:fldCharType="begin"/>
      </w:r>
      <w:r w:rsidRPr="007B04ED">
        <w:rPr>
          <w:b/>
        </w:rPr>
        <w:instrText xml:space="preserve"> SEQ Figure \* ARABIC </w:instrText>
      </w:r>
      <w:r w:rsidRPr="007B04ED">
        <w:rPr>
          <w:b/>
        </w:rPr>
        <w:fldChar w:fldCharType="separate"/>
      </w:r>
      <w:ins w:id="822" w:author="Pečnik, Klemen" w:date="2022-09-24T05:03:00Z">
        <w:r w:rsidR="003514C4">
          <w:rPr>
            <w:b/>
            <w:noProof/>
          </w:rPr>
          <w:t>16</w:t>
        </w:r>
      </w:ins>
      <w:r w:rsidRPr="007B04ED">
        <w:rPr>
          <w:b/>
        </w:rPr>
        <w:fldChar w:fldCharType="end"/>
      </w:r>
      <w:bookmarkEnd w:id="820"/>
      <w:bookmarkEnd w:id="821"/>
      <w:r w:rsidRPr="007B04ED">
        <w:rPr>
          <w:b/>
        </w:rPr>
        <w:t>.</w:t>
      </w:r>
      <w:r>
        <w:rPr>
          <w:rPrChange w:id="823" w:author="Pečnik, Klemen" w:date="2022-09-23T21:29:00Z">
            <w:rPr>
              <w:b/>
            </w:rPr>
          </w:rPrChange>
        </w:rPr>
        <w:t xml:space="preserve"> </w:t>
      </w:r>
      <w:del w:id="824" w:author="Pečnik, Klemen" w:date="2022-09-24T03:21:00Z">
        <w:r w:rsidRPr="00DB75A1" w:rsidDel="005D2DD9">
          <w:delText>Dif</w:delText>
        </w:r>
        <w:r w:rsidDel="005D2DD9">
          <w:delText>f</w:delText>
        </w:r>
        <w:r w:rsidRPr="00DB75A1" w:rsidDel="005D2DD9">
          <w:delText xml:space="preserve">erences </w:delText>
        </w:r>
      </w:del>
      <w:ins w:id="825" w:author="Pečnik, Klemen" w:date="2022-09-24T03:21:00Z">
        <w:r w:rsidR="005D2DD9">
          <w:t>D</w:t>
        </w:r>
      </w:ins>
      <w:del w:id="826" w:author="Pečnik, Klemen" w:date="2022-09-24T03:21:00Z">
        <w:r w:rsidDel="005D2DD9">
          <w:delText>d</w:delText>
        </w:r>
      </w:del>
      <w:r>
        <w:t>istribution</w:t>
      </w:r>
      <w:ins w:id="827" w:author="Pečnik, Klemen" w:date="2022-09-24T03:21:00Z">
        <w:r w:rsidR="005D2DD9">
          <w:t xml:space="preserve"> of differences</w:t>
        </w:r>
      </w:ins>
      <w:r w:rsidRPr="00DB75A1">
        <w:t xml:space="preserve"> between </w:t>
      </w:r>
      <w:del w:id="828" w:author="Pečnik, Klemen" w:date="2022-09-23T21:30:00Z">
        <w:r>
          <w:delText xml:space="preserve">standard </w:delText>
        </w:r>
      </w:del>
      <w:r>
        <w:t xml:space="preserve">UEQ </w:t>
      </w:r>
      <w:ins w:id="829" w:author="Pečnik, Klemen" w:date="2022-09-23T21:30:00Z">
        <w:r w:rsidR="00906A4F">
          <w:t>TXT</w:t>
        </w:r>
        <w:r w:rsidR="00586B9C">
          <w:t xml:space="preserve"> </w:t>
        </w:r>
      </w:ins>
      <w:r>
        <w:t xml:space="preserve">and UEQ </w:t>
      </w:r>
      <w:ins w:id="830" w:author="Pečnik, Klemen" w:date="2022-09-23T21:30:00Z">
        <w:r w:rsidR="00906A4F">
          <w:t>SSL</w:t>
        </w:r>
      </w:ins>
      <w:del w:id="831" w:author="Pečnik, Klemen" w:date="2022-09-23T21:30:00Z">
        <w:r>
          <w:delText>in sign language</w:delText>
        </w:r>
      </w:del>
      <w:r w:rsidRPr="00DB75A1">
        <w:t xml:space="preserve"> per scales</w:t>
      </w:r>
      <w:ins w:id="832" w:author="Pečnik, Klemen" w:date="2022-09-23T21:30:00Z">
        <w:r w:rsidR="00586B9C">
          <w:t xml:space="preserve"> N=858</w:t>
        </w:r>
      </w:ins>
    </w:p>
    <w:p w14:paraId="6382B956" w14:textId="0260CC0A" w:rsidR="002F6718" w:rsidRDefault="002F6718" w:rsidP="00555ECC">
      <w:pPr>
        <w:pStyle w:val="MDPI51figurecaption"/>
        <w:rPr>
          <w:ins w:id="833" w:author="Pečnik, Klemen" w:date="2022-09-23T21:30:00Z"/>
        </w:rPr>
      </w:pPr>
      <w:bookmarkStart w:id="834" w:name="_Ref114835044"/>
      <w:ins w:id="835" w:author="Pečnik, Klemen" w:date="2022-09-23T21:30:00Z">
        <w:r w:rsidRPr="00555ECC">
          <w:rPr>
            <w:b/>
            <w:bCs w:val="0"/>
          </w:rPr>
          <w:t xml:space="preserve">Table </w:t>
        </w:r>
        <w:r w:rsidRPr="00555ECC">
          <w:rPr>
            <w:b/>
            <w:bCs w:val="0"/>
          </w:rPr>
          <w:fldChar w:fldCharType="begin"/>
        </w:r>
        <w:r w:rsidRPr="00555ECC">
          <w:rPr>
            <w:b/>
            <w:bCs w:val="0"/>
          </w:rPr>
          <w:instrText xml:space="preserve"> SEQ Table \* ARABIC </w:instrText>
        </w:r>
        <w:r w:rsidRPr="00555ECC">
          <w:rPr>
            <w:b/>
            <w:bCs w:val="0"/>
          </w:rPr>
          <w:fldChar w:fldCharType="separate"/>
        </w:r>
      </w:ins>
      <w:ins w:id="836" w:author="Pečnik, Klemen" w:date="2022-09-24T05:03:00Z">
        <w:r w:rsidR="003514C4">
          <w:rPr>
            <w:b/>
            <w:bCs w:val="0"/>
            <w:noProof/>
          </w:rPr>
          <w:t>1</w:t>
        </w:r>
      </w:ins>
      <w:ins w:id="837" w:author="Pečnik, Klemen" w:date="2022-09-23T21:30:00Z">
        <w:r w:rsidRPr="00555ECC">
          <w:rPr>
            <w:b/>
            <w:bCs w:val="0"/>
          </w:rPr>
          <w:fldChar w:fldCharType="end"/>
        </w:r>
        <w:bookmarkEnd w:id="834"/>
        <w:r w:rsidR="005F20FF">
          <w:t>.</w:t>
        </w:r>
        <w:r>
          <w:t xml:space="preserve"> </w:t>
        </w:r>
        <w:r w:rsidR="00AA3D6F" w:rsidRPr="00DB75A1">
          <w:t>D</w:t>
        </w:r>
        <w:r w:rsidR="00AA3D6F">
          <w:t>istribution</w:t>
        </w:r>
        <w:r w:rsidR="00AA3D6F" w:rsidRPr="00DB75A1">
          <w:t xml:space="preserve"> </w:t>
        </w:r>
      </w:ins>
      <w:ins w:id="838" w:author="Pečnik, Klemen" w:date="2022-09-24T03:22:00Z">
        <w:r w:rsidR="005D2DD9">
          <w:t xml:space="preserve">of differences </w:t>
        </w:r>
      </w:ins>
      <w:ins w:id="839" w:author="Pečnik, Klemen" w:date="2022-09-23T21:30:00Z">
        <w:r w:rsidR="00AA3D6F" w:rsidRPr="00DB75A1">
          <w:t xml:space="preserve">between </w:t>
        </w:r>
        <w:r w:rsidR="00AA3D6F">
          <w:t xml:space="preserve">UEQ </w:t>
        </w:r>
        <w:r w:rsidR="00906A4F">
          <w:t>TXT</w:t>
        </w:r>
        <w:r w:rsidR="00AA3D6F">
          <w:t xml:space="preserve"> and UEQ </w:t>
        </w:r>
        <w:r w:rsidR="00906A4F">
          <w:t>SSL</w:t>
        </w:r>
        <w:r w:rsidR="00AA3D6F" w:rsidRPr="00DB75A1">
          <w:t xml:space="preserve"> per scales</w:t>
        </w:r>
        <w:r w:rsidR="00AA3D6F">
          <w:t xml:space="preserve"> N=858</w:t>
        </w:r>
      </w:ins>
    </w:p>
    <w:tbl>
      <w:tblPr>
        <w:tblW w:w="7825"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936"/>
        <w:gridCol w:w="1259"/>
        <w:gridCol w:w="1126"/>
        <w:gridCol w:w="1017"/>
        <w:gridCol w:w="1235"/>
        <w:gridCol w:w="1126"/>
        <w:gridCol w:w="1126"/>
      </w:tblGrid>
      <w:tr w:rsidR="00B10BCB" w:rsidRPr="00B74816" w14:paraId="0D172B50" w14:textId="77777777" w:rsidTr="00555ECC">
        <w:trPr>
          <w:ins w:id="840" w:author="Pečnik, Klemen" w:date="2022-09-23T21:30:00Z"/>
        </w:trPr>
        <w:tc>
          <w:tcPr>
            <w:tcW w:w="936" w:type="dxa"/>
            <w:tcBorders>
              <w:bottom w:val="single" w:sz="4" w:space="0" w:color="auto"/>
            </w:tcBorders>
            <w:shd w:val="clear" w:color="auto" w:fill="auto"/>
          </w:tcPr>
          <w:p w14:paraId="290D0DA8" w14:textId="77777777" w:rsidR="00B10BCB" w:rsidRPr="00555ECC" w:rsidRDefault="00B10BCB">
            <w:pPr>
              <w:pStyle w:val="MDPI42tablebody"/>
              <w:spacing w:line="240" w:lineRule="auto"/>
              <w:rPr>
                <w:ins w:id="841" w:author="Pečnik, Klemen" w:date="2022-09-23T21:30:00Z"/>
                <w:b/>
                <w:snapToGrid/>
                <w:color w:val="000000" w:themeColor="text1"/>
                <w:sz w:val="18"/>
                <w:szCs w:val="18"/>
                <w:lang w:val="en-GB"/>
              </w:rPr>
            </w:pPr>
            <w:ins w:id="842" w:author="Pečnik, Klemen" w:date="2022-09-23T21:30:00Z">
              <w:r w:rsidRPr="00555ECC">
                <w:rPr>
                  <w:b/>
                  <w:snapToGrid/>
                  <w:color w:val="000000" w:themeColor="text1"/>
                  <w:sz w:val="18"/>
                  <w:szCs w:val="18"/>
                  <w:lang w:val="en-GB"/>
                </w:rPr>
                <w:t>difference</w:t>
              </w:r>
            </w:ins>
          </w:p>
        </w:tc>
        <w:tc>
          <w:tcPr>
            <w:tcW w:w="1259" w:type="dxa"/>
            <w:tcBorders>
              <w:bottom w:val="single" w:sz="4" w:space="0" w:color="auto"/>
            </w:tcBorders>
          </w:tcPr>
          <w:p w14:paraId="74D1B1B5" w14:textId="77777777" w:rsidR="00B10BCB" w:rsidRPr="00555ECC" w:rsidRDefault="006B740F">
            <w:pPr>
              <w:pStyle w:val="MDPI42tablebody"/>
              <w:spacing w:line="240" w:lineRule="auto"/>
              <w:rPr>
                <w:ins w:id="843" w:author="Pečnik, Klemen" w:date="2022-09-23T21:30:00Z"/>
                <w:color w:val="000000" w:themeColor="text1"/>
                <w:sz w:val="18"/>
                <w:szCs w:val="18"/>
                <w:lang w:val="en-GB"/>
              </w:rPr>
            </w:pPr>
            <w:ins w:id="844" w:author="Pečnik, Klemen" w:date="2022-09-23T21:30:00Z">
              <w:r w:rsidRPr="00555ECC">
                <w:rPr>
                  <w:color w:val="000000" w:themeColor="text1"/>
                  <w:sz w:val="18"/>
                  <w:szCs w:val="18"/>
                  <w:lang w:val="en-GB"/>
                </w:rPr>
                <w:t>Attractiv</w:t>
              </w:r>
              <w:r w:rsidR="00B74816">
                <w:rPr>
                  <w:color w:val="000000" w:themeColor="text1"/>
                  <w:sz w:val="18"/>
                  <w:szCs w:val="18"/>
                  <w:lang w:val="en-GB"/>
                </w:rPr>
                <w:t>eness</w:t>
              </w:r>
            </w:ins>
          </w:p>
        </w:tc>
        <w:tc>
          <w:tcPr>
            <w:tcW w:w="1126" w:type="dxa"/>
            <w:tcBorders>
              <w:bottom w:val="single" w:sz="4" w:space="0" w:color="auto"/>
            </w:tcBorders>
            <w:shd w:val="clear" w:color="auto" w:fill="auto"/>
          </w:tcPr>
          <w:p w14:paraId="2B9B5821" w14:textId="77777777" w:rsidR="00B10BCB" w:rsidRPr="00555ECC" w:rsidRDefault="004450A0">
            <w:pPr>
              <w:pStyle w:val="MDPI42tablebody"/>
              <w:spacing w:line="240" w:lineRule="auto"/>
              <w:rPr>
                <w:ins w:id="845" w:author="Pečnik, Klemen" w:date="2022-09-23T21:30:00Z"/>
                <w:color w:val="000000" w:themeColor="text1"/>
                <w:sz w:val="18"/>
                <w:szCs w:val="18"/>
                <w:lang w:val="en-GB"/>
              </w:rPr>
            </w:pPr>
            <w:ins w:id="846" w:author="Pečnik, Klemen" w:date="2022-09-23T21:30:00Z">
              <w:r w:rsidRPr="00555ECC">
                <w:rPr>
                  <w:color w:val="000000" w:themeColor="text1"/>
                  <w:sz w:val="18"/>
                  <w:szCs w:val="18"/>
                  <w:lang w:val="en-GB"/>
                </w:rPr>
                <w:t>Perspicuity</w:t>
              </w:r>
            </w:ins>
          </w:p>
        </w:tc>
        <w:tc>
          <w:tcPr>
            <w:tcW w:w="1017" w:type="dxa"/>
            <w:tcBorders>
              <w:bottom w:val="single" w:sz="4" w:space="0" w:color="auto"/>
            </w:tcBorders>
          </w:tcPr>
          <w:p w14:paraId="0190A8B5" w14:textId="77777777" w:rsidR="00B10BCB" w:rsidRPr="00555ECC" w:rsidRDefault="00D25ECB">
            <w:pPr>
              <w:pStyle w:val="MDPI42tablebody"/>
              <w:spacing w:line="240" w:lineRule="auto"/>
              <w:rPr>
                <w:ins w:id="847" w:author="Pečnik, Klemen" w:date="2022-09-23T21:30:00Z"/>
                <w:color w:val="000000" w:themeColor="text1"/>
                <w:sz w:val="18"/>
                <w:szCs w:val="18"/>
                <w:lang w:val="en-GB"/>
              </w:rPr>
            </w:pPr>
            <w:ins w:id="848" w:author="Pečnik, Klemen" w:date="2022-09-23T21:30:00Z">
              <w:r w:rsidRPr="00555ECC">
                <w:rPr>
                  <w:color w:val="000000" w:themeColor="text1"/>
                  <w:sz w:val="18"/>
                  <w:szCs w:val="18"/>
                  <w:lang w:val="en-GB"/>
                </w:rPr>
                <w:t>Efficiency</w:t>
              </w:r>
            </w:ins>
          </w:p>
        </w:tc>
        <w:tc>
          <w:tcPr>
            <w:tcW w:w="1235" w:type="dxa"/>
            <w:tcBorders>
              <w:bottom w:val="single" w:sz="4" w:space="0" w:color="auto"/>
            </w:tcBorders>
          </w:tcPr>
          <w:p w14:paraId="25A4DC81" w14:textId="77777777" w:rsidR="00B10BCB" w:rsidRPr="00555ECC" w:rsidRDefault="00D25ECB">
            <w:pPr>
              <w:pStyle w:val="MDPI42tablebody"/>
              <w:spacing w:line="240" w:lineRule="auto"/>
              <w:rPr>
                <w:ins w:id="849" w:author="Pečnik, Klemen" w:date="2022-09-23T21:30:00Z"/>
                <w:color w:val="000000" w:themeColor="text1"/>
                <w:sz w:val="18"/>
                <w:szCs w:val="18"/>
                <w:lang w:val="en-GB"/>
              </w:rPr>
            </w:pPr>
            <w:ins w:id="850" w:author="Pečnik, Klemen" w:date="2022-09-23T21:30:00Z">
              <w:r w:rsidRPr="00555ECC">
                <w:rPr>
                  <w:color w:val="000000" w:themeColor="text1"/>
                  <w:sz w:val="18"/>
                  <w:szCs w:val="18"/>
                  <w:lang w:val="en-GB"/>
                </w:rPr>
                <w:t>Dependabil</w:t>
              </w:r>
              <w:r w:rsidR="00B74816">
                <w:rPr>
                  <w:color w:val="000000" w:themeColor="text1"/>
                  <w:sz w:val="18"/>
                  <w:szCs w:val="18"/>
                  <w:lang w:val="en-GB"/>
                </w:rPr>
                <w:t>ity</w:t>
              </w:r>
            </w:ins>
          </w:p>
        </w:tc>
        <w:tc>
          <w:tcPr>
            <w:tcW w:w="1126" w:type="dxa"/>
            <w:tcBorders>
              <w:bottom w:val="single" w:sz="4" w:space="0" w:color="auto"/>
            </w:tcBorders>
          </w:tcPr>
          <w:p w14:paraId="40AC15E9" w14:textId="77777777" w:rsidR="00B10BCB" w:rsidRPr="00555ECC" w:rsidRDefault="003177A8">
            <w:pPr>
              <w:pStyle w:val="MDPI42tablebody"/>
              <w:spacing w:line="240" w:lineRule="auto"/>
              <w:rPr>
                <w:ins w:id="851" w:author="Pečnik, Klemen" w:date="2022-09-23T21:30:00Z"/>
                <w:color w:val="000000" w:themeColor="text1"/>
                <w:sz w:val="18"/>
                <w:szCs w:val="18"/>
                <w:lang w:val="en-GB"/>
              </w:rPr>
            </w:pPr>
            <w:ins w:id="852" w:author="Pečnik, Klemen" w:date="2022-09-23T21:30:00Z">
              <w:r w:rsidRPr="00555ECC">
                <w:rPr>
                  <w:color w:val="000000" w:themeColor="text1"/>
                  <w:sz w:val="18"/>
                  <w:szCs w:val="18"/>
                  <w:lang w:val="en-GB"/>
                </w:rPr>
                <w:t>Stimulation</w:t>
              </w:r>
            </w:ins>
          </w:p>
        </w:tc>
        <w:tc>
          <w:tcPr>
            <w:tcW w:w="1126" w:type="dxa"/>
            <w:tcBorders>
              <w:bottom w:val="single" w:sz="4" w:space="0" w:color="auto"/>
            </w:tcBorders>
          </w:tcPr>
          <w:p w14:paraId="24D150D8" w14:textId="77777777" w:rsidR="00B10BCB" w:rsidRPr="00555ECC" w:rsidRDefault="003177A8">
            <w:pPr>
              <w:pStyle w:val="MDPI42tablebody"/>
              <w:spacing w:line="240" w:lineRule="auto"/>
              <w:rPr>
                <w:ins w:id="853" w:author="Pečnik, Klemen" w:date="2022-09-23T21:30:00Z"/>
                <w:color w:val="000000" w:themeColor="text1"/>
                <w:sz w:val="18"/>
                <w:szCs w:val="18"/>
                <w:lang w:val="en-GB"/>
              </w:rPr>
            </w:pPr>
            <w:ins w:id="854" w:author="Pečnik, Klemen" w:date="2022-09-23T21:30:00Z">
              <w:r w:rsidRPr="00555ECC">
                <w:rPr>
                  <w:color w:val="000000" w:themeColor="text1"/>
                  <w:sz w:val="18"/>
                  <w:szCs w:val="18"/>
                  <w:lang w:val="en-GB"/>
                </w:rPr>
                <w:t>Novelty</w:t>
              </w:r>
            </w:ins>
          </w:p>
        </w:tc>
      </w:tr>
      <w:tr w:rsidR="00966C96" w:rsidRPr="00B74816" w14:paraId="2EB98259" w14:textId="77777777" w:rsidTr="00555ECC">
        <w:trPr>
          <w:ins w:id="855" w:author="Pečnik, Klemen" w:date="2022-09-23T21:30:00Z"/>
        </w:trPr>
        <w:tc>
          <w:tcPr>
            <w:tcW w:w="936" w:type="dxa"/>
            <w:shd w:val="clear" w:color="auto" w:fill="auto"/>
          </w:tcPr>
          <w:p w14:paraId="4CE5626B" w14:textId="77777777" w:rsidR="00966C96" w:rsidRPr="00555ECC" w:rsidRDefault="00966C96" w:rsidP="00966C96">
            <w:pPr>
              <w:pStyle w:val="MDPI42tablebody"/>
              <w:spacing w:line="240" w:lineRule="auto"/>
              <w:rPr>
                <w:ins w:id="856" w:author="Pečnik, Klemen" w:date="2022-09-23T21:30:00Z"/>
                <w:color w:val="000000" w:themeColor="text1"/>
                <w:sz w:val="18"/>
                <w:szCs w:val="18"/>
                <w:lang w:val="en-GB"/>
              </w:rPr>
            </w:pPr>
            <w:ins w:id="857" w:author="Pečnik, Klemen" w:date="2022-09-23T21:30:00Z">
              <w:r w:rsidRPr="00555ECC">
                <w:rPr>
                  <w:color w:val="000000" w:themeColor="text1"/>
                  <w:sz w:val="18"/>
                  <w:szCs w:val="18"/>
                  <w:lang w:val="en-GB"/>
                </w:rPr>
                <w:t>-6</w:t>
              </w:r>
            </w:ins>
          </w:p>
        </w:tc>
        <w:tc>
          <w:tcPr>
            <w:tcW w:w="1259" w:type="dxa"/>
          </w:tcPr>
          <w:p w14:paraId="16FD9238" w14:textId="5F6A90D5" w:rsidR="00966C96" w:rsidRPr="00555ECC" w:rsidRDefault="00966C96" w:rsidP="00966C96">
            <w:pPr>
              <w:pStyle w:val="MDPI42tablebody"/>
              <w:spacing w:line="240" w:lineRule="auto"/>
              <w:ind w:right="340"/>
              <w:jc w:val="right"/>
              <w:rPr>
                <w:ins w:id="858" w:author="Pečnik, Klemen" w:date="2022-09-23T21:30:00Z"/>
                <w:color w:val="000000" w:themeColor="text1"/>
                <w:sz w:val="18"/>
                <w:szCs w:val="18"/>
                <w:lang w:val="en-GB"/>
              </w:rPr>
            </w:pPr>
            <w:ins w:id="859" w:author="Pečnik, Klemen" w:date="2022-09-24T03:27:00Z">
              <w:r w:rsidRPr="00555ECC">
                <w:rPr>
                  <w:color w:val="000000" w:themeColor="text1"/>
                  <w:sz w:val="18"/>
                  <w:szCs w:val="18"/>
                  <w:lang w:val="en-GB"/>
                </w:rPr>
                <w:t>0 %</w:t>
              </w:r>
            </w:ins>
          </w:p>
        </w:tc>
        <w:tc>
          <w:tcPr>
            <w:tcW w:w="1126" w:type="dxa"/>
            <w:shd w:val="clear" w:color="auto" w:fill="auto"/>
          </w:tcPr>
          <w:p w14:paraId="18DF1EAD" w14:textId="4150FB23" w:rsidR="00966C96" w:rsidRPr="00555ECC" w:rsidRDefault="00966C96" w:rsidP="00966C96">
            <w:pPr>
              <w:pStyle w:val="MDPI42tablebody"/>
              <w:spacing w:line="240" w:lineRule="auto"/>
              <w:ind w:right="340"/>
              <w:jc w:val="right"/>
              <w:rPr>
                <w:ins w:id="860" w:author="Pečnik, Klemen" w:date="2022-09-23T21:30:00Z"/>
                <w:color w:val="000000" w:themeColor="text1"/>
                <w:sz w:val="18"/>
                <w:szCs w:val="18"/>
                <w:lang w:val="en-GB"/>
              </w:rPr>
            </w:pPr>
            <w:ins w:id="861" w:author="Pečnik, Klemen" w:date="2022-09-24T03:27:00Z">
              <w:r w:rsidRPr="00555ECC">
                <w:rPr>
                  <w:color w:val="000000" w:themeColor="text1"/>
                  <w:sz w:val="18"/>
                  <w:szCs w:val="18"/>
                  <w:lang w:val="en-GB"/>
                </w:rPr>
                <w:t>0 %</w:t>
              </w:r>
            </w:ins>
          </w:p>
        </w:tc>
        <w:tc>
          <w:tcPr>
            <w:tcW w:w="1017" w:type="dxa"/>
          </w:tcPr>
          <w:p w14:paraId="42A88C65" w14:textId="7E843EBA" w:rsidR="00966C96" w:rsidRPr="00555ECC" w:rsidRDefault="00966C96" w:rsidP="00966C96">
            <w:pPr>
              <w:pStyle w:val="MDPI42tablebody"/>
              <w:spacing w:line="240" w:lineRule="auto"/>
              <w:ind w:right="340"/>
              <w:jc w:val="right"/>
              <w:rPr>
                <w:ins w:id="862" w:author="Pečnik, Klemen" w:date="2022-09-23T21:30:00Z"/>
                <w:color w:val="000000" w:themeColor="text1"/>
                <w:sz w:val="18"/>
                <w:szCs w:val="18"/>
                <w:lang w:val="en-GB"/>
              </w:rPr>
            </w:pPr>
            <w:ins w:id="863" w:author="Pečnik, Klemen" w:date="2022-09-24T03:27:00Z">
              <w:r w:rsidRPr="00555ECC">
                <w:rPr>
                  <w:color w:val="000000" w:themeColor="text1"/>
                  <w:sz w:val="18"/>
                  <w:szCs w:val="18"/>
                  <w:lang w:val="en-GB"/>
                </w:rPr>
                <w:t>0 %</w:t>
              </w:r>
            </w:ins>
          </w:p>
        </w:tc>
        <w:tc>
          <w:tcPr>
            <w:tcW w:w="1235" w:type="dxa"/>
          </w:tcPr>
          <w:p w14:paraId="571EC559" w14:textId="77777777" w:rsidR="00966C96" w:rsidRPr="00555ECC" w:rsidRDefault="00966C96" w:rsidP="00966C96">
            <w:pPr>
              <w:pStyle w:val="MDPI42tablebody"/>
              <w:spacing w:line="240" w:lineRule="auto"/>
              <w:ind w:right="340"/>
              <w:jc w:val="right"/>
              <w:rPr>
                <w:ins w:id="864" w:author="Pečnik, Klemen" w:date="2022-09-23T21:30:00Z"/>
                <w:color w:val="000000" w:themeColor="text1"/>
                <w:sz w:val="18"/>
                <w:szCs w:val="18"/>
                <w:lang w:val="en-GB"/>
              </w:rPr>
            </w:pPr>
            <w:ins w:id="865" w:author="Pečnik, Klemen" w:date="2022-09-23T21:30:00Z">
              <w:r w:rsidRPr="00555ECC">
                <w:rPr>
                  <w:color w:val="000000" w:themeColor="text1"/>
                  <w:sz w:val="18"/>
                  <w:szCs w:val="18"/>
                  <w:lang w:val="en-GB"/>
                </w:rPr>
                <w:t>0 %</w:t>
              </w:r>
            </w:ins>
          </w:p>
        </w:tc>
        <w:tc>
          <w:tcPr>
            <w:tcW w:w="1126" w:type="dxa"/>
          </w:tcPr>
          <w:p w14:paraId="5285CC2F" w14:textId="77777777" w:rsidR="00966C96" w:rsidRPr="00555ECC" w:rsidRDefault="00966C96" w:rsidP="00966C96">
            <w:pPr>
              <w:pStyle w:val="MDPI42tablebody"/>
              <w:spacing w:line="240" w:lineRule="auto"/>
              <w:ind w:right="340"/>
              <w:jc w:val="right"/>
              <w:rPr>
                <w:ins w:id="866" w:author="Pečnik, Klemen" w:date="2022-09-23T21:30:00Z"/>
                <w:color w:val="000000" w:themeColor="text1"/>
                <w:sz w:val="18"/>
                <w:szCs w:val="18"/>
                <w:lang w:val="en-GB"/>
              </w:rPr>
            </w:pPr>
            <w:ins w:id="867" w:author="Pečnik, Klemen" w:date="2022-09-23T21:30:00Z">
              <w:r w:rsidRPr="00555ECC">
                <w:rPr>
                  <w:color w:val="000000" w:themeColor="text1"/>
                  <w:sz w:val="18"/>
                  <w:szCs w:val="18"/>
                  <w:lang w:val="en-GB"/>
                </w:rPr>
                <w:t>0 %</w:t>
              </w:r>
            </w:ins>
          </w:p>
        </w:tc>
        <w:tc>
          <w:tcPr>
            <w:tcW w:w="1126" w:type="dxa"/>
          </w:tcPr>
          <w:p w14:paraId="71F713A5" w14:textId="77777777" w:rsidR="00966C96" w:rsidRPr="00555ECC" w:rsidRDefault="00966C96" w:rsidP="00966C96">
            <w:pPr>
              <w:pStyle w:val="MDPI42tablebody"/>
              <w:spacing w:line="240" w:lineRule="auto"/>
              <w:ind w:right="340"/>
              <w:jc w:val="right"/>
              <w:rPr>
                <w:ins w:id="868" w:author="Pečnik, Klemen" w:date="2022-09-23T21:30:00Z"/>
                <w:color w:val="000000" w:themeColor="text1"/>
                <w:sz w:val="18"/>
                <w:szCs w:val="18"/>
                <w:lang w:val="en-GB"/>
              </w:rPr>
            </w:pPr>
            <w:ins w:id="869" w:author="Pečnik, Klemen" w:date="2022-09-23T21:30:00Z">
              <w:r w:rsidRPr="00555ECC">
                <w:rPr>
                  <w:color w:val="000000" w:themeColor="text1"/>
                  <w:sz w:val="18"/>
                  <w:szCs w:val="18"/>
                  <w:lang w:val="en-GB"/>
                </w:rPr>
                <w:t>0 %</w:t>
              </w:r>
            </w:ins>
          </w:p>
        </w:tc>
      </w:tr>
      <w:tr w:rsidR="00966C96" w:rsidRPr="00B74816" w14:paraId="5CD2794D" w14:textId="77777777" w:rsidTr="00555ECC">
        <w:trPr>
          <w:ins w:id="870" w:author="Pečnik, Klemen" w:date="2022-09-23T21:30:00Z"/>
        </w:trPr>
        <w:tc>
          <w:tcPr>
            <w:tcW w:w="936" w:type="dxa"/>
            <w:shd w:val="clear" w:color="auto" w:fill="auto"/>
          </w:tcPr>
          <w:p w14:paraId="1DCA6F45" w14:textId="77777777" w:rsidR="00966C96" w:rsidRPr="00555ECC" w:rsidRDefault="00966C96" w:rsidP="00966C96">
            <w:pPr>
              <w:pStyle w:val="MDPI42tablebody"/>
              <w:spacing w:line="240" w:lineRule="auto"/>
              <w:rPr>
                <w:ins w:id="871" w:author="Pečnik, Klemen" w:date="2022-09-23T21:30:00Z"/>
                <w:color w:val="000000" w:themeColor="text1"/>
                <w:sz w:val="18"/>
                <w:szCs w:val="18"/>
                <w:lang w:val="en-GB"/>
              </w:rPr>
            </w:pPr>
            <w:ins w:id="872" w:author="Pečnik, Klemen" w:date="2022-09-23T21:30:00Z">
              <w:r w:rsidRPr="00555ECC">
                <w:rPr>
                  <w:color w:val="000000" w:themeColor="text1"/>
                  <w:sz w:val="18"/>
                  <w:szCs w:val="18"/>
                  <w:lang w:val="en-GB"/>
                </w:rPr>
                <w:t>-5</w:t>
              </w:r>
            </w:ins>
          </w:p>
        </w:tc>
        <w:tc>
          <w:tcPr>
            <w:tcW w:w="1259" w:type="dxa"/>
          </w:tcPr>
          <w:p w14:paraId="7A1B62DC" w14:textId="611300F2" w:rsidR="00966C96" w:rsidRPr="00555ECC" w:rsidRDefault="00966C96" w:rsidP="00966C96">
            <w:pPr>
              <w:pStyle w:val="MDPI42tablebody"/>
              <w:spacing w:line="240" w:lineRule="auto"/>
              <w:ind w:right="340"/>
              <w:jc w:val="right"/>
              <w:rPr>
                <w:ins w:id="873" w:author="Pečnik, Klemen" w:date="2022-09-23T21:30:00Z"/>
                <w:color w:val="000000" w:themeColor="text1"/>
                <w:sz w:val="18"/>
                <w:szCs w:val="18"/>
                <w:lang w:val="en-GB"/>
              </w:rPr>
            </w:pPr>
            <w:ins w:id="874" w:author="Pečnik, Klemen" w:date="2022-09-24T03:27:00Z">
              <w:r w:rsidRPr="00555ECC">
                <w:rPr>
                  <w:color w:val="000000" w:themeColor="text1"/>
                  <w:sz w:val="18"/>
                  <w:szCs w:val="18"/>
                  <w:lang w:val="en-GB"/>
                </w:rPr>
                <w:t>0 %</w:t>
              </w:r>
            </w:ins>
          </w:p>
        </w:tc>
        <w:tc>
          <w:tcPr>
            <w:tcW w:w="1126" w:type="dxa"/>
            <w:shd w:val="clear" w:color="auto" w:fill="auto"/>
          </w:tcPr>
          <w:p w14:paraId="07AC85FD" w14:textId="02605621" w:rsidR="00966C96" w:rsidRPr="00555ECC" w:rsidRDefault="00966C96" w:rsidP="00966C96">
            <w:pPr>
              <w:pStyle w:val="MDPI42tablebody"/>
              <w:spacing w:line="240" w:lineRule="auto"/>
              <w:ind w:right="340"/>
              <w:jc w:val="right"/>
              <w:rPr>
                <w:ins w:id="875" w:author="Pečnik, Klemen" w:date="2022-09-23T21:30:00Z"/>
                <w:color w:val="000000" w:themeColor="text1"/>
                <w:sz w:val="18"/>
                <w:szCs w:val="18"/>
                <w:lang w:val="en-GB"/>
              </w:rPr>
            </w:pPr>
            <w:ins w:id="876" w:author="Pečnik, Klemen" w:date="2022-09-24T03:27:00Z">
              <w:r w:rsidRPr="00555ECC">
                <w:rPr>
                  <w:color w:val="000000" w:themeColor="text1"/>
                  <w:sz w:val="18"/>
                  <w:szCs w:val="18"/>
                  <w:lang w:val="en-GB"/>
                </w:rPr>
                <w:t>0 %</w:t>
              </w:r>
            </w:ins>
          </w:p>
        </w:tc>
        <w:tc>
          <w:tcPr>
            <w:tcW w:w="1017" w:type="dxa"/>
          </w:tcPr>
          <w:p w14:paraId="009CFC54" w14:textId="232270DE" w:rsidR="00966C96" w:rsidRPr="00555ECC" w:rsidRDefault="00966C96" w:rsidP="00966C96">
            <w:pPr>
              <w:pStyle w:val="MDPI42tablebody"/>
              <w:spacing w:line="240" w:lineRule="auto"/>
              <w:ind w:right="340"/>
              <w:jc w:val="right"/>
              <w:rPr>
                <w:ins w:id="877" w:author="Pečnik, Klemen" w:date="2022-09-23T21:30:00Z"/>
                <w:color w:val="000000" w:themeColor="text1"/>
                <w:sz w:val="18"/>
                <w:szCs w:val="18"/>
                <w:lang w:val="en-GB"/>
              </w:rPr>
            </w:pPr>
            <w:ins w:id="878" w:author="Pečnik, Klemen" w:date="2022-09-24T03:27:00Z">
              <w:r w:rsidRPr="00555ECC">
                <w:rPr>
                  <w:color w:val="000000" w:themeColor="text1"/>
                  <w:sz w:val="18"/>
                  <w:szCs w:val="18"/>
                  <w:lang w:val="en-GB"/>
                </w:rPr>
                <w:t>0 %</w:t>
              </w:r>
            </w:ins>
          </w:p>
        </w:tc>
        <w:tc>
          <w:tcPr>
            <w:tcW w:w="1235" w:type="dxa"/>
          </w:tcPr>
          <w:p w14:paraId="2188C596" w14:textId="77777777" w:rsidR="00966C96" w:rsidRPr="00555ECC" w:rsidRDefault="00966C96" w:rsidP="00966C96">
            <w:pPr>
              <w:pStyle w:val="MDPI42tablebody"/>
              <w:spacing w:line="240" w:lineRule="auto"/>
              <w:ind w:right="340"/>
              <w:jc w:val="right"/>
              <w:rPr>
                <w:ins w:id="879" w:author="Pečnik, Klemen" w:date="2022-09-23T21:30:00Z"/>
                <w:color w:val="000000" w:themeColor="text1"/>
                <w:sz w:val="18"/>
                <w:szCs w:val="18"/>
                <w:lang w:val="en-GB"/>
              </w:rPr>
            </w:pPr>
            <w:ins w:id="880" w:author="Pečnik, Klemen" w:date="2022-09-23T21:30:00Z">
              <w:r w:rsidRPr="00555ECC">
                <w:rPr>
                  <w:color w:val="000000" w:themeColor="text1"/>
                  <w:sz w:val="18"/>
                  <w:szCs w:val="18"/>
                  <w:lang w:val="en-GB"/>
                </w:rPr>
                <w:t>0 %</w:t>
              </w:r>
            </w:ins>
          </w:p>
        </w:tc>
        <w:tc>
          <w:tcPr>
            <w:tcW w:w="1126" w:type="dxa"/>
          </w:tcPr>
          <w:p w14:paraId="1710BF46" w14:textId="77777777" w:rsidR="00966C96" w:rsidRPr="00555ECC" w:rsidRDefault="00966C96" w:rsidP="00966C96">
            <w:pPr>
              <w:pStyle w:val="MDPI42tablebody"/>
              <w:spacing w:line="240" w:lineRule="auto"/>
              <w:ind w:right="340"/>
              <w:jc w:val="right"/>
              <w:rPr>
                <w:ins w:id="881" w:author="Pečnik, Klemen" w:date="2022-09-23T21:30:00Z"/>
                <w:color w:val="000000" w:themeColor="text1"/>
                <w:sz w:val="18"/>
                <w:szCs w:val="18"/>
                <w:lang w:val="en-GB"/>
              </w:rPr>
            </w:pPr>
            <w:ins w:id="882" w:author="Pečnik, Klemen" w:date="2022-09-23T21:30:00Z">
              <w:r w:rsidRPr="00555ECC">
                <w:rPr>
                  <w:color w:val="000000" w:themeColor="text1"/>
                  <w:sz w:val="18"/>
                  <w:szCs w:val="18"/>
                  <w:lang w:val="en-GB"/>
                </w:rPr>
                <w:t>0 %</w:t>
              </w:r>
            </w:ins>
          </w:p>
        </w:tc>
        <w:tc>
          <w:tcPr>
            <w:tcW w:w="1126" w:type="dxa"/>
          </w:tcPr>
          <w:p w14:paraId="78868CBF" w14:textId="77777777" w:rsidR="00966C96" w:rsidRPr="00555ECC" w:rsidRDefault="00966C96" w:rsidP="00966C96">
            <w:pPr>
              <w:pStyle w:val="MDPI42tablebody"/>
              <w:spacing w:line="240" w:lineRule="auto"/>
              <w:ind w:right="340"/>
              <w:jc w:val="right"/>
              <w:rPr>
                <w:ins w:id="883" w:author="Pečnik, Klemen" w:date="2022-09-23T21:30:00Z"/>
                <w:color w:val="000000" w:themeColor="text1"/>
                <w:sz w:val="18"/>
                <w:szCs w:val="18"/>
                <w:lang w:val="en-GB"/>
              </w:rPr>
            </w:pPr>
            <w:ins w:id="884" w:author="Pečnik, Klemen" w:date="2022-09-23T21:30:00Z">
              <w:r w:rsidRPr="00555ECC">
                <w:rPr>
                  <w:color w:val="000000" w:themeColor="text1"/>
                  <w:sz w:val="18"/>
                  <w:szCs w:val="18"/>
                  <w:lang w:val="en-GB"/>
                </w:rPr>
                <w:t>0 %</w:t>
              </w:r>
            </w:ins>
          </w:p>
        </w:tc>
      </w:tr>
      <w:tr w:rsidR="00966C96" w:rsidRPr="00025C5D" w14:paraId="5EFD72D4" w14:textId="77777777" w:rsidTr="00555ECC">
        <w:trPr>
          <w:ins w:id="885" w:author="Pečnik, Klemen" w:date="2022-09-23T21:30:00Z"/>
        </w:trPr>
        <w:tc>
          <w:tcPr>
            <w:tcW w:w="936" w:type="dxa"/>
            <w:shd w:val="clear" w:color="auto" w:fill="auto"/>
          </w:tcPr>
          <w:p w14:paraId="11847596" w14:textId="77777777" w:rsidR="00966C96" w:rsidRPr="00555ECC" w:rsidRDefault="00966C96" w:rsidP="00966C96">
            <w:pPr>
              <w:pStyle w:val="MDPI42tablebody"/>
              <w:spacing w:line="240" w:lineRule="auto"/>
              <w:rPr>
                <w:ins w:id="886" w:author="Pečnik, Klemen" w:date="2022-09-23T21:30:00Z"/>
                <w:color w:val="000000" w:themeColor="text1"/>
                <w:sz w:val="18"/>
                <w:szCs w:val="18"/>
                <w:lang w:val="en-GB"/>
              </w:rPr>
            </w:pPr>
            <w:ins w:id="887" w:author="Pečnik, Klemen" w:date="2022-09-23T21:30:00Z">
              <w:r w:rsidRPr="00555ECC">
                <w:rPr>
                  <w:color w:val="000000" w:themeColor="text1"/>
                  <w:sz w:val="18"/>
                  <w:szCs w:val="18"/>
                  <w:lang w:val="en-GB"/>
                </w:rPr>
                <w:t>-4</w:t>
              </w:r>
            </w:ins>
          </w:p>
        </w:tc>
        <w:tc>
          <w:tcPr>
            <w:tcW w:w="1259" w:type="dxa"/>
          </w:tcPr>
          <w:p w14:paraId="219FC393" w14:textId="1696FC01" w:rsidR="00966C96" w:rsidRPr="00555ECC" w:rsidRDefault="00966C96" w:rsidP="00966C96">
            <w:pPr>
              <w:pStyle w:val="MDPI42tablebody"/>
              <w:spacing w:line="240" w:lineRule="auto"/>
              <w:ind w:right="340"/>
              <w:jc w:val="right"/>
              <w:rPr>
                <w:ins w:id="888" w:author="Pečnik, Klemen" w:date="2022-09-23T21:30:00Z"/>
                <w:color w:val="000000" w:themeColor="text1"/>
                <w:sz w:val="18"/>
                <w:szCs w:val="18"/>
                <w:lang w:val="en-GB"/>
              </w:rPr>
            </w:pPr>
            <w:ins w:id="889" w:author="Pečnik, Klemen" w:date="2022-09-24T03:27:00Z">
              <w:r w:rsidRPr="00555ECC">
                <w:rPr>
                  <w:color w:val="000000" w:themeColor="text1"/>
                  <w:sz w:val="18"/>
                  <w:szCs w:val="18"/>
                  <w:lang w:val="en-GB"/>
                </w:rPr>
                <w:t>0 %</w:t>
              </w:r>
            </w:ins>
          </w:p>
        </w:tc>
        <w:tc>
          <w:tcPr>
            <w:tcW w:w="1126" w:type="dxa"/>
            <w:shd w:val="clear" w:color="auto" w:fill="auto"/>
          </w:tcPr>
          <w:p w14:paraId="091EAE34" w14:textId="3E43D614" w:rsidR="00966C96" w:rsidRPr="00555ECC" w:rsidRDefault="00966C96" w:rsidP="00966C96">
            <w:pPr>
              <w:pStyle w:val="MDPI42tablebody"/>
              <w:spacing w:line="240" w:lineRule="auto"/>
              <w:ind w:right="340"/>
              <w:jc w:val="right"/>
              <w:rPr>
                <w:ins w:id="890" w:author="Pečnik, Klemen" w:date="2022-09-23T21:30:00Z"/>
                <w:color w:val="000000" w:themeColor="text1"/>
                <w:sz w:val="18"/>
                <w:szCs w:val="18"/>
                <w:lang w:val="en-GB"/>
              </w:rPr>
            </w:pPr>
            <w:ins w:id="891" w:author="Pečnik, Klemen" w:date="2022-09-24T03:27:00Z">
              <w:r w:rsidRPr="00555ECC">
                <w:rPr>
                  <w:color w:val="000000" w:themeColor="text1"/>
                  <w:sz w:val="18"/>
                  <w:szCs w:val="18"/>
                  <w:lang w:val="en-GB"/>
                </w:rPr>
                <w:t>0 %</w:t>
              </w:r>
            </w:ins>
          </w:p>
        </w:tc>
        <w:tc>
          <w:tcPr>
            <w:tcW w:w="1017" w:type="dxa"/>
          </w:tcPr>
          <w:p w14:paraId="790DC586" w14:textId="552C34FC" w:rsidR="00966C96" w:rsidRPr="00555ECC" w:rsidRDefault="00966C96" w:rsidP="00966C96">
            <w:pPr>
              <w:pStyle w:val="MDPI42tablebody"/>
              <w:spacing w:line="240" w:lineRule="auto"/>
              <w:ind w:right="340"/>
              <w:jc w:val="right"/>
              <w:rPr>
                <w:ins w:id="892" w:author="Pečnik, Klemen" w:date="2022-09-23T21:30:00Z"/>
                <w:color w:val="000000" w:themeColor="text1"/>
                <w:sz w:val="18"/>
                <w:szCs w:val="18"/>
                <w:lang w:val="en-GB"/>
              </w:rPr>
            </w:pPr>
            <w:ins w:id="893" w:author="Pečnik, Klemen" w:date="2022-09-24T03:27:00Z">
              <w:r w:rsidRPr="00555ECC">
                <w:rPr>
                  <w:color w:val="000000" w:themeColor="text1"/>
                  <w:sz w:val="18"/>
                  <w:szCs w:val="18"/>
                  <w:lang w:val="en-GB"/>
                </w:rPr>
                <w:t>0 %</w:t>
              </w:r>
            </w:ins>
          </w:p>
        </w:tc>
        <w:tc>
          <w:tcPr>
            <w:tcW w:w="1235" w:type="dxa"/>
          </w:tcPr>
          <w:p w14:paraId="205F8E35" w14:textId="77777777" w:rsidR="00966C96" w:rsidRPr="00555ECC" w:rsidRDefault="00966C96" w:rsidP="00966C96">
            <w:pPr>
              <w:pStyle w:val="MDPI42tablebody"/>
              <w:spacing w:line="240" w:lineRule="auto"/>
              <w:ind w:right="340"/>
              <w:jc w:val="right"/>
              <w:rPr>
                <w:ins w:id="894" w:author="Pečnik, Klemen" w:date="2022-09-23T21:30:00Z"/>
                <w:color w:val="000000" w:themeColor="text1"/>
                <w:sz w:val="18"/>
                <w:szCs w:val="18"/>
                <w:lang w:val="en-GB"/>
              </w:rPr>
            </w:pPr>
            <w:ins w:id="895" w:author="Pečnik, Klemen" w:date="2022-09-23T21:30:00Z">
              <w:r w:rsidRPr="00555ECC">
                <w:rPr>
                  <w:color w:val="000000" w:themeColor="text1"/>
                  <w:sz w:val="18"/>
                  <w:szCs w:val="18"/>
                  <w:lang w:val="en-GB"/>
                </w:rPr>
                <w:t>0 %</w:t>
              </w:r>
            </w:ins>
          </w:p>
        </w:tc>
        <w:tc>
          <w:tcPr>
            <w:tcW w:w="1126" w:type="dxa"/>
          </w:tcPr>
          <w:p w14:paraId="0CDF49B8" w14:textId="77777777" w:rsidR="00966C96" w:rsidRPr="00555ECC" w:rsidRDefault="00966C96" w:rsidP="00966C96">
            <w:pPr>
              <w:pStyle w:val="MDPI42tablebody"/>
              <w:spacing w:line="240" w:lineRule="auto"/>
              <w:ind w:right="340"/>
              <w:jc w:val="right"/>
              <w:rPr>
                <w:ins w:id="896" w:author="Pečnik, Klemen" w:date="2022-09-23T21:30:00Z"/>
                <w:color w:val="000000" w:themeColor="text1"/>
                <w:sz w:val="18"/>
                <w:szCs w:val="18"/>
                <w:lang w:val="en-GB"/>
              </w:rPr>
            </w:pPr>
            <w:ins w:id="897" w:author="Pečnik, Klemen" w:date="2022-09-23T21:30:00Z">
              <w:r w:rsidRPr="00555ECC">
                <w:rPr>
                  <w:color w:val="000000" w:themeColor="text1"/>
                  <w:sz w:val="18"/>
                  <w:szCs w:val="18"/>
                  <w:lang w:val="en-GB"/>
                </w:rPr>
                <w:t>0 %</w:t>
              </w:r>
            </w:ins>
          </w:p>
        </w:tc>
        <w:tc>
          <w:tcPr>
            <w:tcW w:w="1126" w:type="dxa"/>
          </w:tcPr>
          <w:p w14:paraId="6D1BCFBD" w14:textId="77777777" w:rsidR="00966C96" w:rsidRPr="00555ECC" w:rsidRDefault="00966C96" w:rsidP="00966C96">
            <w:pPr>
              <w:pStyle w:val="MDPI42tablebody"/>
              <w:spacing w:line="240" w:lineRule="auto"/>
              <w:ind w:right="340"/>
              <w:jc w:val="right"/>
              <w:rPr>
                <w:ins w:id="898" w:author="Pečnik, Klemen" w:date="2022-09-23T21:30:00Z"/>
                <w:color w:val="000000" w:themeColor="text1"/>
                <w:sz w:val="18"/>
                <w:szCs w:val="18"/>
                <w:lang w:val="en-GB"/>
              </w:rPr>
            </w:pPr>
            <w:ins w:id="899" w:author="Pečnik, Klemen" w:date="2022-09-23T21:30:00Z">
              <w:r w:rsidRPr="00555ECC">
                <w:rPr>
                  <w:color w:val="000000" w:themeColor="text1"/>
                  <w:sz w:val="18"/>
                  <w:szCs w:val="18"/>
                  <w:lang w:val="en-GB"/>
                </w:rPr>
                <w:t>2 %</w:t>
              </w:r>
            </w:ins>
          </w:p>
        </w:tc>
      </w:tr>
      <w:tr w:rsidR="00966C96" w:rsidRPr="00025C5D" w14:paraId="023AE0C4" w14:textId="77777777" w:rsidTr="00555ECC">
        <w:trPr>
          <w:ins w:id="900" w:author="Pečnik, Klemen" w:date="2022-09-23T21:30:00Z"/>
        </w:trPr>
        <w:tc>
          <w:tcPr>
            <w:tcW w:w="936" w:type="dxa"/>
            <w:shd w:val="clear" w:color="auto" w:fill="auto"/>
          </w:tcPr>
          <w:p w14:paraId="3C2B21E2" w14:textId="77777777" w:rsidR="00966C96" w:rsidRPr="00555ECC" w:rsidRDefault="00966C96" w:rsidP="00966C96">
            <w:pPr>
              <w:pStyle w:val="MDPI42tablebody"/>
              <w:spacing w:line="240" w:lineRule="auto"/>
              <w:rPr>
                <w:ins w:id="901" w:author="Pečnik, Klemen" w:date="2022-09-23T21:30:00Z"/>
                <w:color w:val="000000" w:themeColor="text1"/>
                <w:sz w:val="18"/>
                <w:szCs w:val="18"/>
                <w:lang w:val="en-GB"/>
              </w:rPr>
            </w:pPr>
            <w:ins w:id="902" w:author="Pečnik, Klemen" w:date="2022-09-23T21:30:00Z">
              <w:r w:rsidRPr="00555ECC">
                <w:rPr>
                  <w:color w:val="000000" w:themeColor="text1"/>
                  <w:sz w:val="18"/>
                  <w:szCs w:val="18"/>
                  <w:lang w:val="en-GB"/>
                </w:rPr>
                <w:t>-3</w:t>
              </w:r>
            </w:ins>
          </w:p>
        </w:tc>
        <w:tc>
          <w:tcPr>
            <w:tcW w:w="1259" w:type="dxa"/>
          </w:tcPr>
          <w:p w14:paraId="5DBFA009" w14:textId="4FB827FB" w:rsidR="00966C96" w:rsidRPr="00555ECC" w:rsidRDefault="00966C96" w:rsidP="00966C96">
            <w:pPr>
              <w:pStyle w:val="MDPI42tablebody"/>
              <w:spacing w:line="240" w:lineRule="auto"/>
              <w:ind w:right="340"/>
              <w:jc w:val="right"/>
              <w:rPr>
                <w:ins w:id="903" w:author="Pečnik, Klemen" w:date="2022-09-23T21:30:00Z"/>
                <w:color w:val="000000" w:themeColor="text1"/>
                <w:sz w:val="18"/>
                <w:szCs w:val="18"/>
                <w:lang w:val="en-GB"/>
              </w:rPr>
            </w:pPr>
            <w:ins w:id="904" w:author="Pečnik, Klemen" w:date="2022-09-24T03:27:00Z">
              <w:r w:rsidRPr="00555ECC">
                <w:rPr>
                  <w:color w:val="000000" w:themeColor="text1"/>
                  <w:sz w:val="18"/>
                  <w:szCs w:val="18"/>
                  <w:lang w:val="en-GB"/>
                </w:rPr>
                <w:t>0 %</w:t>
              </w:r>
            </w:ins>
          </w:p>
        </w:tc>
        <w:tc>
          <w:tcPr>
            <w:tcW w:w="1126" w:type="dxa"/>
            <w:shd w:val="clear" w:color="auto" w:fill="auto"/>
          </w:tcPr>
          <w:p w14:paraId="1B6B574F" w14:textId="5C3DB769" w:rsidR="00966C96" w:rsidRPr="00555ECC" w:rsidRDefault="00966C96" w:rsidP="00966C96">
            <w:pPr>
              <w:pStyle w:val="MDPI42tablebody"/>
              <w:spacing w:line="240" w:lineRule="auto"/>
              <w:ind w:right="340"/>
              <w:jc w:val="right"/>
              <w:rPr>
                <w:ins w:id="905" w:author="Pečnik, Klemen" w:date="2022-09-23T21:30:00Z"/>
                <w:color w:val="000000" w:themeColor="text1"/>
                <w:sz w:val="18"/>
                <w:szCs w:val="18"/>
                <w:lang w:val="en-GB"/>
              </w:rPr>
            </w:pPr>
            <w:ins w:id="906" w:author="Pečnik, Klemen" w:date="2022-09-24T03:27:00Z">
              <w:r w:rsidRPr="00555ECC">
                <w:rPr>
                  <w:color w:val="000000" w:themeColor="text1"/>
                  <w:sz w:val="18"/>
                  <w:szCs w:val="18"/>
                  <w:lang w:val="en-GB"/>
                </w:rPr>
                <w:t>0 %</w:t>
              </w:r>
            </w:ins>
          </w:p>
        </w:tc>
        <w:tc>
          <w:tcPr>
            <w:tcW w:w="1017" w:type="dxa"/>
          </w:tcPr>
          <w:p w14:paraId="0001239B" w14:textId="4C4136D5" w:rsidR="00966C96" w:rsidRPr="00555ECC" w:rsidRDefault="00966C96" w:rsidP="00966C96">
            <w:pPr>
              <w:pStyle w:val="MDPI42tablebody"/>
              <w:spacing w:line="240" w:lineRule="auto"/>
              <w:ind w:right="340"/>
              <w:jc w:val="right"/>
              <w:rPr>
                <w:ins w:id="907" w:author="Pečnik, Klemen" w:date="2022-09-23T21:30:00Z"/>
                <w:color w:val="000000" w:themeColor="text1"/>
                <w:sz w:val="18"/>
                <w:szCs w:val="18"/>
                <w:lang w:val="en-GB"/>
              </w:rPr>
            </w:pPr>
            <w:ins w:id="908" w:author="Pečnik, Klemen" w:date="2022-09-24T03:27:00Z">
              <w:r w:rsidRPr="00555ECC">
                <w:rPr>
                  <w:color w:val="000000" w:themeColor="text1"/>
                  <w:sz w:val="18"/>
                  <w:szCs w:val="18"/>
                  <w:lang w:val="en-GB"/>
                </w:rPr>
                <w:t>0 %</w:t>
              </w:r>
            </w:ins>
          </w:p>
        </w:tc>
        <w:tc>
          <w:tcPr>
            <w:tcW w:w="1235" w:type="dxa"/>
          </w:tcPr>
          <w:p w14:paraId="46BFA3BC" w14:textId="77777777" w:rsidR="00966C96" w:rsidRPr="00555ECC" w:rsidRDefault="00966C96" w:rsidP="00966C96">
            <w:pPr>
              <w:pStyle w:val="MDPI42tablebody"/>
              <w:spacing w:line="240" w:lineRule="auto"/>
              <w:ind w:right="340"/>
              <w:jc w:val="right"/>
              <w:rPr>
                <w:ins w:id="909" w:author="Pečnik, Klemen" w:date="2022-09-23T21:30:00Z"/>
                <w:color w:val="000000" w:themeColor="text1"/>
                <w:sz w:val="18"/>
                <w:szCs w:val="18"/>
                <w:lang w:val="en-GB"/>
              </w:rPr>
            </w:pPr>
            <w:ins w:id="910" w:author="Pečnik, Klemen" w:date="2022-09-23T21:30:00Z">
              <w:r w:rsidRPr="00555ECC">
                <w:rPr>
                  <w:color w:val="000000" w:themeColor="text1"/>
                  <w:sz w:val="18"/>
                  <w:szCs w:val="18"/>
                  <w:lang w:val="en-GB"/>
                </w:rPr>
                <w:t>0 %</w:t>
              </w:r>
            </w:ins>
          </w:p>
        </w:tc>
        <w:tc>
          <w:tcPr>
            <w:tcW w:w="1126" w:type="dxa"/>
          </w:tcPr>
          <w:p w14:paraId="40F94681" w14:textId="77777777" w:rsidR="00966C96" w:rsidRPr="00555ECC" w:rsidRDefault="00966C96" w:rsidP="00966C96">
            <w:pPr>
              <w:pStyle w:val="MDPI42tablebody"/>
              <w:spacing w:line="240" w:lineRule="auto"/>
              <w:ind w:right="340"/>
              <w:jc w:val="right"/>
              <w:rPr>
                <w:ins w:id="911" w:author="Pečnik, Klemen" w:date="2022-09-23T21:30:00Z"/>
                <w:color w:val="000000" w:themeColor="text1"/>
                <w:sz w:val="18"/>
                <w:szCs w:val="18"/>
                <w:lang w:val="en-GB"/>
              </w:rPr>
            </w:pPr>
            <w:ins w:id="912" w:author="Pečnik, Klemen" w:date="2022-09-23T21:30:00Z">
              <w:r w:rsidRPr="00555ECC">
                <w:rPr>
                  <w:color w:val="000000" w:themeColor="text1"/>
                  <w:sz w:val="18"/>
                  <w:szCs w:val="18"/>
                  <w:lang w:val="en-GB"/>
                </w:rPr>
                <w:t>2 %</w:t>
              </w:r>
            </w:ins>
          </w:p>
        </w:tc>
        <w:tc>
          <w:tcPr>
            <w:tcW w:w="1126" w:type="dxa"/>
          </w:tcPr>
          <w:p w14:paraId="36129715" w14:textId="77777777" w:rsidR="00966C96" w:rsidRPr="00555ECC" w:rsidRDefault="00966C96" w:rsidP="00966C96">
            <w:pPr>
              <w:pStyle w:val="MDPI42tablebody"/>
              <w:spacing w:line="240" w:lineRule="auto"/>
              <w:ind w:right="340"/>
              <w:jc w:val="right"/>
              <w:rPr>
                <w:ins w:id="913" w:author="Pečnik, Klemen" w:date="2022-09-23T21:30:00Z"/>
                <w:color w:val="000000" w:themeColor="text1"/>
                <w:sz w:val="18"/>
                <w:szCs w:val="18"/>
                <w:lang w:val="en-GB"/>
              </w:rPr>
            </w:pPr>
            <w:ins w:id="914" w:author="Pečnik, Klemen" w:date="2022-09-23T21:30:00Z">
              <w:r w:rsidRPr="00555ECC">
                <w:rPr>
                  <w:color w:val="000000" w:themeColor="text1"/>
                  <w:sz w:val="18"/>
                  <w:szCs w:val="18"/>
                  <w:lang w:val="en-GB"/>
                </w:rPr>
                <w:t>1 %</w:t>
              </w:r>
            </w:ins>
          </w:p>
        </w:tc>
      </w:tr>
      <w:tr w:rsidR="00966C96" w:rsidRPr="00025C5D" w14:paraId="4A390D30" w14:textId="77777777" w:rsidTr="00555ECC">
        <w:trPr>
          <w:ins w:id="915" w:author="Pečnik, Klemen" w:date="2022-09-23T21:30:00Z"/>
        </w:trPr>
        <w:tc>
          <w:tcPr>
            <w:tcW w:w="936" w:type="dxa"/>
            <w:shd w:val="clear" w:color="auto" w:fill="auto"/>
          </w:tcPr>
          <w:p w14:paraId="27CD7467" w14:textId="77777777" w:rsidR="00966C96" w:rsidRPr="00555ECC" w:rsidRDefault="00966C96" w:rsidP="00966C96">
            <w:pPr>
              <w:pStyle w:val="MDPI42tablebody"/>
              <w:spacing w:line="240" w:lineRule="auto"/>
              <w:rPr>
                <w:ins w:id="916" w:author="Pečnik, Klemen" w:date="2022-09-23T21:30:00Z"/>
                <w:color w:val="000000" w:themeColor="text1"/>
                <w:sz w:val="18"/>
                <w:szCs w:val="18"/>
                <w:lang w:val="en-GB"/>
              </w:rPr>
            </w:pPr>
            <w:ins w:id="917" w:author="Pečnik, Klemen" w:date="2022-09-23T21:30:00Z">
              <w:r w:rsidRPr="00555ECC">
                <w:rPr>
                  <w:color w:val="000000" w:themeColor="text1"/>
                  <w:sz w:val="18"/>
                  <w:szCs w:val="18"/>
                  <w:lang w:val="en-GB"/>
                </w:rPr>
                <w:t>-2</w:t>
              </w:r>
            </w:ins>
          </w:p>
        </w:tc>
        <w:tc>
          <w:tcPr>
            <w:tcW w:w="1259" w:type="dxa"/>
          </w:tcPr>
          <w:p w14:paraId="0FF76BEA" w14:textId="64B2ECE9" w:rsidR="00966C96" w:rsidRPr="00555ECC" w:rsidRDefault="00966C96" w:rsidP="00966C96">
            <w:pPr>
              <w:pStyle w:val="MDPI42tablebody"/>
              <w:spacing w:line="240" w:lineRule="auto"/>
              <w:ind w:right="340"/>
              <w:jc w:val="right"/>
              <w:rPr>
                <w:ins w:id="918" w:author="Pečnik, Klemen" w:date="2022-09-23T21:30:00Z"/>
                <w:color w:val="000000" w:themeColor="text1"/>
                <w:sz w:val="18"/>
                <w:szCs w:val="18"/>
                <w:lang w:val="en-GB"/>
              </w:rPr>
            </w:pPr>
            <w:ins w:id="919" w:author="Pečnik, Klemen" w:date="2022-09-24T03:27:00Z">
              <w:r w:rsidRPr="00555ECC">
                <w:rPr>
                  <w:color w:val="000000" w:themeColor="text1"/>
                  <w:sz w:val="18"/>
                  <w:szCs w:val="18"/>
                  <w:lang w:val="en-GB"/>
                </w:rPr>
                <w:t>1 %</w:t>
              </w:r>
            </w:ins>
          </w:p>
        </w:tc>
        <w:tc>
          <w:tcPr>
            <w:tcW w:w="1126" w:type="dxa"/>
            <w:shd w:val="clear" w:color="auto" w:fill="auto"/>
          </w:tcPr>
          <w:p w14:paraId="21F3A7FB" w14:textId="48F3D797" w:rsidR="00966C96" w:rsidRPr="00555ECC" w:rsidRDefault="00966C96" w:rsidP="00966C96">
            <w:pPr>
              <w:pStyle w:val="MDPI42tablebody"/>
              <w:spacing w:line="240" w:lineRule="auto"/>
              <w:ind w:right="340"/>
              <w:jc w:val="right"/>
              <w:rPr>
                <w:ins w:id="920" w:author="Pečnik, Klemen" w:date="2022-09-23T21:30:00Z"/>
                <w:color w:val="000000" w:themeColor="text1"/>
                <w:sz w:val="18"/>
                <w:szCs w:val="18"/>
                <w:lang w:val="en-GB"/>
              </w:rPr>
            </w:pPr>
            <w:ins w:id="921" w:author="Pečnik, Klemen" w:date="2022-09-24T03:27:00Z">
              <w:r w:rsidRPr="00555ECC">
                <w:rPr>
                  <w:color w:val="000000" w:themeColor="text1"/>
                  <w:sz w:val="18"/>
                  <w:szCs w:val="18"/>
                  <w:lang w:val="en-GB"/>
                </w:rPr>
                <w:t>1 %</w:t>
              </w:r>
            </w:ins>
          </w:p>
        </w:tc>
        <w:tc>
          <w:tcPr>
            <w:tcW w:w="1017" w:type="dxa"/>
          </w:tcPr>
          <w:p w14:paraId="1B8015F6" w14:textId="5FB174F6" w:rsidR="00966C96" w:rsidRPr="00555ECC" w:rsidRDefault="00966C96" w:rsidP="00966C96">
            <w:pPr>
              <w:pStyle w:val="MDPI42tablebody"/>
              <w:spacing w:line="240" w:lineRule="auto"/>
              <w:ind w:right="340"/>
              <w:jc w:val="right"/>
              <w:rPr>
                <w:ins w:id="922" w:author="Pečnik, Klemen" w:date="2022-09-23T21:30:00Z"/>
                <w:color w:val="000000" w:themeColor="text1"/>
                <w:sz w:val="18"/>
                <w:szCs w:val="18"/>
                <w:lang w:val="en-GB"/>
              </w:rPr>
            </w:pPr>
            <w:ins w:id="923" w:author="Pečnik, Klemen" w:date="2022-09-24T03:27:00Z">
              <w:r w:rsidRPr="00555ECC">
                <w:rPr>
                  <w:color w:val="000000" w:themeColor="text1"/>
                  <w:sz w:val="18"/>
                  <w:szCs w:val="18"/>
                  <w:lang w:val="en-GB"/>
                </w:rPr>
                <w:t>0 %</w:t>
              </w:r>
            </w:ins>
          </w:p>
        </w:tc>
        <w:tc>
          <w:tcPr>
            <w:tcW w:w="1235" w:type="dxa"/>
          </w:tcPr>
          <w:p w14:paraId="1BD746AD" w14:textId="633777C8" w:rsidR="00966C96" w:rsidRPr="00555ECC" w:rsidRDefault="00084555" w:rsidP="00966C96">
            <w:pPr>
              <w:pStyle w:val="MDPI42tablebody"/>
              <w:spacing w:line="240" w:lineRule="auto"/>
              <w:ind w:right="340"/>
              <w:jc w:val="right"/>
              <w:rPr>
                <w:ins w:id="924" w:author="Pečnik, Klemen" w:date="2022-09-23T21:30:00Z"/>
                <w:color w:val="000000" w:themeColor="text1"/>
                <w:sz w:val="18"/>
                <w:szCs w:val="18"/>
                <w:lang w:val="en-GB"/>
              </w:rPr>
            </w:pPr>
            <w:ins w:id="925" w:author="Pečnik, Klemen" w:date="2022-09-24T03:28:00Z">
              <w:r>
                <w:rPr>
                  <w:color w:val="000000" w:themeColor="text1"/>
                  <w:sz w:val="18"/>
                  <w:szCs w:val="18"/>
                  <w:lang w:val="en-GB"/>
                </w:rPr>
                <w:t>3</w:t>
              </w:r>
            </w:ins>
            <w:ins w:id="926" w:author="Pečnik, Klemen" w:date="2022-09-23T21:30:00Z">
              <w:r w:rsidR="00966C96" w:rsidRPr="00555ECC">
                <w:rPr>
                  <w:color w:val="000000" w:themeColor="text1"/>
                  <w:sz w:val="18"/>
                  <w:szCs w:val="18"/>
                  <w:lang w:val="en-GB"/>
                </w:rPr>
                <w:t xml:space="preserve"> %</w:t>
              </w:r>
            </w:ins>
          </w:p>
        </w:tc>
        <w:tc>
          <w:tcPr>
            <w:tcW w:w="1126" w:type="dxa"/>
          </w:tcPr>
          <w:p w14:paraId="2CBF1931" w14:textId="77777777" w:rsidR="00966C96" w:rsidRPr="00555ECC" w:rsidRDefault="00966C96" w:rsidP="00966C96">
            <w:pPr>
              <w:pStyle w:val="MDPI42tablebody"/>
              <w:spacing w:line="240" w:lineRule="auto"/>
              <w:ind w:right="340"/>
              <w:jc w:val="right"/>
              <w:rPr>
                <w:ins w:id="927" w:author="Pečnik, Klemen" w:date="2022-09-23T21:30:00Z"/>
                <w:color w:val="000000" w:themeColor="text1"/>
                <w:sz w:val="18"/>
                <w:szCs w:val="18"/>
                <w:lang w:val="en-GB"/>
              </w:rPr>
            </w:pPr>
            <w:ins w:id="928" w:author="Pečnik, Klemen" w:date="2022-09-23T21:30:00Z">
              <w:r w:rsidRPr="00555ECC">
                <w:rPr>
                  <w:color w:val="000000" w:themeColor="text1"/>
                  <w:sz w:val="18"/>
                  <w:szCs w:val="18"/>
                  <w:lang w:val="en-GB"/>
                </w:rPr>
                <w:t>2 %</w:t>
              </w:r>
            </w:ins>
          </w:p>
        </w:tc>
        <w:tc>
          <w:tcPr>
            <w:tcW w:w="1126" w:type="dxa"/>
          </w:tcPr>
          <w:p w14:paraId="3A362513" w14:textId="77777777" w:rsidR="00966C96" w:rsidRPr="00555ECC" w:rsidRDefault="00966C96" w:rsidP="00966C96">
            <w:pPr>
              <w:pStyle w:val="MDPI42tablebody"/>
              <w:spacing w:line="240" w:lineRule="auto"/>
              <w:ind w:right="340"/>
              <w:jc w:val="right"/>
              <w:rPr>
                <w:ins w:id="929" w:author="Pečnik, Klemen" w:date="2022-09-23T21:30:00Z"/>
                <w:color w:val="000000" w:themeColor="text1"/>
                <w:sz w:val="18"/>
                <w:szCs w:val="18"/>
                <w:lang w:val="en-GB"/>
              </w:rPr>
            </w:pPr>
            <w:ins w:id="930" w:author="Pečnik, Klemen" w:date="2022-09-23T21:30:00Z">
              <w:r w:rsidRPr="00555ECC">
                <w:rPr>
                  <w:color w:val="000000" w:themeColor="text1"/>
                  <w:sz w:val="18"/>
                  <w:szCs w:val="18"/>
                  <w:lang w:val="en-GB"/>
                </w:rPr>
                <w:t>0 %</w:t>
              </w:r>
            </w:ins>
          </w:p>
        </w:tc>
      </w:tr>
      <w:tr w:rsidR="00966C96" w:rsidRPr="00025C5D" w14:paraId="1BF65DC6" w14:textId="77777777" w:rsidTr="00555ECC">
        <w:trPr>
          <w:ins w:id="931" w:author="Pečnik, Klemen" w:date="2022-09-23T21:30:00Z"/>
        </w:trPr>
        <w:tc>
          <w:tcPr>
            <w:tcW w:w="936" w:type="dxa"/>
            <w:shd w:val="clear" w:color="auto" w:fill="auto"/>
          </w:tcPr>
          <w:p w14:paraId="09BBC8A0" w14:textId="77777777" w:rsidR="00966C96" w:rsidRPr="00555ECC" w:rsidRDefault="00966C96" w:rsidP="00966C96">
            <w:pPr>
              <w:pStyle w:val="MDPI42tablebody"/>
              <w:spacing w:line="240" w:lineRule="auto"/>
              <w:rPr>
                <w:ins w:id="932" w:author="Pečnik, Klemen" w:date="2022-09-23T21:30:00Z"/>
                <w:color w:val="000000" w:themeColor="text1"/>
                <w:sz w:val="18"/>
                <w:szCs w:val="18"/>
                <w:lang w:val="en-GB"/>
              </w:rPr>
            </w:pPr>
            <w:ins w:id="933" w:author="Pečnik, Klemen" w:date="2022-09-23T21:30:00Z">
              <w:r w:rsidRPr="00555ECC">
                <w:rPr>
                  <w:color w:val="000000" w:themeColor="text1"/>
                  <w:sz w:val="18"/>
                  <w:szCs w:val="18"/>
                  <w:lang w:val="en-GB"/>
                </w:rPr>
                <w:t>-1</w:t>
              </w:r>
            </w:ins>
          </w:p>
        </w:tc>
        <w:tc>
          <w:tcPr>
            <w:tcW w:w="1259" w:type="dxa"/>
          </w:tcPr>
          <w:p w14:paraId="040C61F8" w14:textId="71E8E60C" w:rsidR="00966C96" w:rsidRPr="00555ECC" w:rsidRDefault="00966C96" w:rsidP="00966C96">
            <w:pPr>
              <w:pStyle w:val="MDPI42tablebody"/>
              <w:spacing w:line="240" w:lineRule="auto"/>
              <w:ind w:right="340"/>
              <w:jc w:val="right"/>
              <w:rPr>
                <w:ins w:id="934" w:author="Pečnik, Klemen" w:date="2022-09-23T21:30:00Z"/>
                <w:color w:val="000000" w:themeColor="text1"/>
                <w:sz w:val="18"/>
                <w:szCs w:val="18"/>
                <w:lang w:val="en-GB"/>
              </w:rPr>
            </w:pPr>
            <w:ins w:id="935" w:author="Pečnik, Klemen" w:date="2022-09-24T03:27:00Z">
              <w:r w:rsidRPr="00555ECC">
                <w:rPr>
                  <w:color w:val="000000" w:themeColor="text1"/>
                  <w:sz w:val="18"/>
                  <w:szCs w:val="18"/>
                  <w:lang w:val="en-GB"/>
                </w:rPr>
                <w:t>8 %</w:t>
              </w:r>
            </w:ins>
          </w:p>
        </w:tc>
        <w:tc>
          <w:tcPr>
            <w:tcW w:w="1126" w:type="dxa"/>
            <w:shd w:val="clear" w:color="auto" w:fill="auto"/>
          </w:tcPr>
          <w:p w14:paraId="6A171147" w14:textId="388D3E51" w:rsidR="00966C96" w:rsidRPr="00555ECC" w:rsidRDefault="00966C96" w:rsidP="00966C96">
            <w:pPr>
              <w:pStyle w:val="MDPI42tablebody"/>
              <w:spacing w:line="240" w:lineRule="auto"/>
              <w:ind w:right="340"/>
              <w:jc w:val="right"/>
              <w:rPr>
                <w:ins w:id="936" w:author="Pečnik, Klemen" w:date="2022-09-23T21:30:00Z"/>
                <w:color w:val="000000" w:themeColor="text1"/>
                <w:sz w:val="18"/>
                <w:szCs w:val="18"/>
                <w:lang w:val="en-GB"/>
              </w:rPr>
            </w:pPr>
            <w:ins w:id="937" w:author="Pečnik, Klemen" w:date="2022-09-24T03:27:00Z">
              <w:r w:rsidRPr="00555ECC">
                <w:rPr>
                  <w:color w:val="000000" w:themeColor="text1"/>
                  <w:sz w:val="18"/>
                  <w:szCs w:val="18"/>
                  <w:lang w:val="en-GB"/>
                </w:rPr>
                <w:t>14 %</w:t>
              </w:r>
            </w:ins>
          </w:p>
        </w:tc>
        <w:tc>
          <w:tcPr>
            <w:tcW w:w="1017" w:type="dxa"/>
          </w:tcPr>
          <w:p w14:paraId="11FEB4C0" w14:textId="0C32F4C3" w:rsidR="00966C96" w:rsidRPr="00555ECC" w:rsidRDefault="00966C96" w:rsidP="00966C96">
            <w:pPr>
              <w:pStyle w:val="MDPI42tablebody"/>
              <w:spacing w:line="240" w:lineRule="auto"/>
              <w:ind w:right="340"/>
              <w:jc w:val="right"/>
              <w:rPr>
                <w:ins w:id="938" w:author="Pečnik, Klemen" w:date="2022-09-23T21:30:00Z"/>
                <w:color w:val="000000" w:themeColor="text1"/>
                <w:sz w:val="18"/>
                <w:szCs w:val="18"/>
                <w:lang w:val="en-GB"/>
              </w:rPr>
            </w:pPr>
            <w:ins w:id="939" w:author="Pečnik, Klemen" w:date="2022-09-24T03:27:00Z">
              <w:r w:rsidRPr="00555ECC">
                <w:rPr>
                  <w:color w:val="000000" w:themeColor="text1"/>
                  <w:sz w:val="18"/>
                  <w:szCs w:val="18"/>
                  <w:lang w:val="en-GB"/>
                </w:rPr>
                <w:t>11%</w:t>
              </w:r>
            </w:ins>
          </w:p>
        </w:tc>
        <w:tc>
          <w:tcPr>
            <w:tcW w:w="1235" w:type="dxa"/>
          </w:tcPr>
          <w:p w14:paraId="7368E910" w14:textId="31990A02" w:rsidR="00966C96" w:rsidRPr="00555ECC" w:rsidRDefault="00966C96" w:rsidP="00966C96">
            <w:pPr>
              <w:pStyle w:val="MDPI42tablebody"/>
              <w:spacing w:line="240" w:lineRule="auto"/>
              <w:ind w:right="340"/>
              <w:jc w:val="right"/>
              <w:rPr>
                <w:ins w:id="940" w:author="Pečnik, Klemen" w:date="2022-09-23T21:30:00Z"/>
                <w:color w:val="000000" w:themeColor="text1"/>
                <w:sz w:val="18"/>
                <w:szCs w:val="18"/>
                <w:lang w:val="en-GB"/>
              </w:rPr>
            </w:pPr>
            <w:ins w:id="941" w:author="Pečnik, Klemen" w:date="2022-09-23T21:30:00Z">
              <w:r w:rsidRPr="00555ECC">
                <w:rPr>
                  <w:color w:val="000000" w:themeColor="text1"/>
                  <w:sz w:val="18"/>
                  <w:szCs w:val="18"/>
                  <w:lang w:val="en-GB"/>
                </w:rPr>
                <w:t>1</w:t>
              </w:r>
            </w:ins>
            <w:ins w:id="942" w:author="Pečnik, Klemen" w:date="2022-09-24T03:28:00Z">
              <w:r w:rsidR="00F753AA">
                <w:rPr>
                  <w:color w:val="000000" w:themeColor="text1"/>
                  <w:sz w:val="18"/>
                  <w:szCs w:val="18"/>
                  <w:lang w:val="en-GB"/>
                </w:rPr>
                <w:t xml:space="preserve">3 </w:t>
              </w:r>
            </w:ins>
            <w:ins w:id="943" w:author="Pečnik, Klemen" w:date="2022-09-23T21:30:00Z">
              <w:r w:rsidRPr="00555ECC">
                <w:rPr>
                  <w:color w:val="000000" w:themeColor="text1"/>
                  <w:sz w:val="18"/>
                  <w:szCs w:val="18"/>
                  <w:lang w:val="en-GB"/>
                </w:rPr>
                <w:t>%</w:t>
              </w:r>
            </w:ins>
          </w:p>
        </w:tc>
        <w:tc>
          <w:tcPr>
            <w:tcW w:w="1126" w:type="dxa"/>
          </w:tcPr>
          <w:p w14:paraId="1AC1F750" w14:textId="77777777" w:rsidR="00966C96" w:rsidRPr="00555ECC" w:rsidRDefault="00966C96" w:rsidP="00966C96">
            <w:pPr>
              <w:pStyle w:val="MDPI42tablebody"/>
              <w:spacing w:line="240" w:lineRule="auto"/>
              <w:ind w:right="340"/>
              <w:jc w:val="right"/>
              <w:rPr>
                <w:ins w:id="944" w:author="Pečnik, Klemen" w:date="2022-09-23T21:30:00Z"/>
                <w:color w:val="000000" w:themeColor="text1"/>
                <w:sz w:val="18"/>
                <w:szCs w:val="18"/>
                <w:lang w:val="en-GB"/>
              </w:rPr>
            </w:pPr>
            <w:ins w:id="945" w:author="Pečnik, Klemen" w:date="2022-09-23T21:30:00Z">
              <w:r w:rsidRPr="00555ECC">
                <w:rPr>
                  <w:color w:val="000000" w:themeColor="text1"/>
                  <w:sz w:val="18"/>
                  <w:szCs w:val="18"/>
                  <w:lang w:val="en-GB"/>
                </w:rPr>
                <w:t>11 %</w:t>
              </w:r>
            </w:ins>
          </w:p>
        </w:tc>
        <w:tc>
          <w:tcPr>
            <w:tcW w:w="1126" w:type="dxa"/>
          </w:tcPr>
          <w:p w14:paraId="1E396C24" w14:textId="77777777" w:rsidR="00966C96" w:rsidRPr="00555ECC" w:rsidRDefault="00966C96" w:rsidP="00966C96">
            <w:pPr>
              <w:pStyle w:val="MDPI42tablebody"/>
              <w:spacing w:line="240" w:lineRule="auto"/>
              <w:ind w:right="340"/>
              <w:jc w:val="right"/>
              <w:rPr>
                <w:ins w:id="946" w:author="Pečnik, Klemen" w:date="2022-09-23T21:30:00Z"/>
                <w:color w:val="000000" w:themeColor="text1"/>
                <w:sz w:val="18"/>
                <w:szCs w:val="18"/>
                <w:lang w:val="en-GB"/>
              </w:rPr>
            </w:pPr>
            <w:ins w:id="947" w:author="Pečnik, Klemen" w:date="2022-09-23T21:30:00Z">
              <w:r w:rsidRPr="00555ECC">
                <w:rPr>
                  <w:color w:val="000000" w:themeColor="text1"/>
                  <w:sz w:val="18"/>
                  <w:szCs w:val="18"/>
                  <w:lang w:val="en-GB"/>
                </w:rPr>
                <w:t>10 %</w:t>
              </w:r>
            </w:ins>
          </w:p>
        </w:tc>
      </w:tr>
      <w:tr w:rsidR="00966C96" w:rsidRPr="00025C5D" w14:paraId="2DF1E21A" w14:textId="77777777" w:rsidTr="00555ECC">
        <w:trPr>
          <w:ins w:id="948" w:author="Pečnik, Klemen" w:date="2022-09-23T21:30:00Z"/>
        </w:trPr>
        <w:tc>
          <w:tcPr>
            <w:tcW w:w="936" w:type="dxa"/>
            <w:shd w:val="clear" w:color="auto" w:fill="auto"/>
          </w:tcPr>
          <w:p w14:paraId="55782D5A" w14:textId="77777777" w:rsidR="00966C96" w:rsidRPr="00555ECC" w:rsidRDefault="00966C96" w:rsidP="00966C96">
            <w:pPr>
              <w:pStyle w:val="MDPI42tablebody"/>
              <w:spacing w:line="240" w:lineRule="auto"/>
              <w:rPr>
                <w:ins w:id="949" w:author="Pečnik, Klemen" w:date="2022-09-23T21:30:00Z"/>
                <w:color w:val="000000" w:themeColor="text1"/>
                <w:sz w:val="18"/>
                <w:szCs w:val="18"/>
                <w:lang w:val="en-GB"/>
              </w:rPr>
            </w:pPr>
            <w:ins w:id="950" w:author="Pečnik, Klemen" w:date="2022-09-23T21:30:00Z">
              <w:r w:rsidRPr="00555ECC">
                <w:rPr>
                  <w:color w:val="000000" w:themeColor="text1"/>
                  <w:sz w:val="18"/>
                  <w:szCs w:val="18"/>
                  <w:lang w:val="en-GB"/>
                </w:rPr>
                <w:t>0</w:t>
              </w:r>
            </w:ins>
          </w:p>
        </w:tc>
        <w:tc>
          <w:tcPr>
            <w:tcW w:w="1259" w:type="dxa"/>
          </w:tcPr>
          <w:p w14:paraId="7E70A6EA" w14:textId="2FCAD620" w:rsidR="00966C96" w:rsidRPr="00555ECC" w:rsidRDefault="00966C96" w:rsidP="00966C96">
            <w:pPr>
              <w:pStyle w:val="MDPI42tablebody"/>
              <w:spacing w:line="240" w:lineRule="auto"/>
              <w:ind w:right="340"/>
              <w:jc w:val="right"/>
              <w:rPr>
                <w:ins w:id="951" w:author="Pečnik, Klemen" w:date="2022-09-23T21:30:00Z"/>
                <w:color w:val="000000" w:themeColor="text1"/>
                <w:sz w:val="18"/>
                <w:szCs w:val="18"/>
                <w:lang w:val="en-GB"/>
              </w:rPr>
            </w:pPr>
            <w:ins w:id="952" w:author="Pečnik, Klemen" w:date="2022-09-24T03:27:00Z">
              <w:r w:rsidRPr="00555ECC">
                <w:rPr>
                  <w:color w:val="000000" w:themeColor="text1"/>
                  <w:sz w:val="18"/>
                  <w:szCs w:val="18"/>
                  <w:lang w:val="en-GB"/>
                </w:rPr>
                <w:t>73 %</w:t>
              </w:r>
            </w:ins>
          </w:p>
        </w:tc>
        <w:tc>
          <w:tcPr>
            <w:tcW w:w="1126" w:type="dxa"/>
            <w:shd w:val="clear" w:color="auto" w:fill="auto"/>
          </w:tcPr>
          <w:p w14:paraId="42C05B50" w14:textId="3363088F" w:rsidR="00966C96" w:rsidRPr="00555ECC" w:rsidRDefault="00966C96" w:rsidP="00966C96">
            <w:pPr>
              <w:pStyle w:val="MDPI42tablebody"/>
              <w:spacing w:line="240" w:lineRule="auto"/>
              <w:ind w:right="340"/>
              <w:jc w:val="right"/>
              <w:rPr>
                <w:ins w:id="953" w:author="Pečnik, Klemen" w:date="2022-09-23T21:30:00Z"/>
                <w:color w:val="000000" w:themeColor="text1"/>
                <w:sz w:val="18"/>
                <w:szCs w:val="18"/>
                <w:lang w:val="en-GB"/>
              </w:rPr>
            </w:pPr>
            <w:ins w:id="954" w:author="Pečnik, Klemen" w:date="2022-09-24T03:27:00Z">
              <w:r w:rsidRPr="00555ECC">
                <w:rPr>
                  <w:color w:val="000000" w:themeColor="text1"/>
                  <w:sz w:val="18"/>
                  <w:szCs w:val="18"/>
                  <w:lang w:val="en-GB"/>
                </w:rPr>
                <w:t>69 %</w:t>
              </w:r>
            </w:ins>
          </w:p>
        </w:tc>
        <w:tc>
          <w:tcPr>
            <w:tcW w:w="1017" w:type="dxa"/>
          </w:tcPr>
          <w:p w14:paraId="687BF316" w14:textId="0559BACF" w:rsidR="00966C96" w:rsidRPr="00555ECC" w:rsidRDefault="00966C96" w:rsidP="00966C96">
            <w:pPr>
              <w:pStyle w:val="MDPI42tablebody"/>
              <w:spacing w:line="240" w:lineRule="auto"/>
              <w:ind w:right="340"/>
              <w:jc w:val="right"/>
              <w:rPr>
                <w:ins w:id="955" w:author="Pečnik, Klemen" w:date="2022-09-23T21:30:00Z"/>
                <w:color w:val="000000" w:themeColor="text1"/>
                <w:sz w:val="18"/>
                <w:szCs w:val="18"/>
                <w:lang w:val="en-GB"/>
              </w:rPr>
            </w:pPr>
            <w:ins w:id="956" w:author="Pečnik, Klemen" w:date="2022-09-24T03:27:00Z">
              <w:r w:rsidRPr="00555ECC">
                <w:rPr>
                  <w:color w:val="000000" w:themeColor="text1"/>
                  <w:sz w:val="18"/>
                  <w:szCs w:val="18"/>
                  <w:lang w:val="en-GB"/>
                </w:rPr>
                <w:t>70 %</w:t>
              </w:r>
            </w:ins>
          </w:p>
        </w:tc>
        <w:tc>
          <w:tcPr>
            <w:tcW w:w="1235" w:type="dxa"/>
          </w:tcPr>
          <w:p w14:paraId="762989D3" w14:textId="553A13C3" w:rsidR="00966C96" w:rsidRPr="00555ECC" w:rsidRDefault="00F753AA" w:rsidP="00966C96">
            <w:pPr>
              <w:pStyle w:val="MDPI42tablebody"/>
              <w:spacing w:line="240" w:lineRule="auto"/>
              <w:ind w:right="340"/>
              <w:jc w:val="right"/>
              <w:rPr>
                <w:ins w:id="957" w:author="Pečnik, Klemen" w:date="2022-09-23T21:30:00Z"/>
                <w:color w:val="000000" w:themeColor="text1"/>
                <w:sz w:val="18"/>
                <w:szCs w:val="18"/>
                <w:lang w:val="en-GB"/>
              </w:rPr>
            </w:pPr>
            <w:ins w:id="958" w:author="Pečnik, Klemen" w:date="2022-09-24T03:28:00Z">
              <w:r>
                <w:rPr>
                  <w:color w:val="000000" w:themeColor="text1"/>
                  <w:sz w:val="18"/>
                  <w:szCs w:val="18"/>
                  <w:lang w:val="en-GB"/>
                </w:rPr>
                <w:t>68</w:t>
              </w:r>
            </w:ins>
            <w:ins w:id="959" w:author="Pečnik, Klemen" w:date="2022-09-23T21:30:00Z">
              <w:r w:rsidR="00966C96" w:rsidRPr="00555ECC">
                <w:rPr>
                  <w:color w:val="000000" w:themeColor="text1"/>
                  <w:sz w:val="18"/>
                  <w:szCs w:val="18"/>
                  <w:lang w:val="en-GB"/>
                </w:rPr>
                <w:t xml:space="preserve"> %</w:t>
              </w:r>
            </w:ins>
          </w:p>
        </w:tc>
        <w:tc>
          <w:tcPr>
            <w:tcW w:w="1126" w:type="dxa"/>
          </w:tcPr>
          <w:p w14:paraId="32996701" w14:textId="77777777" w:rsidR="00966C96" w:rsidRPr="00555ECC" w:rsidRDefault="00966C96" w:rsidP="00966C96">
            <w:pPr>
              <w:pStyle w:val="MDPI42tablebody"/>
              <w:spacing w:line="240" w:lineRule="auto"/>
              <w:ind w:right="340"/>
              <w:jc w:val="right"/>
              <w:rPr>
                <w:ins w:id="960" w:author="Pečnik, Klemen" w:date="2022-09-23T21:30:00Z"/>
                <w:color w:val="000000" w:themeColor="text1"/>
                <w:sz w:val="18"/>
                <w:szCs w:val="18"/>
                <w:lang w:val="en-GB"/>
              </w:rPr>
            </w:pPr>
            <w:ins w:id="961" w:author="Pečnik, Klemen" w:date="2022-09-23T21:30:00Z">
              <w:r w:rsidRPr="00555ECC">
                <w:rPr>
                  <w:color w:val="000000" w:themeColor="text1"/>
                  <w:sz w:val="18"/>
                  <w:szCs w:val="18"/>
                  <w:lang w:val="en-GB"/>
                </w:rPr>
                <w:t>73 %</w:t>
              </w:r>
            </w:ins>
          </w:p>
        </w:tc>
        <w:tc>
          <w:tcPr>
            <w:tcW w:w="1126" w:type="dxa"/>
          </w:tcPr>
          <w:p w14:paraId="421154E0" w14:textId="77777777" w:rsidR="00966C96" w:rsidRPr="00555ECC" w:rsidRDefault="00966C96" w:rsidP="00966C96">
            <w:pPr>
              <w:pStyle w:val="MDPI42tablebody"/>
              <w:spacing w:line="240" w:lineRule="auto"/>
              <w:ind w:right="340"/>
              <w:jc w:val="right"/>
              <w:rPr>
                <w:ins w:id="962" w:author="Pečnik, Klemen" w:date="2022-09-23T21:30:00Z"/>
                <w:color w:val="000000" w:themeColor="text1"/>
                <w:sz w:val="18"/>
                <w:szCs w:val="18"/>
                <w:lang w:val="en-GB"/>
              </w:rPr>
            </w:pPr>
            <w:ins w:id="963" w:author="Pečnik, Klemen" w:date="2022-09-23T21:30:00Z">
              <w:r w:rsidRPr="00555ECC">
                <w:rPr>
                  <w:color w:val="000000" w:themeColor="text1"/>
                  <w:sz w:val="18"/>
                  <w:szCs w:val="18"/>
                  <w:lang w:val="en-GB"/>
                </w:rPr>
                <w:t>68 %</w:t>
              </w:r>
            </w:ins>
          </w:p>
        </w:tc>
      </w:tr>
      <w:tr w:rsidR="00966C96" w:rsidRPr="00025C5D" w14:paraId="20A68765" w14:textId="77777777" w:rsidTr="00555ECC">
        <w:trPr>
          <w:ins w:id="964" w:author="Pečnik, Klemen" w:date="2022-09-23T21:30:00Z"/>
        </w:trPr>
        <w:tc>
          <w:tcPr>
            <w:tcW w:w="936" w:type="dxa"/>
            <w:shd w:val="clear" w:color="auto" w:fill="auto"/>
          </w:tcPr>
          <w:p w14:paraId="337BD949" w14:textId="77777777" w:rsidR="00966C96" w:rsidRPr="00555ECC" w:rsidRDefault="00966C96" w:rsidP="00966C96">
            <w:pPr>
              <w:pStyle w:val="MDPI42tablebody"/>
              <w:spacing w:line="240" w:lineRule="auto"/>
              <w:rPr>
                <w:ins w:id="965" w:author="Pečnik, Klemen" w:date="2022-09-23T21:30:00Z"/>
                <w:color w:val="000000" w:themeColor="text1"/>
                <w:sz w:val="18"/>
                <w:szCs w:val="18"/>
                <w:lang w:val="en-GB"/>
              </w:rPr>
            </w:pPr>
            <w:ins w:id="966" w:author="Pečnik, Klemen" w:date="2022-09-23T21:30:00Z">
              <w:r w:rsidRPr="00555ECC">
                <w:rPr>
                  <w:color w:val="000000" w:themeColor="text1"/>
                  <w:sz w:val="18"/>
                  <w:szCs w:val="18"/>
                  <w:lang w:val="en-GB"/>
                </w:rPr>
                <w:t>1</w:t>
              </w:r>
            </w:ins>
          </w:p>
        </w:tc>
        <w:tc>
          <w:tcPr>
            <w:tcW w:w="1259" w:type="dxa"/>
          </w:tcPr>
          <w:p w14:paraId="314B9731" w14:textId="22E61279" w:rsidR="00966C96" w:rsidRPr="00555ECC" w:rsidRDefault="00966C96" w:rsidP="00966C96">
            <w:pPr>
              <w:pStyle w:val="MDPI42tablebody"/>
              <w:spacing w:line="240" w:lineRule="auto"/>
              <w:ind w:right="340"/>
              <w:jc w:val="right"/>
              <w:rPr>
                <w:ins w:id="967" w:author="Pečnik, Klemen" w:date="2022-09-23T21:30:00Z"/>
                <w:color w:val="000000" w:themeColor="text1"/>
                <w:sz w:val="18"/>
                <w:szCs w:val="18"/>
                <w:lang w:val="en-GB"/>
              </w:rPr>
            </w:pPr>
            <w:ins w:id="968" w:author="Pečnik, Klemen" w:date="2022-09-24T03:27:00Z">
              <w:r w:rsidRPr="00555ECC">
                <w:rPr>
                  <w:color w:val="000000" w:themeColor="text1"/>
                  <w:sz w:val="18"/>
                  <w:szCs w:val="18"/>
                  <w:lang w:val="en-GB"/>
                </w:rPr>
                <w:t>18 %</w:t>
              </w:r>
            </w:ins>
          </w:p>
        </w:tc>
        <w:tc>
          <w:tcPr>
            <w:tcW w:w="1126" w:type="dxa"/>
            <w:shd w:val="clear" w:color="auto" w:fill="auto"/>
          </w:tcPr>
          <w:p w14:paraId="3BF40C31" w14:textId="4E989601" w:rsidR="00966C96" w:rsidRPr="00555ECC" w:rsidRDefault="00966C96" w:rsidP="00966C96">
            <w:pPr>
              <w:pStyle w:val="MDPI42tablebody"/>
              <w:spacing w:line="240" w:lineRule="auto"/>
              <w:ind w:right="340"/>
              <w:jc w:val="right"/>
              <w:rPr>
                <w:ins w:id="969" w:author="Pečnik, Klemen" w:date="2022-09-23T21:30:00Z"/>
                <w:color w:val="000000" w:themeColor="text1"/>
                <w:sz w:val="18"/>
                <w:szCs w:val="18"/>
                <w:lang w:val="en-GB"/>
              </w:rPr>
            </w:pPr>
            <w:ins w:id="970" w:author="Pečnik, Klemen" w:date="2022-09-24T03:27:00Z">
              <w:r w:rsidRPr="00555ECC">
                <w:rPr>
                  <w:color w:val="000000" w:themeColor="text1"/>
                  <w:sz w:val="18"/>
                  <w:szCs w:val="18"/>
                  <w:lang w:val="en-GB"/>
                </w:rPr>
                <w:t>11 %</w:t>
              </w:r>
            </w:ins>
          </w:p>
        </w:tc>
        <w:tc>
          <w:tcPr>
            <w:tcW w:w="1017" w:type="dxa"/>
          </w:tcPr>
          <w:p w14:paraId="1C848207" w14:textId="22E3E60C" w:rsidR="00966C96" w:rsidRPr="00555ECC" w:rsidRDefault="00966C96" w:rsidP="00966C96">
            <w:pPr>
              <w:pStyle w:val="MDPI42tablebody"/>
              <w:spacing w:line="240" w:lineRule="auto"/>
              <w:ind w:right="340"/>
              <w:jc w:val="right"/>
              <w:rPr>
                <w:ins w:id="971" w:author="Pečnik, Klemen" w:date="2022-09-23T21:30:00Z"/>
                <w:color w:val="000000" w:themeColor="text1"/>
                <w:sz w:val="18"/>
                <w:szCs w:val="18"/>
                <w:lang w:val="en-GB"/>
              </w:rPr>
            </w:pPr>
            <w:ins w:id="972" w:author="Pečnik, Klemen" w:date="2022-09-24T03:27:00Z">
              <w:r w:rsidRPr="00555ECC">
                <w:rPr>
                  <w:color w:val="000000" w:themeColor="text1"/>
                  <w:sz w:val="18"/>
                  <w:szCs w:val="18"/>
                  <w:lang w:val="en-GB"/>
                </w:rPr>
                <w:t>15 %</w:t>
              </w:r>
            </w:ins>
          </w:p>
        </w:tc>
        <w:tc>
          <w:tcPr>
            <w:tcW w:w="1235" w:type="dxa"/>
          </w:tcPr>
          <w:p w14:paraId="227D124C" w14:textId="75E36F43" w:rsidR="00966C96" w:rsidRPr="00555ECC" w:rsidRDefault="00966C96" w:rsidP="00966C96">
            <w:pPr>
              <w:pStyle w:val="MDPI42tablebody"/>
              <w:spacing w:line="240" w:lineRule="auto"/>
              <w:ind w:right="340"/>
              <w:jc w:val="right"/>
              <w:rPr>
                <w:ins w:id="973" w:author="Pečnik, Klemen" w:date="2022-09-23T21:30:00Z"/>
                <w:color w:val="000000" w:themeColor="text1"/>
                <w:sz w:val="18"/>
                <w:szCs w:val="18"/>
                <w:lang w:val="en-GB"/>
              </w:rPr>
            </w:pPr>
            <w:ins w:id="974" w:author="Pečnik, Klemen" w:date="2022-09-23T21:30:00Z">
              <w:r w:rsidRPr="00555ECC">
                <w:rPr>
                  <w:color w:val="000000" w:themeColor="text1"/>
                  <w:sz w:val="18"/>
                  <w:szCs w:val="18"/>
                  <w:lang w:val="en-GB"/>
                </w:rPr>
                <w:t>1</w:t>
              </w:r>
            </w:ins>
            <w:ins w:id="975" w:author="Pečnik, Klemen" w:date="2022-09-24T03:28:00Z">
              <w:r w:rsidR="00F753AA">
                <w:rPr>
                  <w:color w:val="000000" w:themeColor="text1"/>
                  <w:sz w:val="18"/>
                  <w:szCs w:val="18"/>
                  <w:lang w:val="en-GB"/>
                </w:rPr>
                <w:t>2</w:t>
              </w:r>
            </w:ins>
            <w:ins w:id="976" w:author="Pečnik, Klemen" w:date="2022-09-23T21:30:00Z">
              <w:r w:rsidRPr="00555ECC">
                <w:rPr>
                  <w:color w:val="000000" w:themeColor="text1"/>
                  <w:sz w:val="18"/>
                  <w:szCs w:val="18"/>
                  <w:lang w:val="en-GB"/>
                </w:rPr>
                <w:t xml:space="preserve"> %</w:t>
              </w:r>
            </w:ins>
          </w:p>
        </w:tc>
        <w:tc>
          <w:tcPr>
            <w:tcW w:w="1126" w:type="dxa"/>
          </w:tcPr>
          <w:p w14:paraId="3333B996" w14:textId="77777777" w:rsidR="00966C96" w:rsidRPr="00555ECC" w:rsidRDefault="00966C96" w:rsidP="00966C96">
            <w:pPr>
              <w:pStyle w:val="MDPI42tablebody"/>
              <w:spacing w:line="240" w:lineRule="auto"/>
              <w:ind w:right="340"/>
              <w:jc w:val="right"/>
              <w:rPr>
                <w:ins w:id="977" w:author="Pečnik, Klemen" w:date="2022-09-23T21:30:00Z"/>
                <w:color w:val="000000" w:themeColor="text1"/>
                <w:sz w:val="18"/>
                <w:szCs w:val="18"/>
                <w:lang w:val="en-GB"/>
              </w:rPr>
            </w:pPr>
            <w:ins w:id="978" w:author="Pečnik, Klemen" w:date="2022-09-23T21:30:00Z">
              <w:r w:rsidRPr="00555ECC">
                <w:rPr>
                  <w:color w:val="000000" w:themeColor="text1"/>
                  <w:sz w:val="18"/>
                  <w:szCs w:val="18"/>
                  <w:lang w:val="en-GB"/>
                </w:rPr>
                <w:t>9 %</w:t>
              </w:r>
            </w:ins>
          </w:p>
        </w:tc>
        <w:tc>
          <w:tcPr>
            <w:tcW w:w="1126" w:type="dxa"/>
          </w:tcPr>
          <w:p w14:paraId="6263905F" w14:textId="77777777" w:rsidR="00966C96" w:rsidRPr="00555ECC" w:rsidRDefault="00966C96" w:rsidP="00966C96">
            <w:pPr>
              <w:pStyle w:val="MDPI42tablebody"/>
              <w:spacing w:line="240" w:lineRule="auto"/>
              <w:ind w:right="340"/>
              <w:jc w:val="right"/>
              <w:rPr>
                <w:ins w:id="979" w:author="Pečnik, Klemen" w:date="2022-09-23T21:30:00Z"/>
                <w:color w:val="000000" w:themeColor="text1"/>
                <w:sz w:val="18"/>
                <w:szCs w:val="18"/>
                <w:lang w:val="en-GB"/>
              </w:rPr>
            </w:pPr>
            <w:ins w:id="980" w:author="Pečnik, Klemen" w:date="2022-09-23T21:30:00Z">
              <w:r w:rsidRPr="00555ECC">
                <w:rPr>
                  <w:color w:val="000000" w:themeColor="text1"/>
                  <w:sz w:val="18"/>
                  <w:szCs w:val="18"/>
                  <w:lang w:val="en-GB"/>
                </w:rPr>
                <w:t>14 %</w:t>
              </w:r>
            </w:ins>
          </w:p>
        </w:tc>
      </w:tr>
      <w:tr w:rsidR="00966C96" w:rsidRPr="00B74816" w14:paraId="5064AFAF" w14:textId="77777777" w:rsidTr="00555ECC">
        <w:trPr>
          <w:ins w:id="981" w:author="Pečnik, Klemen" w:date="2022-09-23T21:30:00Z"/>
        </w:trPr>
        <w:tc>
          <w:tcPr>
            <w:tcW w:w="936" w:type="dxa"/>
            <w:shd w:val="clear" w:color="auto" w:fill="auto"/>
          </w:tcPr>
          <w:p w14:paraId="2FA50356" w14:textId="77777777" w:rsidR="00966C96" w:rsidRPr="00555ECC" w:rsidRDefault="00966C96" w:rsidP="00966C96">
            <w:pPr>
              <w:pStyle w:val="MDPI42tablebody"/>
              <w:spacing w:line="240" w:lineRule="auto"/>
              <w:rPr>
                <w:ins w:id="982" w:author="Pečnik, Klemen" w:date="2022-09-23T21:30:00Z"/>
                <w:color w:val="000000" w:themeColor="text1"/>
                <w:sz w:val="18"/>
                <w:szCs w:val="18"/>
                <w:lang w:val="en-GB"/>
              </w:rPr>
            </w:pPr>
            <w:ins w:id="983" w:author="Pečnik, Klemen" w:date="2022-09-23T21:30:00Z">
              <w:r w:rsidRPr="00555ECC">
                <w:rPr>
                  <w:color w:val="000000" w:themeColor="text1"/>
                  <w:sz w:val="18"/>
                  <w:szCs w:val="18"/>
                  <w:lang w:val="en-GB"/>
                </w:rPr>
                <w:t>2</w:t>
              </w:r>
            </w:ins>
          </w:p>
        </w:tc>
        <w:tc>
          <w:tcPr>
            <w:tcW w:w="1259" w:type="dxa"/>
          </w:tcPr>
          <w:p w14:paraId="687DC551" w14:textId="663CAEDF" w:rsidR="00966C96" w:rsidRPr="00555ECC" w:rsidRDefault="00966C96" w:rsidP="00966C96">
            <w:pPr>
              <w:pStyle w:val="MDPI42tablebody"/>
              <w:spacing w:line="240" w:lineRule="auto"/>
              <w:ind w:right="340"/>
              <w:jc w:val="right"/>
              <w:rPr>
                <w:ins w:id="984" w:author="Pečnik, Klemen" w:date="2022-09-23T21:30:00Z"/>
                <w:color w:val="000000" w:themeColor="text1"/>
                <w:sz w:val="18"/>
                <w:szCs w:val="18"/>
                <w:lang w:val="en-GB"/>
              </w:rPr>
            </w:pPr>
            <w:ins w:id="985" w:author="Pečnik, Klemen" w:date="2022-09-24T03:27:00Z">
              <w:r w:rsidRPr="00555ECC">
                <w:rPr>
                  <w:color w:val="000000" w:themeColor="text1"/>
                  <w:sz w:val="18"/>
                  <w:szCs w:val="18"/>
                  <w:lang w:val="en-GB"/>
                </w:rPr>
                <w:t>1 %</w:t>
              </w:r>
            </w:ins>
          </w:p>
        </w:tc>
        <w:tc>
          <w:tcPr>
            <w:tcW w:w="1126" w:type="dxa"/>
            <w:shd w:val="clear" w:color="auto" w:fill="auto"/>
          </w:tcPr>
          <w:p w14:paraId="3C07B4C7" w14:textId="3403EA9D" w:rsidR="00966C96" w:rsidRPr="00555ECC" w:rsidRDefault="00966C96" w:rsidP="00966C96">
            <w:pPr>
              <w:pStyle w:val="MDPI42tablebody"/>
              <w:spacing w:line="240" w:lineRule="auto"/>
              <w:ind w:right="340"/>
              <w:jc w:val="right"/>
              <w:rPr>
                <w:ins w:id="986" w:author="Pečnik, Klemen" w:date="2022-09-23T21:30:00Z"/>
                <w:color w:val="000000" w:themeColor="text1"/>
                <w:sz w:val="18"/>
                <w:szCs w:val="18"/>
                <w:lang w:val="en-GB"/>
              </w:rPr>
            </w:pPr>
            <w:ins w:id="987" w:author="Pečnik, Klemen" w:date="2022-09-24T03:27:00Z">
              <w:r w:rsidRPr="00555ECC">
                <w:rPr>
                  <w:color w:val="000000" w:themeColor="text1"/>
                  <w:sz w:val="18"/>
                  <w:szCs w:val="18"/>
                  <w:lang w:val="en-GB"/>
                </w:rPr>
                <w:t>4 %</w:t>
              </w:r>
            </w:ins>
          </w:p>
        </w:tc>
        <w:tc>
          <w:tcPr>
            <w:tcW w:w="1017" w:type="dxa"/>
          </w:tcPr>
          <w:p w14:paraId="0EAF15E8" w14:textId="1F434CD6" w:rsidR="00966C96" w:rsidRPr="00555ECC" w:rsidRDefault="00966C96" w:rsidP="00966C96">
            <w:pPr>
              <w:pStyle w:val="MDPI42tablebody"/>
              <w:spacing w:line="240" w:lineRule="auto"/>
              <w:ind w:right="340"/>
              <w:jc w:val="right"/>
              <w:rPr>
                <w:ins w:id="988" w:author="Pečnik, Klemen" w:date="2022-09-23T21:30:00Z"/>
                <w:color w:val="000000" w:themeColor="text1"/>
                <w:sz w:val="18"/>
                <w:szCs w:val="18"/>
                <w:lang w:val="en-GB"/>
              </w:rPr>
            </w:pPr>
            <w:ins w:id="989" w:author="Pečnik, Klemen" w:date="2022-09-24T03:27:00Z">
              <w:r w:rsidRPr="00555ECC">
                <w:rPr>
                  <w:color w:val="000000" w:themeColor="text1"/>
                  <w:sz w:val="18"/>
                  <w:szCs w:val="18"/>
                  <w:lang w:val="en-GB"/>
                </w:rPr>
                <w:t>4 %</w:t>
              </w:r>
            </w:ins>
          </w:p>
        </w:tc>
        <w:tc>
          <w:tcPr>
            <w:tcW w:w="1235" w:type="dxa"/>
          </w:tcPr>
          <w:p w14:paraId="6DE81010" w14:textId="0DA0283E" w:rsidR="00966C96" w:rsidRPr="00555ECC" w:rsidRDefault="00F753AA" w:rsidP="00966C96">
            <w:pPr>
              <w:pStyle w:val="MDPI42tablebody"/>
              <w:spacing w:line="240" w:lineRule="auto"/>
              <w:ind w:right="340"/>
              <w:jc w:val="right"/>
              <w:rPr>
                <w:ins w:id="990" w:author="Pečnik, Klemen" w:date="2022-09-23T21:30:00Z"/>
                <w:color w:val="000000" w:themeColor="text1"/>
                <w:sz w:val="18"/>
                <w:szCs w:val="18"/>
                <w:lang w:val="en-GB"/>
              </w:rPr>
            </w:pPr>
            <w:ins w:id="991" w:author="Pečnik, Klemen" w:date="2022-09-24T03:28:00Z">
              <w:r>
                <w:rPr>
                  <w:color w:val="000000" w:themeColor="text1"/>
                  <w:sz w:val="18"/>
                  <w:szCs w:val="18"/>
                  <w:lang w:val="en-GB"/>
                </w:rPr>
                <w:t>2</w:t>
              </w:r>
            </w:ins>
            <w:ins w:id="992" w:author="Pečnik, Klemen" w:date="2022-09-23T21:30:00Z">
              <w:r w:rsidR="00966C96" w:rsidRPr="00555ECC">
                <w:rPr>
                  <w:color w:val="000000" w:themeColor="text1"/>
                  <w:sz w:val="18"/>
                  <w:szCs w:val="18"/>
                  <w:lang w:val="en-GB"/>
                </w:rPr>
                <w:t xml:space="preserve"> %</w:t>
              </w:r>
            </w:ins>
          </w:p>
        </w:tc>
        <w:tc>
          <w:tcPr>
            <w:tcW w:w="1126" w:type="dxa"/>
          </w:tcPr>
          <w:p w14:paraId="7ABD2B26" w14:textId="77777777" w:rsidR="00966C96" w:rsidRPr="00555ECC" w:rsidRDefault="00966C96" w:rsidP="00966C96">
            <w:pPr>
              <w:pStyle w:val="MDPI42tablebody"/>
              <w:spacing w:line="240" w:lineRule="auto"/>
              <w:ind w:right="340"/>
              <w:jc w:val="right"/>
              <w:rPr>
                <w:ins w:id="993" w:author="Pečnik, Klemen" w:date="2022-09-23T21:30:00Z"/>
                <w:color w:val="000000" w:themeColor="text1"/>
                <w:sz w:val="18"/>
                <w:szCs w:val="18"/>
                <w:lang w:val="en-GB"/>
              </w:rPr>
            </w:pPr>
            <w:ins w:id="994" w:author="Pečnik, Klemen" w:date="2022-09-23T21:30:00Z">
              <w:r w:rsidRPr="00555ECC">
                <w:rPr>
                  <w:color w:val="000000" w:themeColor="text1"/>
                  <w:sz w:val="18"/>
                  <w:szCs w:val="18"/>
                  <w:lang w:val="en-GB"/>
                </w:rPr>
                <w:t>3 %</w:t>
              </w:r>
            </w:ins>
          </w:p>
        </w:tc>
        <w:tc>
          <w:tcPr>
            <w:tcW w:w="1126" w:type="dxa"/>
          </w:tcPr>
          <w:p w14:paraId="462D3C07" w14:textId="77777777" w:rsidR="00966C96" w:rsidRPr="00555ECC" w:rsidRDefault="00966C96" w:rsidP="00966C96">
            <w:pPr>
              <w:pStyle w:val="MDPI42tablebody"/>
              <w:spacing w:line="240" w:lineRule="auto"/>
              <w:ind w:right="340"/>
              <w:jc w:val="right"/>
              <w:rPr>
                <w:ins w:id="995" w:author="Pečnik, Klemen" w:date="2022-09-23T21:30:00Z"/>
                <w:color w:val="000000" w:themeColor="text1"/>
                <w:sz w:val="18"/>
                <w:szCs w:val="18"/>
                <w:lang w:val="en-GB"/>
              </w:rPr>
            </w:pPr>
            <w:ins w:id="996" w:author="Pečnik, Klemen" w:date="2022-09-23T21:30:00Z">
              <w:r w:rsidRPr="00555ECC">
                <w:rPr>
                  <w:color w:val="000000" w:themeColor="text1"/>
                  <w:sz w:val="18"/>
                  <w:szCs w:val="18"/>
                  <w:lang w:val="en-GB"/>
                </w:rPr>
                <w:t>4 %</w:t>
              </w:r>
            </w:ins>
          </w:p>
        </w:tc>
      </w:tr>
      <w:tr w:rsidR="00966C96" w:rsidRPr="00B74816" w14:paraId="68E35355" w14:textId="77777777" w:rsidTr="00555ECC">
        <w:trPr>
          <w:ins w:id="997" w:author="Pečnik, Klemen" w:date="2022-09-23T21:30:00Z"/>
        </w:trPr>
        <w:tc>
          <w:tcPr>
            <w:tcW w:w="936" w:type="dxa"/>
            <w:shd w:val="clear" w:color="auto" w:fill="auto"/>
          </w:tcPr>
          <w:p w14:paraId="41B4AFEE" w14:textId="77777777" w:rsidR="00966C96" w:rsidRPr="00555ECC" w:rsidRDefault="00966C96" w:rsidP="00966C96">
            <w:pPr>
              <w:pStyle w:val="MDPI42tablebody"/>
              <w:spacing w:line="240" w:lineRule="auto"/>
              <w:rPr>
                <w:ins w:id="998" w:author="Pečnik, Klemen" w:date="2022-09-23T21:30:00Z"/>
                <w:color w:val="000000" w:themeColor="text1"/>
                <w:sz w:val="18"/>
                <w:szCs w:val="18"/>
                <w:lang w:val="en-GB"/>
              </w:rPr>
            </w:pPr>
            <w:ins w:id="999" w:author="Pečnik, Klemen" w:date="2022-09-23T21:30:00Z">
              <w:r w:rsidRPr="00555ECC">
                <w:rPr>
                  <w:color w:val="000000" w:themeColor="text1"/>
                  <w:sz w:val="18"/>
                  <w:szCs w:val="18"/>
                  <w:lang w:val="en-GB"/>
                </w:rPr>
                <w:t>3</w:t>
              </w:r>
            </w:ins>
          </w:p>
        </w:tc>
        <w:tc>
          <w:tcPr>
            <w:tcW w:w="1259" w:type="dxa"/>
          </w:tcPr>
          <w:p w14:paraId="4BCE11C1" w14:textId="65887E8F" w:rsidR="00966C96" w:rsidRPr="00555ECC" w:rsidRDefault="00966C96" w:rsidP="00966C96">
            <w:pPr>
              <w:pStyle w:val="MDPI42tablebody"/>
              <w:spacing w:line="240" w:lineRule="auto"/>
              <w:ind w:right="340"/>
              <w:jc w:val="right"/>
              <w:rPr>
                <w:ins w:id="1000" w:author="Pečnik, Klemen" w:date="2022-09-23T21:30:00Z"/>
                <w:color w:val="000000" w:themeColor="text1"/>
                <w:sz w:val="18"/>
                <w:szCs w:val="18"/>
                <w:lang w:val="en-GB"/>
              </w:rPr>
            </w:pPr>
            <w:ins w:id="1001" w:author="Pečnik, Klemen" w:date="2022-09-24T03:27:00Z">
              <w:r w:rsidRPr="00555ECC">
                <w:rPr>
                  <w:color w:val="000000" w:themeColor="text1"/>
                  <w:sz w:val="18"/>
                  <w:szCs w:val="18"/>
                  <w:lang w:val="en-GB"/>
                </w:rPr>
                <w:t>0 %</w:t>
              </w:r>
            </w:ins>
          </w:p>
        </w:tc>
        <w:tc>
          <w:tcPr>
            <w:tcW w:w="1126" w:type="dxa"/>
            <w:shd w:val="clear" w:color="auto" w:fill="auto"/>
          </w:tcPr>
          <w:p w14:paraId="3B8C0037" w14:textId="40E53478" w:rsidR="00966C96" w:rsidRPr="00555ECC" w:rsidRDefault="00966C96" w:rsidP="00966C96">
            <w:pPr>
              <w:pStyle w:val="MDPI42tablebody"/>
              <w:spacing w:line="240" w:lineRule="auto"/>
              <w:ind w:right="340"/>
              <w:jc w:val="right"/>
              <w:rPr>
                <w:ins w:id="1002" w:author="Pečnik, Klemen" w:date="2022-09-23T21:30:00Z"/>
                <w:color w:val="000000" w:themeColor="text1"/>
                <w:sz w:val="18"/>
                <w:szCs w:val="18"/>
                <w:lang w:val="en-GB"/>
              </w:rPr>
            </w:pPr>
            <w:ins w:id="1003" w:author="Pečnik, Klemen" w:date="2022-09-24T03:27:00Z">
              <w:r w:rsidRPr="00555ECC">
                <w:rPr>
                  <w:color w:val="000000" w:themeColor="text1"/>
                  <w:sz w:val="18"/>
                  <w:szCs w:val="18"/>
                  <w:lang w:val="en-GB"/>
                </w:rPr>
                <w:t>1 %</w:t>
              </w:r>
            </w:ins>
          </w:p>
        </w:tc>
        <w:tc>
          <w:tcPr>
            <w:tcW w:w="1017" w:type="dxa"/>
          </w:tcPr>
          <w:p w14:paraId="04F1156D" w14:textId="5F5BDD50" w:rsidR="00966C96" w:rsidRPr="00555ECC" w:rsidRDefault="00966C96" w:rsidP="00966C96">
            <w:pPr>
              <w:pStyle w:val="MDPI42tablebody"/>
              <w:spacing w:line="240" w:lineRule="auto"/>
              <w:ind w:right="340"/>
              <w:jc w:val="right"/>
              <w:rPr>
                <w:ins w:id="1004" w:author="Pečnik, Klemen" w:date="2022-09-23T21:30:00Z"/>
                <w:color w:val="000000" w:themeColor="text1"/>
                <w:sz w:val="18"/>
                <w:szCs w:val="18"/>
                <w:lang w:val="en-GB"/>
              </w:rPr>
            </w:pPr>
            <w:ins w:id="1005" w:author="Pečnik, Klemen" w:date="2022-09-24T03:27:00Z">
              <w:r w:rsidRPr="00555ECC">
                <w:rPr>
                  <w:color w:val="000000" w:themeColor="text1"/>
                  <w:sz w:val="18"/>
                  <w:szCs w:val="18"/>
                  <w:lang w:val="en-GB"/>
                </w:rPr>
                <w:t>0 %</w:t>
              </w:r>
            </w:ins>
          </w:p>
        </w:tc>
        <w:tc>
          <w:tcPr>
            <w:tcW w:w="1235" w:type="dxa"/>
          </w:tcPr>
          <w:p w14:paraId="2FCFA91A" w14:textId="33F8FD80" w:rsidR="00966C96" w:rsidRPr="00555ECC" w:rsidRDefault="00F753AA" w:rsidP="00966C96">
            <w:pPr>
              <w:pStyle w:val="MDPI42tablebody"/>
              <w:spacing w:line="240" w:lineRule="auto"/>
              <w:ind w:right="340"/>
              <w:jc w:val="right"/>
              <w:rPr>
                <w:ins w:id="1006" w:author="Pečnik, Klemen" w:date="2022-09-23T21:30:00Z"/>
                <w:color w:val="000000" w:themeColor="text1"/>
                <w:sz w:val="18"/>
                <w:szCs w:val="18"/>
                <w:lang w:val="en-GB"/>
              </w:rPr>
            </w:pPr>
            <w:ins w:id="1007" w:author="Pečnik, Klemen" w:date="2022-09-24T03:28:00Z">
              <w:r>
                <w:rPr>
                  <w:color w:val="000000" w:themeColor="text1"/>
                  <w:sz w:val="18"/>
                  <w:szCs w:val="18"/>
                  <w:lang w:val="en-GB"/>
                </w:rPr>
                <w:t>2</w:t>
              </w:r>
            </w:ins>
            <w:ins w:id="1008" w:author="Pečnik, Klemen" w:date="2022-09-23T21:30:00Z">
              <w:r w:rsidR="00966C96" w:rsidRPr="00555ECC">
                <w:rPr>
                  <w:color w:val="000000" w:themeColor="text1"/>
                  <w:sz w:val="18"/>
                  <w:szCs w:val="18"/>
                  <w:lang w:val="en-GB"/>
                </w:rPr>
                <w:t xml:space="preserve"> %</w:t>
              </w:r>
            </w:ins>
          </w:p>
        </w:tc>
        <w:tc>
          <w:tcPr>
            <w:tcW w:w="1126" w:type="dxa"/>
          </w:tcPr>
          <w:p w14:paraId="4C970E41" w14:textId="77777777" w:rsidR="00966C96" w:rsidRPr="00555ECC" w:rsidRDefault="00966C96" w:rsidP="00966C96">
            <w:pPr>
              <w:pStyle w:val="MDPI42tablebody"/>
              <w:spacing w:line="240" w:lineRule="auto"/>
              <w:ind w:right="340"/>
              <w:jc w:val="right"/>
              <w:rPr>
                <w:ins w:id="1009" w:author="Pečnik, Klemen" w:date="2022-09-23T21:30:00Z"/>
                <w:color w:val="000000" w:themeColor="text1"/>
                <w:sz w:val="18"/>
                <w:szCs w:val="18"/>
                <w:lang w:val="en-GB"/>
              </w:rPr>
            </w:pPr>
            <w:ins w:id="1010" w:author="Pečnik, Klemen" w:date="2022-09-23T21:30:00Z">
              <w:r w:rsidRPr="00555ECC">
                <w:rPr>
                  <w:color w:val="000000" w:themeColor="text1"/>
                  <w:sz w:val="18"/>
                  <w:szCs w:val="18"/>
                  <w:lang w:val="en-GB"/>
                </w:rPr>
                <w:t>0 %</w:t>
              </w:r>
            </w:ins>
          </w:p>
        </w:tc>
        <w:tc>
          <w:tcPr>
            <w:tcW w:w="1126" w:type="dxa"/>
          </w:tcPr>
          <w:p w14:paraId="5A0ABC36" w14:textId="77777777" w:rsidR="00966C96" w:rsidRPr="00555ECC" w:rsidRDefault="00966C96" w:rsidP="00966C96">
            <w:pPr>
              <w:pStyle w:val="MDPI42tablebody"/>
              <w:spacing w:line="240" w:lineRule="auto"/>
              <w:ind w:right="340"/>
              <w:jc w:val="right"/>
              <w:rPr>
                <w:ins w:id="1011" w:author="Pečnik, Klemen" w:date="2022-09-23T21:30:00Z"/>
                <w:color w:val="000000" w:themeColor="text1"/>
                <w:sz w:val="18"/>
                <w:szCs w:val="18"/>
                <w:lang w:val="en-GB"/>
              </w:rPr>
            </w:pPr>
            <w:ins w:id="1012" w:author="Pečnik, Klemen" w:date="2022-09-23T21:30:00Z">
              <w:r w:rsidRPr="00555ECC">
                <w:rPr>
                  <w:color w:val="000000" w:themeColor="text1"/>
                  <w:sz w:val="18"/>
                  <w:szCs w:val="18"/>
                  <w:lang w:val="en-GB"/>
                </w:rPr>
                <w:t>2 %</w:t>
              </w:r>
            </w:ins>
          </w:p>
        </w:tc>
      </w:tr>
      <w:tr w:rsidR="00966C96" w:rsidRPr="00B74816" w14:paraId="3BD882E1" w14:textId="77777777" w:rsidTr="00555ECC">
        <w:trPr>
          <w:ins w:id="1013" w:author="Pečnik, Klemen" w:date="2022-09-23T21:30:00Z"/>
        </w:trPr>
        <w:tc>
          <w:tcPr>
            <w:tcW w:w="936" w:type="dxa"/>
            <w:shd w:val="clear" w:color="auto" w:fill="auto"/>
          </w:tcPr>
          <w:p w14:paraId="7400DD69" w14:textId="77777777" w:rsidR="00966C96" w:rsidRPr="00555ECC" w:rsidRDefault="00966C96" w:rsidP="00966C96">
            <w:pPr>
              <w:pStyle w:val="MDPI42tablebody"/>
              <w:spacing w:line="240" w:lineRule="auto"/>
              <w:rPr>
                <w:ins w:id="1014" w:author="Pečnik, Klemen" w:date="2022-09-23T21:30:00Z"/>
                <w:color w:val="000000" w:themeColor="text1"/>
                <w:sz w:val="18"/>
                <w:szCs w:val="18"/>
                <w:lang w:val="en-GB"/>
              </w:rPr>
            </w:pPr>
            <w:ins w:id="1015" w:author="Pečnik, Klemen" w:date="2022-09-23T21:30:00Z">
              <w:r w:rsidRPr="00555ECC">
                <w:rPr>
                  <w:color w:val="000000" w:themeColor="text1"/>
                  <w:sz w:val="18"/>
                  <w:szCs w:val="18"/>
                  <w:lang w:val="en-GB"/>
                </w:rPr>
                <w:t>4</w:t>
              </w:r>
            </w:ins>
          </w:p>
        </w:tc>
        <w:tc>
          <w:tcPr>
            <w:tcW w:w="1259" w:type="dxa"/>
          </w:tcPr>
          <w:p w14:paraId="603AF6CF" w14:textId="59AA7B83" w:rsidR="00966C96" w:rsidRPr="00555ECC" w:rsidRDefault="00966C96" w:rsidP="00966C96">
            <w:pPr>
              <w:pStyle w:val="MDPI42tablebody"/>
              <w:spacing w:line="240" w:lineRule="auto"/>
              <w:ind w:right="340"/>
              <w:jc w:val="right"/>
              <w:rPr>
                <w:ins w:id="1016" w:author="Pečnik, Klemen" w:date="2022-09-23T21:30:00Z"/>
                <w:color w:val="000000" w:themeColor="text1"/>
                <w:sz w:val="18"/>
                <w:szCs w:val="18"/>
                <w:lang w:val="en-GB"/>
              </w:rPr>
            </w:pPr>
            <w:ins w:id="1017" w:author="Pečnik, Klemen" w:date="2022-09-24T03:27:00Z">
              <w:r w:rsidRPr="00555ECC">
                <w:rPr>
                  <w:color w:val="000000" w:themeColor="text1"/>
                  <w:sz w:val="18"/>
                  <w:szCs w:val="18"/>
                  <w:lang w:val="en-GB"/>
                </w:rPr>
                <w:t>0 %</w:t>
              </w:r>
            </w:ins>
          </w:p>
        </w:tc>
        <w:tc>
          <w:tcPr>
            <w:tcW w:w="1126" w:type="dxa"/>
            <w:shd w:val="clear" w:color="auto" w:fill="auto"/>
          </w:tcPr>
          <w:p w14:paraId="511B522B" w14:textId="3FB3AA85" w:rsidR="00966C96" w:rsidRPr="00555ECC" w:rsidRDefault="00966C96" w:rsidP="00966C96">
            <w:pPr>
              <w:pStyle w:val="MDPI42tablebody"/>
              <w:spacing w:line="240" w:lineRule="auto"/>
              <w:ind w:right="340"/>
              <w:jc w:val="right"/>
              <w:rPr>
                <w:ins w:id="1018" w:author="Pečnik, Klemen" w:date="2022-09-23T21:30:00Z"/>
                <w:color w:val="000000" w:themeColor="text1"/>
                <w:sz w:val="18"/>
                <w:szCs w:val="18"/>
                <w:lang w:val="en-GB"/>
              </w:rPr>
            </w:pPr>
            <w:ins w:id="1019" w:author="Pečnik, Klemen" w:date="2022-09-24T03:27:00Z">
              <w:r w:rsidRPr="00555ECC">
                <w:rPr>
                  <w:color w:val="000000" w:themeColor="text1"/>
                  <w:sz w:val="18"/>
                  <w:szCs w:val="18"/>
                  <w:lang w:val="en-GB"/>
                </w:rPr>
                <w:t>0 %</w:t>
              </w:r>
            </w:ins>
          </w:p>
        </w:tc>
        <w:tc>
          <w:tcPr>
            <w:tcW w:w="1017" w:type="dxa"/>
          </w:tcPr>
          <w:p w14:paraId="202C15D6" w14:textId="58712DA5" w:rsidR="00966C96" w:rsidRPr="00555ECC" w:rsidRDefault="00966C96" w:rsidP="00966C96">
            <w:pPr>
              <w:pStyle w:val="MDPI42tablebody"/>
              <w:spacing w:line="240" w:lineRule="auto"/>
              <w:ind w:right="340"/>
              <w:jc w:val="right"/>
              <w:rPr>
                <w:ins w:id="1020" w:author="Pečnik, Klemen" w:date="2022-09-23T21:30:00Z"/>
                <w:color w:val="000000" w:themeColor="text1"/>
                <w:sz w:val="18"/>
                <w:szCs w:val="18"/>
                <w:lang w:val="en-GB"/>
              </w:rPr>
            </w:pPr>
            <w:ins w:id="1021" w:author="Pečnik, Klemen" w:date="2022-09-24T03:27:00Z">
              <w:r w:rsidRPr="00555ECC">
                <w:rPr>
                  <w:color w:val="000000" w:themeColor="text1"/>
                  <w:sz w:val="18"/>
                  <w:szCs w:val="18"/>
                  <w:lang w:val="en-GB"/>
                </w:rPr>
                <w:t>0 %</w:t>
              </w:r>
            </w:ins>
          </w:p>
        </w:tc>
        <w:tc>
          <w:tcPr>
            <w:tcW w:w="1235" w:type="dxa"/>
          </w:tcPr>
          <w:p w14:paraId="564E80E4" w14:textId="77777777" w:rsidR="00966C96" w:rsidRPr="00555ECC" w:rsidRDefault="00966C96" w:rsidP="00966C96">
            <w:pPr>
              <w:pStyle w:val="MDPI42tablebody"/>
              <w:spacing w:line="240" w:lineRule="auto"/>
              <w:ind w:right="340"/>
              <w:jc w:val="right"/>
              <w:rPr>
                <w:ins w:id="1022" w:author="Pečnik, Klemen" w:date="2022-09-23T21:30:00Z"/>
                <w:color w:val="000000" w:themeColor="text1"/>
                <w:sz w:val="18"/>
                <w:szCs w:val="18"/>
                <w:lang w:val="en-GB"/>
              </w:rPr>
            </w:pPr>
            <w:ins w:id="1023" w:author="Pečnik, Klemen" w:date="2022-09-23T21:30:00Z">
              <w:r w:rsidRPr="00555ECC">
                <w:rPr>
                  <w:color w:val="000000" w:themeColor="text1"/>
                  <w:sz w:val="18"/>
                  <w:szCs w:val="18"/>
                  <w:lang w:val="en-GB"/>
                </w:rPr>
                <w:t>0 %</w:t>
              </w:r>
            </w:ins>
          </w:p>
        </w:tc>
        <w:tc>
          <w:tcPr>
            <w:tcW w:w="1126" w:type="dxa"/>
          </w:tcPr>
          <w:p w14:paraId="1CB395FA" w14:textId="77777777" w:rsidR="00966C96" w:rsidRPr="00555ECC" w:rsidRDefault="00966C96" w:rsidP="00966C96">
            <w:pPr>
              <w:pStyle w:val="MDPI42tablebody"/>
              <w:spacing w:line="240" w:lineRule="auto"/>
              <w:ind w:right="340"/>
              <w:jc w:val="right"/>
              <w:rPr>
                <w:ins w:id="1024" w:author="Pečnik, Klemen" w:date="2022-09-23T21:30:00Z"/>
                <w:color w:val="000000" w:themeColor="text1"/>
                <w:sz w:val="18"/>
                <w:szCs w:val="18"/>
                <w:lang w:val="en-GB"/>
              </w:rPr>
            </w:pPr>
            <w:ins w:id="1025" w:author="Pečnik, Klemen" w:date="2022-09-23T21:30:00Z">
              <w:r w:rsidRPr="00555ECC">
                <w:rPr>
                  <w:color w:val="000000" w:themeColor="text1"/>
                  <w:sz w:val="18"/>
                  <w:szCs w:val="18"/>
                  <w:lang w:val="en-GB"/>
                </w:rPr>
                <w:t>1 %</w:t>
              </w:r>
            </w:ins>
          </w:p>
        </w:tc>
        <w:tc>
          <w:tcPr>
            <w:tcW w:w="1126" w:type="dxa"/>
          </w:tcPr>
          <w:p w14:paraId="308D67EC" w14:textId="77777777" w:rsidR="00966C96" w:rsidRPr="00555ECC" w:rsidRDefault="00966C96" w:rsidP="00966C96">
            <w:pPr>
              <w:pStyle w:val="MDPI42tablebody"/>
              <w:spacing w:line="240" w:lineRule="auto"/>
              <w:ind w:right="340"/>
              <w:jc w:val="right"/>
              <w:rPr>
                <w:ins w:id="1026" w:author="Pečnik, Klemen" w:date="2022-09-23T21:30:00Z"/>
                <w:color w:val="000000" w:themeColor="text1"/>
                <w:sz w:val="18"/>
                <w:szCs w:val="18"/>
                <w:lang w:val="en-GB"/>
              </w:rPr>
            </w:pPr>
            <w:ins w:id="1027" w:author="Pečnik, Klemen" w:date="2022-09-23T21:30:00Z">
              <w:r w:rsidRPr="00555ECC">
                <w:rPr>
                  <w:color w:val="000000" w:themeColor="text1"/>
                  <w:sz w:val="18"/>
                  <w:szCs w:val="18"/>
                  <w:lang w:val="en-GB"/>
                </w:rPr>
                <w:t>0 %</w:t>
              </w:r>
            </w:ins>
          </w:p>
        </w:tc>
      </w:tr>
      <w:tr w:rsidR="00966C96" w:rsidRPr="00025C5D" w14:paraId="7BDCDC34" w14:textId="77777777" w:rsidTr="00555ECC">
        <w:trPr>
          <w:ins w:id="1028" w:author="Pečnik, Klemen" w:date="2022-09-23T21:30:00Z"/>
        </w:trPr>
        <w:tc>
          <w:tcPr>
            <w:tcW w:w="936" w:type="dxa"/>
            <w:shd w:val="clear" w:color="auto" w:fill="auto"/>
          </w:tcPr>
          <w:p w14:paraId="7C21C9C7" w14:textId="77777777" w:rsidR="00966C96" w:rsidRPr="00555ECC" w:rsidRDefault="00966C96" w:rsidP="00966C96">
            <w:pPr>
              <w:pStyle w:val="MDPI42tablebody"/>
              <w:spacing w:line="240" w:lineRule="auto"/>
              <w:rPr>
                <w:ins w:id="1029" w:author="Pečnik, Klemen" w:date="2022-09-23T21:30:00Z"/>
                <w:color w:val="000000" w:themeColor="text1"/>
                <w:sz w:val="18"/>
                <w:szCs w:val="18"/>
                <w:lang w:val="en-GB"/>
              </w:rPr>
            </w:pPr>
            <w:ins w:id="1030" w:author="Pečnik, Klemen" w:date="2022-09-23T21:30:00Z">
              <w:r w:rsidRPr="00555ECC">
                <w:rPr>
                  <w:color w:val="000000" w:themeColor="text1"/>
                  <w:sz w:val="18"/>
                  <w:szCs w:val="18"/>
                  <w:lang w:val="en-GB"/>
                </w:rPr>
                <w:t>5</w:t>
              </w:r>
            </w:ins>
          </w:p>
        </w:tc>
        <w:tc>
          <w:tcPr>
            <w:tcW w:w="1259" w:type="dxa"/>
          </w:tcPr>
          <w:p w14:paraId="3746C18B" w14:textId="503E55AB" w:rsidR="00966C96" w:rsidRPr="00555ECC" w:rsidRDefault="00966C96" w:rsidP="00966C96">
            <w:pPr>
              <w:pStyle w:val="MDPI42tablebody"/>
              <w:spacing w:line="240" w:lineRule="auto"/>
              <w:ind w:right="340"/>
              <w:jc w:val="right"/>
              <w:rPr>
                <w:ins w:id="1031" w:author="Pečnik, Klemen" w:date="2022-09-23T21:30:00Z"/>
                <w:color w:val="000000" w:themeColor="text1"/>
                <w:sz w:val="18"/>
                <w:szCs w:val="18"/>
                <w:lang w:val="en-GB"/>
              </w:rPr>
            </w:pPr>
            <w:ins w:id="1032" w:author="Pečnik, Klemen" w:date="2022-09-24T03:27:00Z">
              <w:r w:rsidRPr="00555ECC">
                <w:rPr>
                  <w:color w:val="000000" w:themeColor="text1"/>
                  <w:sz w:val="18"/>
                  <w:szCs w:val="18"/>
                  <w:lang w:val="en-GB"/>
                </w:rPr>
                <w:t>0 %</w:t>
              </w:r>
            </w:ins>
          </w:p>
        </w:tc>
        <w:tc>
          <w:tcPr>
            <w:tcW w:w="1126" w:type="dxa"/>
            <w:shd w:val="clear" w:color="auto" w:fill="auto"/>
          </w:tcPr>
          <w:p w14:paraId="307BBADA" w14:textId="5D3A37BB" w:rsidR="00966C96" w:rsidRPr="00555ECC" w:rsidRDefault="00966C96" w:rsidP="00966C96">
            <w:pPr>
              <w:pStyle w:val="MDPI42tablebody"/>
              <w:spacing w:line="240" w:lineRule="auto"/>
              <w:ind w:right="340"/>
              <w:jc w:val="right"/>
              <w:rPr>
                <w:ins w:id="1033" w:author="Pečnik, Klemen" w:date="2022-09-23T21:30:00Z"/>
                <w:color w:val="000000" w:themeColor="text1"/>
                <w:sz w:val="18"/>
                <w:szCs w:val="18"/>
                <w:lang w:val="en-GB"/>
              </w:rPr>
            </w:pPr>
            <w:ins w:id="1034" w:author="Pečnik, Klemen" w:date="2022-09-24T03:27:00Z">
              <w:r w:rsidRPr="00555ECC">
                <w:rPr>
                  <w:color w:val="000000" w:themeColor="text1"/>
                  <w:sz w:val="18"/>
                  <w:szCs w:val="18"/>
                  <w:lang w:val="en-GB"/>
                </w:rPr>
                <w:t>0 %</w:t>
              </w:r>
            </w:ins>
          </w:p>
        </w:tc>
        <w:tc>
          <w:tcPr>
            <w:tcW w:w="1017" w:type="dxa"/>
          </w:tcPr>
          <w:p w14:paraId="15BC105E" w14:textId="22DBC03E" w:rsidR="00966C96" w:rsidRPr="00555ECC" w:rsidRDefault="00966C96" w:rsidP="00966C96">
            <w:pPr>
              <w:pStyle w:val="MDPI42tablebody"/>
              <w:spacing w:line="240" w:lineRule="auto"/>
              <w:ind w:right="340"/>
              <w:jc w:val="right"/>
              <w:rPr>
                <w:ins w:id="1035" w:author="Pečnik, Klemen" w:date="2022-09-23T21:30:00Z"/>
                <w:color w:val="000000" w:themeColor="text1"/>
                <w:sz w:val="18"/>
                <w:szCs w:val="18"/>
                <w:lang w:val="en-GB"/>
              </w:rPr>
            </w:pPr>
            <w:ins w:id="1036" w:author="Pečnik, Klemen" w:date="2022-09-24T03:27:00Z">
              <w:r w:rsidRPr="00555ECC">
                <w:rPr>
                  <w:color w:val="000000" w:themeColor="text1"/>
                  <w:sz w:val="18"/>
                  <w:szCs w:val="18"/>
                  <w:lang w:val="en-GB"/>
                </w:rPr>
                <w:t>0 %</w:t>
              </w:r>
            </w:ins>
          </w:p>
        </w:tc>
        <w:tc>
          <w:tcPr>
            <w:tcW w:w="1235" w:type="dxa"/>
          </w:tcPr>
          <w:p w14:paraId="6ACCB173" w14:textId="77777777" w:rsidR="00966C96" w:rsidRPr="00555ECC" w:rsidRDefault="00966C96" w:rsidP="00966C96">
            <w:pPr>
              <w:pStyle w:val="MDPI42tablebody"/>
              <w:spacing w:line="240" w:lineRule="auto"/>
              <w:ind w:right="340"/>
              <w:jc w:val="right"/>
              <w:rPr>
                <w:ins w:id="1037" w:author="Pečnik, Klemen" w:date="2022-09-23T21:30:00Z"/>
                <w:color w:val="000000" w:themeColor="text1"/>
                <w:sz w:val="18"/>
                <w:szCs w:val="18"/>
                <w:lang w:val="en-GB"/>
              </w:rPr>
            </w:pPr>
            <w:ins w:id="1038" w:author="Pečnik, Klemen" w:date="2022-09-23T21:30:00Z">
              <w:r w:rsidRPr="00555ECC">
                <w:rPr>
                  <w:color w:val="000000" w:themeColor="text1"/>
                  <w:sz w:val="18"/>
                  <w:szCs w:val="18"/>
                  <w:lang w:val="en-GB"/>
                </w:rPr>
                <w:t>0 %</w:t>
              </w:r>
            </w:ins>
          </w:p>
        </w:tc>
        <w:tc>
          <w:tcPr>
            <w:tcW w:w="1126" w:type="dxa"/>
          </w:tcPr>
          <w:p w14:paraId="49C077AC" w14:textId="77777777" w:rsidR="00966C96" w:rsidRPr="00555ECC" w:rsidRDefault="00966C96" w:rsidP="00966C96">
            <w:pPr>
              <w:pStyle w:val="MDPI42tablebody"/>
              <w:spacing w:line="240" w:lineRule="auto"/>
              <w:ind w:right="340"/>
              <w:jc w:val="right"/>
              <w:rPr>
                <w:ins w:id="1039" w:author="Pečnik, Klemen" w:date="2022-09-23T21:30:00Z"/>
                <w:color w:val="000000" w:themeColor="text1"/>
                <w:sz w:val="18"/>
                <w:szCs w:val="18"/>
                <w:lang w:val="en-GB"/>
              </w:rPr>
            </w:pPr>
            <w:ins w:id="1040" w:author="Pečnik, Klemen" w:date="2022-09-23T21:30:00Z">
              <w:r w:rsidRPr="00555ECC">
                <w:rPr>
                  <w:color w:val="000000" w:themeColor="text1"/>
                  <w:sz w:val="18"/>
                  <w:szCs w:val="18"/>
                  <w:lang w:val="en-GB"/>
                </w:rPr>
                <w:t>0 %</w:t>
              </w:r>
            </w:ins>
          </w:p>
        </w:tc>
        <w:tc>
          <w:tcPr>
            <w:tcW w:w="1126" w:type="dxa"/>
          </w:tcPr>
          <w:p w14:paraId="77BBD4BA" w14:textId="77777777" w:rsidR="00966C96" w:rsidRPr="00555ECC" w:rsidRDefault="00966C96" w:rsidP="00966C96">
            <w:pPr>
              <w:pStyle w:val="MDPI42tablebody"/>
              <w:spacing w:line="240" w:lineRule="auto"/>
              <w:ind w:right="340"/>
              <w:jc w:val="right"/>
              <w:rPr>
                <w:ins w:id="1041" w:author="Pečnik, Klemen" w:date="2022-09-23T21:30:00Z"/>
                <w:color w:val="000000" w:themeColor="text1"/>
                <w:sz w:val="18"/>
                <w:szCs w:val="18"/>
                <w:lang w:val="en-GB"/>
              </w:rPr>
            </w:pPr>
            <w:ins w:id="1042" w:author="Pečnik, Klemen" w:date="2022-09-23T21:30:00Z">
              <w:r w:rsidRPr="00555ECC">
                <w:rPr>
                  <w:color w:val="000000" w:themeColor="text1"/>
                  <w:sz w:val="18"/>
                  <w:szCs w:val="18"/>
                  <w:lang w:val="en-GB"/>
                </w:rPr>
                <w:t>0 %</w:t>
              </w:r>
            </w:ins>
          </w:p>
        </w:tc>
      </w:tr>
      <w:tr w:rsidR="00966C96" w:rsidRPr="00B74816" w14:paraId="5FCA331B" w14:textId="77777777" w:rsidTr="00555ECC">
        <w:trPr>
          <w:ins w:id="1043" w:author="Pečnik, Klemen" w:date="2022-09-23T21:30:00Z"/>
        </w:trPr>
        <w:tc>
          <w:tcPr>
            <w:tcW w:w="936" w:type="dxa"/>
            <w:shd w:val="clear" w:color="auto" w:fill="auto"/>
          </w:tcPr>
          <w:p w14:paraId="62F8A1D0" w14:textId="77777777" w:rsidR="00966C96" w:rsidRPr="00555ECC" w:rsidRDefault="00966C96" w:rsidP="00966C96">
            <w:pPr>
              <w:pStyle w:val="MDPI42tablebody"/>
              <w:spacing w:line="240" w:lineRule="auto"/>
              <w:rPr>
                <w:ins w:id="1044" w:author="Pečnik, Klemen" w:date="2022-09-23T21:30:00Z"/>
                <w:color w:val="000000" w:themeColor="text1"/>
                <w:sz w:val="18"/>
                <w:szCs w:val="18"/>
                <w:lang w:val="en-GB"/>
              </w:rPr>
            </w:pPr>
            <w:ins w:id="1045" w:author="Pečnik, Klemen" w:date="2022-09-23T21:30:00Z">
              <w:r w:rsidRPr="00555ECC">
                <w:rPr>
                  <w:color w:val="000000" w:themeColor="text1"/>
                  <w:sz w:val="18"/>
                  <w:szCs w:val="18"/>
                  <w:lang w:val="en-GB"/>
                </w:rPr>
                <w:t>6</w:t>
              </w:r>
            </w:ins>
          </w:p>
        </w:tc>
        <w:tc>
          <w:tcPr>
            <w:tcW w:w="1259" w:type="dxa"/>
          </w:tcPr>
          <w:p w14:paraId="77648A31" w14:textId="4146854A" w:rsidR="00966C96" w:rsidRPr="00555ECC" w:rsidRDefault="00966C96" w:rsidP="00966C96">
            <w:pPr>
              <w:pStyle w:val="MDPI42tablebody"/>
              <w:spacing w:line="240" w:lineRule="auto"/>
              <w:ind w:right="340"/>
              <w:jc w:val="right"/>
              <w:rPr>
                <w:ins w:id="1046" w:author="Pečnik, Klemen" w:date="2022-09-23T21:30:00Z"/>
                <w:color w:val="000000" w:themeColor="text1"/>
                <w:sz w:val="18"/>
                <w:szCs w:val="18"/>
                <w:lang w:val="en-GB"/>
              </w:rPr>
            </w:pPr>
            <w:ins w:id="1047" w:author="Pečnik, Klemen" w:date="2022-09-24T03:27:00Z">
              <w:r w:rsidRPr="00555ECC">
                <w:rPr>
                  <w:color w:val="000000" w:themeColor="text1"/>
                  <w:sz w:val="18"/>
                  <w:szCs w:val="18"/>
                  <w:lang w:val="en-GB"/>
                </w:rPr>
                <w:t>0 %</w:t>
              </w:r>
            </w:ins>
          </w:p>
        </w:tc>
        <w:tc>
          <w:tcPr>
            <w:tcW w:w="1126" w:type="dxa"/>
            <w:shd w:val="clear" w:color="auto" w:fill="auto"/>
          </w:tcPr>
          <w:p w14:paraId="67166DA3" w14:textId="1C2F031D" w:rsidR="00966C96" w:rsidRPr="00555ECC" w:rsidRDefault="00966C96" w:rsidP="00966C96">
            <w:pPr>
              <w:pStyle w:val="MDPI42tablebody"/>
              <w:spacing w:line="240" w:lineRule="auto"/>
              <w:ind w:right="340"/>
              <w:jc w:val="right"/>
              <w:rPr>
                <w:ins w:id="1048" w:author="Pečnik, Klemen" w:date="2022-09-23T21:30:00Z"/>
                <w:color w:val="000000" w:themeColor="text1"/>
                <w:sz w:val="18"/>
                <w:szCs w:val="18"/>
                <w:lang w:val="en-GB"/>
              </w:rPr>
            </w:pPr>
            <w:ins w:id="1049" w:author="Pečnik, Klemen" w:date="2022-09-24T03:27:00Z">
              <w:r w:rsidRPr="00555ECC">
                <w:rPr>
                  <w:color w:val="000000" w:themeColor="text1"/>
                  <w:sz w:val="18"/>
                  <w:szCs w:val="18"/>
                  <w:lang w:val="en-GB"/>
                </w:rPr>
                <w:t>0 %</w:t>
              </w:r>
            </w:ins>
          </w:p>
        </w:tc>
        <w:tc>
          <w:tcPr>
            <w:tcW w:w="1017" w:type="dxa"/>
          </w:tcPr>
          <w:p w14:paraId="6278FF86" w14:textId="57664F1D" w:rsidR="00966C96" w:rsidRPr="00555ECC" w:rsidRDefault="00966C96" w:rsidP="00966C96">
            <w:pPr>
              <w:pStyle w:val="MDPI42tablebody"/>
              <w:spacing w:line="240" w:lineRule="auto"/>
              <w:ind w:right="340"/>
              <w:jc w:val="right"/>
              <w:rPr>
                <w:ins w:id="1050" w:author="Pečnik, Klemen" w:date="2022-09-23T21:30:00Z"/>
                <w:color w:val="000000" w:themeColor="text1"/>
                <w:sz w:val="18"/>
                <w:szCs w:val="18"/>
                <w:lang w:val="en-GB"/>
              </w:rPr>
            </w:pPr>
            <w:ins w:id="1051" w:author="Pečnik, Klemen" w:date="2022-09-24T03:27:00Z">
              <w:r w:rsidRPr="00555ECC">
                <w:rPr>
                  <w:color w:val="000000" w:themeColor="text1"/>
                  <w:sz w:val="18"/>
                  <w:szCs w:val="18"/>
                  <w:lang w:val="en-GB"/>
                </w:rPr>
                <w:t>0 %</w:t>
              </w:r>
            </w:ins>
          </w:p>
        </w:tc>
        <w:tc>
          <w:tcPr>
            <w:tcW w:w="1235" w:type="dxa"/>
          </w:tcPr>
          <w:p w14:paraId="56EF9471" w14:textId="77777777" w:rsidR="00966C96" w:rsidRPr="00555ECC" w:rsidRDefault="00966C96" w:rsidP="00966C96">
            <w:pPr>
              <w:pStyle w:val="MDPI42tablebody"/>
              <w:spacing w:line="240" w:lineRule="auto"/>
              <w:ind w:right="340"/>
              <w:jc w:val="right"/>
              <w:rPr>
                <w:ins w:id="1052" w:author="Pečnik, Klemen" w:date="2022-09-23T21:30:00Z"/>
                <w:color w:val="000000" w:themeColor="text1"/>
                <w:sz w:val="18"/>
                <w:szCs w:val="18"/>
                <w:lang w:val="en-GB"/>
              </w:rPr>
            </w:pPr>
            <w:ins w:id="1053" w:author="Pečnik, Klemen" w:date="2022-09-23T21:30:00Z">
              <w:r w:rsidRPr="00555ECC">
                <w:rPr>
                  <w:color w:val="000000" w:themeColor="text1"/>
                  <w:sz w:val="18"/>
                  <w:szCs w:val="18"/>
                  <w:lang w:val="en-GB"/>
                </w:rPr>
                <w:t>0 %</w:t>
              </w:r>
            </w:ins>
          </w:p>
        </w:tc>
        <w:tc>
          <w:tcPr>
            <w:tcW w:w="1126" w:type="dxa"/>
          </w:tcPr>
          <w:p w14:paraId="401E87F2" w14:textId="77777777" w:rsidR="00966C96" w:rsidRPr="00555ECC" w:rsidRDefault="00966C96" w:rsidP="00966C96">
            <w:pPr>
              <w:pStyle w:val="MDPI42tablebody"/>
              <w:spacing w:line="240" w:lineRule="auto"/>
              <w:ind w:right="340"/>
              <w:jc w:val="right"/>
              <w:rPr>
                <w:ins w:id="1054" w:author="Pečnik, Klemen" w:date="2022-09-23T21:30:00Z"/>
                <w:color w:val="000000" w:themeColor="text1"/>
                <w:sz w:val="18"/>
                <w:szCs w:val="18"/>
                <w:lang w:val="en-GB"/>
              </w:rPr>
            </w:pPr>
            <w:ins w:id="1055" w:author="Pečnik, Klemen" w:date="2022-09-23T21:30:00Z">
              <w:r w:rsidRPr="00555ECC">
                <w:rPr>
                  <w:color w:val="000000" w:themeColor="text1"/>
                  <w:sz w:val="18"/>
                  <w:szCs w:val="18"/>
                  <w:lang w:val="en-GB"/>
                </w:rPr>
                <w:t>0 %</w:t>
              </w:r>
            </w:ins>
          </w:p>
        </w:tc>
        <w:tc>
          <w:tcPr>
            <w:tcW w:w="1126" w:type="dxa"/>
          </w:tcPr>
          <w:p w14:paraId="6E522108" w14:textId="77777777" w:rsidR="00966C96" w:rsidRPr="00555ECC" w:rsidRDefault="00966C96" w:rsidP="00966C96">
            <w:pPr>
              <w:pStyle w:val="MDPI42tablebody"/>
              <w:spacing w:line="240" w:lineRule="auto"/>
              <w:ind w:right="340"/>
              <w:jc w:val="right"/>
              <w:rPr>
                <w:ins w:id="1056" w:author="Pečnik, Klemen" w:date="2022-09-23T21:30:00Z"/>
                <w:color w:val="000000" w:themeColor="text1"/>
                <w:sz w:val="18"/>
                <w:szCs w:val="18"/>
                <w:lang w:val="en-GB"/>
              </w:rPr>
            </w:pPr>
            <w:ins w:id="1057" w:author="Pečnik, Klemen" w:date="2022-09-23T21:30:00Z">
              <w:r w:rsidRPr="00555ECC">
                <w:rPr>
                  <w:color w:val="000000" w:themeColor="text1"/>
                  <w:sz w:val="18"/>
                  <w:szCs w:val="18"/>
                  <w:lang w:val="en-GB"/>
                </w:rPr>
                <w:t>0 %</w:t>
              </w:r>
            </w:ins>
          </w:p>
        </w:tc>
      </w:tr>
    </w:tbl>
    <w:p w14:paraId="6B176EBE" w14:textId="046ABACF" w:rsidR="00332162" w:rsidRDefault="00104EE0" w:rsidP="00555ECC">
      <w:pPr>
        <w:pStyle w:val="MDPI34textspacebefore"/>
        <w:rPr>
          <w:ins w:id="1058" w:author="Pečnik, Klemen" w:date="2022-09-23T21:30:00Z"/>
        </w:rPr>
      </w:pPr>
      <w:ins w:id="1059" w:author="Pečnik, Klemen" w:date="2022-09-23T21:30:00Z">
        <w:r>
          <w:t>Using</w:t>
        </w:r>
        <w:r w:rsidR="00D027CB">
          <w:t xml:space="preserve"> the</w:t>
        </w:r>
        <w:r w:rsidR="00381192">
          <w:t xml:space="preserve"> same principle</w:t>
        </w:r>
        <w:r w:rsidR="000E5DD3">
          <w:t>,</w:t>
        </w:r>
        <w:r w:rsidR="00381192">
          <w:t xml:space="preserve"> </w:t>
        </w:r>
        <w:r w:rsidR="00D339DC">
          <w:t>the d</w:t>
        </w:r>
        <w:r w:rsidR="00090E58">
          <w:t xml:space="preserve">ifferences </w:t>
        </w:r>
        <w:r w:rsidR="001D7A86">
          <w:t>distribution of the virtual inter</w:t>
        </w:r>
        <w:r w:rsidR="003E027D">
          <w:t xml:space="preserve">preter </w:t>
        </w:r>
        <w:r w:rsidR="00D339DC">
          <w:t xml:space="preserve">was analysed </w:t>
        </w:r>
        <w:r w:rsidR="00007AD7">
          <w:t>resulting in almost the same distri</w:t>
        </w:r>
        <w:r w:rsidR="00CB208A">
          <w:t xml:space="preserve">bution </w:t>
        </w:r>
        <w:r w:rsidR="00077311">
          <w:t xml:space="preserve">with </w:t>
        </w:r>
      </w:ins>
      <w:ins w:id="1060" w:author="Pečnik, Klemen" w:date="2022-09-24T03:29:00Z">
        <w:r w:rsidR="00292ADB">
          <w:t xml:space="preserve">an </w:t>
        </w:r>
      </w:ins>
      <w:ins w:id="1061" w:author="Pečnik, Klemen" w:date="2022-09-23T21:30:00Z">
        <w:r w:rsidR="00077311">
          <w:t xml:space="preserve">even higher peak for </w:t>
        </w:r>
        <w:r w:rsidR="00177B5B">
          <w:t>difference</w:t>
        </w:r>
        <w:r w:rsidR="00F1064E">
          <w:t>s</w:t>
        </w:r>
        <w:r w:rsidR="00177B5B">
          <w:t xml:space="preserve"> of 0.</w:t>
        </w:r>
        <w:r w:rsidR="003E027D">
          <w:t xml:space="preserve"> </w:t>
        </w:r>
      </w:ins>
    </w:p>
    <w:p w14:paraId="5536AEEA" w14:textId="0E5F4715" w:rsidR="00D4666B" w:rsidRDefault="00D4666B" w:rsidP="009A2E63">
      <w:pPr>
        <w:pStyle w:val="MDPI33textspaceafter"/>
        <w:spacing w:before="120"/>
      </w:pPr>
      <w:r w:rsidRPr="00C11B1E">
        <w:t xml:space="preserve">While the differences seem to be quite consistent in distribution manner, paired t-test has been </w:t>
      </w:r>
      <w:r>
        <w:t>used</w:t>
      </w:r>
      <w:r w:rsidRPr="00C11B1E">
        <w:t xml:space="preserve"> to </w:t>
      </w:r>
      <w:r>
        <w:t>check if answers</w:t>
      </w:r>
      <w:r w:rsidRPr="00C11B1E">
        <w:t xml:space="preserve"> </w:t>
      </w:r>
      <w:r>
        <w:t xml:space="preserve">in text and sign language </w:t>
      </w:r>
      <w:r w:rsidRPr="00C11B1E">
        <w:t xml:space="preserve">are </w:t>
      </w:r>
      <w:r>
        <w:t>the same.</w:t>
      </w:r>
      <w:r w:rsidRPr="00C11B1E">
        <w:t xml:space="preserve"> Question pairs were defined as vectors from UEQ </w:t>
      </w:r>
      <w:ins w:id="1062" w:author="Pečnik, Klemen" w:date="2022-09-23T21:30:00Z">
        <w:r w:rsidR="00C240AE">
          <w:t>SSL</w:t>
        </w:r>
      </w:ins>
      <w:del w:id="1063" w:author="Pečnik, Klemen" w:date="2022-09-23T21:30:00Z">
        <w:r>
          <w:delText>in sign language</w:delText>
        </w:r>
      </w:del>
      <w:r>
        <w:t xml:space="preserve"> </w:t>
      </w:r>
      <w:del w:id="1064" w:author="Pečnik, Klemen" w:date="2022-09-24T03:29:00Z">
        <w:r w:rsidRPr="00C11B1E" w:rsidDel="001E2482">
          <w:delText>answers</w:delText>
        </w:r>
        <w:r w:rsidDel="001E2482">
          <w:delText xml:space="preserve"> </w:delText>
        </w:r>
      </w:del>
      <w:r>
        <w:t xml:space="preserve">and </w:t>
      </w:r>
      <w:del w:id="1065" w:author="Pečnik, Klemen" w:date="2022-09-23T21:30:00Z">
        <w:r>
          <w:delText xml:space="preserve">standard </w:delText>
        </w:r>
      </w:del>
      <w:r>
        <w:t>UEQ</w:t>
      </w:r>
      <w:ins w:id="1066" w:author="Pečnik, Klemen" w:date="2022-09-23T21:30:00Z">
        <w:r w:rsidR="00906A4F">
          <w:t xml:space="preserve"> TXT</w:t>
        </w:r>
      </w:ins>
      <w:r w:rsidRPr="00C11B1E">
        <w:t xml:space="preserve">, as shown in </w:t>
      </w:r>
      <w:r>
        <w:fldChar w:fldCharType="begin"/>
      </w:r>
      <w:r>
        <w:instrText xml:space="preserve"> REF _Ref112160691 \h  \* MERGEFORMAT </w:instrText>
      </w:r>
      <w:r>
        <w:fldChar w:fldCharType="separate"/>
      </w:r>
      <w:r w:rsidR="003514C4">
        <w:t>(</w:t>
      </w:r>
      <w:r w:rsidR="003514C4">
        <w:rPr>
          <w:noProof/>
        </w:rPr>
        <w:t>1</w:t>
      </w:r>
      <w:r w:rsidR="003514C4">
        <w:t>)</w:t>
      </w:r>
      <w:r>
        <w:fldChar w:fldCharType="end"/>
      </w:r>
      <w:r>
        <w:t>.</w:t>
      </w:r>
    </w:p>
    <w:tbl>
      <w:tblPr>
        <w:tblStyle w:val="TableGrid"/>
        <w:tblW w:w="0" w:type="auto"/>
        <w:tblInd w:w="26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8"/>
        <w:gridCol w:w="6856"/>
        <w:gridCol w:w="486"/>
      </w:tblGrid>
      <w:tr w:rsidR="00D4666B" w14:paraId="1EA0BA9B" w14:textId="77777777" w:rsidTr="00D73EFD">
        <w:tc>
          <w:tcPr>
            <w:tcW w:w="488" w:type="dxa"/>
          </w:tcPr>
          <w:p w14:paraId="2DE13C1F" w14:textId="77777777" w:rsidR="00D4666B" w:rsidRDefault="00D4666B" w:rsidP="00D73EFD">
            <w:pPr>
              <w:pStyle w:val="MDPI82proof"/>
              <w:ind w:left="0"/>
              <w:rPr>
                <w:i/>
                <w:lang w:val="en-GB"/>
              </w:rPr>
            </w:pPr>
          </w:p>
        </w:tc>
        <w:tc>
          <w:tcPr>
            <w:tcW w:w="6856" w:type="dxa"/>
          </w:tcPr>
          <w:p w14:paraId="34CC476E" w14:textId="3099E822" w:rsidR="00D4666B" w:rsidRDefault="007C5F3E" w:rsidP="00D73EFD">
            <w:pPr>
              <w:pStyle w:val="MDPI82proof"/>
              <w:ind w:left="0"/>
              <w:rPr>
                <w:lang w:val="en-GB"/>
              </w:rPr>
            </w:pPr>
            <m:oMathPara>
              <m:oMath>
                <m:sSub>
                  <m:sSubPr>
                    <m:ctrlPr>
                      <w:rPr>
                        <w:rFonts w:ascii="Cambria Math" w:hAnsi="Cambria Math"/>
                        <w:i/>
                        <w:lang w:val="en-GB"/>
                      </w:rPr>
                    </m:ctrlPr>
                  </m:sSubPr>
                  <m:e>
                    <m:r>
                      <w:rPr>
                        <w:rFonts w:ascii="Cambria Math" w:hAnsi="Cambria Math"/>
                        <w:lang w:val="en-GB"/>
                      </w:rPr>
                      <m:t>X</m:t>
                    </m:r>
                  </m:e>
                  <m:sub>
                    <m:r>
                      <w:rPr>
                        <w:rFonts w:ascii="Cambria Math" w:hAnsi="Cambria Math"/>
                        <w:lang w:val="en-GB"/>
                      </w:rPr>
                      <m:t>SSLi</m:t>
                    </m:r>
                  </m:sub>
                </m:sSub>
                <m:r>
                  <w:rPr>
                    <w:rFonts w:ascii="Cambria Math" w:hAnsi="Cambria Math"/>
                    <w:lang w:val="en-GB"/>
                  </w:rPr>
                  <m:t>=</m:t>
                </m:r>
                <m:d>
                  <m:dPr>
                    <m:ctrlPr>
                      <w:rPr>
                        <w:rFonts w:ascii="Cambria Math" w:hAnsi="Cambria Math"/>
                        <w:i/>
                        <w:lang w:val="en-GB"/>
                      </w:rPr>
                    </m:ctrlPr>
                  </m:dPr>
                  <m:e>
                    <m:eqArr>
                      <m:eqArrPr>
                        <m:ctrlPr>
                          <w:rPr>
                            <w:rFonts w:ascii="Cambria Math" w:hAnsi="Cambria Math"/>
                            <w:i/>
                            <w:lang w:val="en-GB"/>
                          </w:rPr>
                        </m:ctrlPr>
                      </m:eqArrPr>
                      <m:e>
                        <m:sSub>
                          <m:sSubPr>
                            <m:ctrlPr>
                              <w:rPr>
                                <w:rFonts w:ascii="Cambria Math" w:hAnsi="Cambria Math"/>
                                <w:i/>
                                <w:lang w:val="en-GB"/>
                              </w:rPr>
                            </m:ctrlPr>
                          </m:sSubPr>
                          <m:e>
                            <m:r>
                              <w:rPr>
                                <w:rFonts w:ascii="Cambria Math" w:hAnsi="Cambria Math"/>
                                <w:lang w:val="en-GB"/>
                              </w:rPr>
                              <m:t>x</m:t>
                            </m:r>
                          </m:e>
                          <m:sub>
                            <m:r>
                              <w:rPr>
                                <w:rFonts w:ascii="Cambria Math" w:hAnsi="Cambria Math"/>
                                <w:lang w:val="en-GB"/>
                              </w:rPr>
                              <m:t>SSLi</m:t>
                            </m:r>
                            <m:r>
                              <w:rPr>
                                <w:rFonts w:ascii="Cambria Math" w:hAnsi="Cambria Math"/>
                                <w:lang w:val="en-GB"/>
                              </w:rPr>
                              <m:t>1</m:t>
                            </m:r>
                          </m:sub>
                        </m:sSub>
                      </m:e>
                      <m:e>
                        <m:eqArr>
                          <m:eqArrPr>
                            <m:ctrlPr>
                              <w:rPr>
                                <w:rFonts w:ascii="Cambria Math" w:hAnsi="Cambria Math"/>
                                <w:i/>
                                <w:lang w:val="en-GB"/>
                              </w:rPr>
                            </m:ctrlPr>
                          </m:eqArrPr>
                          <m:e>
                            <m:sSub>
                              <m:sSubPr>
                                <m:ctrlPr>
                                  <w:rPr>
                                    <w:rFonts w:ascii="Cambria Math" w:hAnsi="Cambria Math"/>
                                    <w:i/>
                                    <w:lang w:val="en-GB"/>
                                  </w:rPr>
                                </m:ctrlPr>
                              </m:sSubPr>
                              <m:e>
                                <m:r>
                                  <w:rPr>
                                    <w:rFonts w:ascii="Cambria Math" w:hAnsi="Cambria Math"/>
                                    <w:lang w:val="en-GB"/>
                                  </w:rPr>
                                  <m:t>x</m:t>
                                </m:r>
                              </m:e>
                              <m:sub>
                                <m:r>
                                  <w:rPr>
                                    <w:rFonts w:ascii="Cambria Math" w:hAnsi="Cambria Math"/>
                                    <w:lang w:val="en-GB"/>
                                  </w:rPr>
                                  <m:t>SSLi</m:t>
                                </m:r>
                                <m:r>
                                  <w:rPr>
                                    <w:rFonts w:ascii="Cambria Math" w:hAnsi="Cambria Math"/>
                                    <w:lang w:val="en-GB"/>
                                  </w:rPr>
                                  <m:t>2</m:t>
                                </m:r>
                              </m:sub>
                            </m:sSub>
                          </m:e>
                          <m:e>
                            <m:r>
                              <w:rPr>
                                <w:rFonts w:ascii="Cambria Math" w:hAnsi="Cambria Math"/>
                                <w:lang w:val="en-GB"/>
                              </w:rPr>
                              <m:t>⋮</m:t>
                            </m:r>
                            <m:ctrlPr>
                              <w:rPr>
                                <w:rFonts w:ascii="Cambria Math" w:eastAsia="Cambria Math" w:hAnsi="Cambria Math" w:cs="Cambria Math"/>
                                <w:i/>
                                <w:lang w:val="en-GB"/>
                              </w:rPr>
                            </m:ctrlPr>
                          </m:e>
                          <m:e>
                            <m:sSub>
                              <m:sSubPr>
                                <m:ctrlPr>
                                  <w:rPr>
                                    <w:rFonts w:ascii="Cambria Math" w:eastAsia="Cambria Math" w:hAnsi="Cambria Math" w:cs="Cambria Math"/>
                                    <w:i/>
                                    <w:lang w:val="en-GB"/>
                                  </w:rPr>
                                </m:ctrlPr>
                              </m:sSubPr>
                              <m:e>
                                <m:r>
                                  <w:rPr>
                                    <w:rFonts w:ascii="Cambria Math" w:eastAsia="Cambria Math" w:hAnsi="Cambria Math" w:cs="Cambria Math"/>
                                    <w:lang w:val="en-GB"/>
                                  </w:rPr>
                                  <m:t>x</m:t>
                                </m:r>
                              </m:e>
                              <m:sub>
                                <m:r>
                                  <w:rPr>
                                    <w:rFonts w:ascii="Cambria Math" w:eastAsia="Cambria Math" w:hAnsi="Cambria Math" w:cs="Cambria Math"/>
                                    <w:lang w:val="en-GB"/>
                                  </w:rPr>
                                  <m:t>SSLip</m:t>
                                </m:r>
                              </m:sub>
                            </m:sSub>
                          </m:e>
                        </m:eqArr>
                      </m:e>
                    </m:eqArr>
                  </m:e>
                </m:d>
                <m:sSub>
                  <m:sSubPr>
                    <m:ctrlPr>
                      <w:rPr>
                        <w:rFonts w:ascii="Cambria Math" w:hAnsi="Cambria Math"/>
                        <w:i/>
                        <w:lang w:val="en-GB"/>
                      </w:rPr>
                    </m:ctrlPr>
                  </m:sSubPr>
                  <m:e>
                    <m:r>
                      <w:rPr>
                        <w:rFonts w:ascii="Cambria Math" w:hAnsi="Cambria Math"/>
                        <w:lang w:val="en-GB"/>
                      </w:rPr>
                      <m:t xml:space="preserve"> </m:t>
                    </m:r>
                    <m:r>
                      <w:rPr>
                        <w:rFonts w:ascii="Cambria Math" w:hAnsi="Cambria Math"/>
                        <w:lang w:val="en-GB"/>
                      </w:rPr>
                      <m:t>and</m:t>
                    </m:r>
                    <m:r>
                      <w:rPr>
                        <w:rFonts w:ascii="Cambria Math" w:hAnsi="Cambria Math"/>
                        <w:lang w:val="en-GB"/>
                      </w:rPr>
                      <m:t xml:space="preserve"> </m:t>
                    </m:r>
                    <m:r>
                      <w:rPr>
                        <w:rFonts w:ascii="Cambria Math" w:hAnsi="Cambria Math"/>
                        <w:lang w:val="en-GB"/>
                      </w:rPr>
                      <m:t>X</m:t>
                    </m:r>
                  </m:e>
                  <m:sub>
                    <m:r>
                      <w:rPr>
                        <w:rFonts w:ascii="Cambria Math" w:hAnsi="Cambria Math"/>
                        <w:lang w:val="en-GB"/>
                      </w:rPr>
                      <m:t>TXTi</m:t>
                    </m:r>
                  </m:sub>
                </m:sSub>
                <m:r>
                  <w:rPr>
                    <w:rFonts w:ascii="Cambria Math" w:hAnsi="Cambria Math"/>
                    <w:lang w:val="en-GB"/>
                  </w:rPr>
                  <m:t>=</m:t>
                </m:r>
                <m:d>
                  <m:dPr>
                    <m:ctrlPr>
                      <w:rPr>
                        <w:rFonts w:ascii="Cambria Math" w:hAnsi="Cambria Math"/>
                        <w:i/>
                        <w:lang w:val="en-GB"/>
                      </w:rPr>
                    </m:ctrlPr>
                  </m:dPr>
                  <m:e>
                    <m:eqArr>
                      <m:eqArrPr>
                        <m:ctrlPr>
                          <w:rPr>
                            <w:rFonts w:ascii="Cambria Math" w:hAnsi="Cambria Math"/>
                            <w:i/>
                            <w:lang w:val="en-GB"/>
                          </w:rPr>
                        </m:ctrlPr>
                      </m:eqArrPr>
                      <m:e>
                        <m:sSub>
                          <m:sSubPr>
                            <m:ctrlPr>
                              <w:rPr>
                                <w:rFonts w:ascii="Cambria Math" w:hAnsi="Cambria Math"/>
                                <w:i/>
                                <w:lang w:val="en-GB"/>
                              </w:rPr>
                            </m:ctrlPr>
                          </m:sSubPr>
                          <m:e>
                            <m:r>
                              <w:rPr>
                                <w:rFonts w:ascii="Cambria Math" w:hAnsi="Cambria Math"/>
                                <w:lang w:val="en-GB"/>
                              </w:rPr>
                              <m:t>x</m:t>
                            </m:r>
                          </m:e>
                          <m:sub>
                            <m:r>
                              <w:rPr>
                                <w:rFonts w:ascii="Cambria Math" w:hAnsi="Cambria Math"/>
                                <w:lang w:val="en-GB"/>
                              </w:rPr>
                              <m:t>TXTi</m:t>
                            </m:r>
                            <m:r>
                              <w:rPr>
                                <w:rFonts w:ascii="Cambria Math" w:hAnsi="Cambria Math"/>
                                <w:lang w:val="en-GB"/>
                              </w:rPr>
                              <m:t>1</m:t>
                            </m:r>
                          </m:sub>
                        </m:sSub>
                      </m:e>
                      <m:e>
                        <m:eqArr>
                          <m:eqArrPr>
                            <m:ctrlPr>
                              <w:rPr>
                                <w:rFonts w:ascii="Cambria Math" w:hAnsi="Cambria Math"/>
                                <w:i/>
                                <w:lang w:val="en-GB"/>
                              </w:rPr>
                            </m:ctrlPr>
                          </m:eqArrPr>
                          <m:e>
                            <m:sSub>
                              <m:sSubPr>
                                <m:ctrlPr>
                                  <w:rPr>
                                    <w:rFonts w:ascii="Cambria Math" w:hAnsi="Cambria Math"/>
                                    <w:i/>
                                    <w:lang w:val="en-GB"/>
                                  </w:rPr>
                                </m:ctrlPr>
                              </m:sSubPr>
                              <m:e>
                                <m:r>
                                  <w:rPr>
                                    <w:rFonts w:ascii="Cambria Math" w:hAnsi="Cambria Math"/>
                                    <w:lang w:val="en-GB"/>
                                  </w:rPr>
                                  <m:t>x</m:t>
                                </m:r>
                              </m:e>
                              <m:sub>
                                <m:r>
                                  <w:rPr>
                                    <w:rFonts w:ascii="Cambria Math" w:hAnsi="Cambria Math"/>
                                    <w:lang w:val="en-GB"/>
                                  </w:rPr>
                                  <m:t>TXTi</m:t>
                                </m:r>
                                <m:r>
                                  <w:rPr>
                                    <w:rFonts w:ascii="Cambria Math" w:hAnsi="Cambria Math"/>
                                    <w:lang w:val="en-GB"/>
                                  </w:rPr>
                                  <m:t>2</m:t>
                                </m:r>
                              </m:sub>
                            </m:sSub>
                          </m:e>
                          <m:e>
                            <m:r>
                              <w:rPr>
                                <w:rFonts w:ascii="Cambria Math" w:hAnsi="Cambria Math"/>
                                <w:lang w:val="en-GB"/>
                              </w:rPr>
                              <m:t>⋮</m:t>
                            </m:r>
                            <m:ctrlPr>
                              <w:rPr>
                                <w:rFonts w:ascii="Cambria Math" w:eastAsia="Cambria Math" w:hAnsi="Cambria Math" w:cs="Cambria Math"/>
                                <w:i/>
                                <w:lang w:val="en-GB"/>
                              </w:rPr>
                            </m:ctrlPr>
                          </m:e>
                          <m:e>
                            <m:sSub>
                              <m:sSubPr>
                                <m:ctrlPr>
                                  <w:rPr>
                                    <w:rFonts w:ascii="Cambria Math" w:eastAsia="Cambria Math" w:hAnsi="Cambria Math" w:cs="Cambria Math"/>
                                    <w:i/>
                                    <w:lang w:val="en-GB"/>
                                  </w:rPr>
                                </m:ctrlPr>
                              </m:sSubPr>
                              <m:e>
                                <m:r>
                                  <w:rPr>
                                    <w:rFonts w:ascii="Cambria Math" w:eastAsia="Cambria Math" w:hAnsi="Cambria Math" w:cs="Cambria Math"/>
                                    <w:lang w:val="en-GB"/>
                                  </w:rPr>
                                  <m:t>x</m:t>
                                </m:r>
                              </m:e>
                              <m:sub>
                                <m:r>
                                  <w:rPr>
                                    <w:rFonts w:ascii="Cambria Math" w:eastAsia="Cambria Math" w:hAnsi="Cambria Math" w:cs="Cambria Math"/>
                                    <w:lang w:val="en-GB"/>
                                  </w:rPr>
                                  <m:t>TXTip</m:t>
                                </m:r>
                              </m:sub>
                            </m:sSub>
                          </m:e>
                        </m:eqArr>
                      </m:e>
                    </m:eqArr>
                  </m:e>
                </m:d>
              </m:oMath>
            </m:oMathPara>
          </w:p>
        </w:tc>
        <w:tc>
          <w:tcPr>
            <w:tcW w:w="486" w:type="dxa"/>
            <w:vAlign w:val="bottom"/>
          </w:tcPr>
          <w:p w14:paraId="2410412A" w14:textId="6E0A7CDB" w:rsidR="00D4666B" w:rsidRDefault="00D4666B" w:rsidP="00D73EFD">
            <w:pPr>
              <w:pStyle w:val="MDPI3aequationnumber"/>
              <w:spacing w:before="0" w:after="0"/>
              <w:rPr>
                <w:lang w:val="en-GB"/>
              </w:rPr>
            </w:pPr>
            <w:bookmarkStart w:id="1067" w:name="_Ref112160691"/>
            <w:r>
              <w:rPr>
                <w:lang w:val="en-GB"/>
              </w:rPr>
              <w:t>(</w:t>
            </w:r>
            <w:r>
              <w:rPr>
                <w:lang w:val="en-GB"/>
              </w:rPr>
              <w:fldChar w:fldCharType="begin"/>
            </w:r>
            <w:r>
              <w:rPr>
                <w:lang w:val="en-GB"/>
              </w:rPr>
              <w:instrText xml:space="preserve"> SEQ Equation \* ARABIC </w:instrText>
            </w:r>
            <w:r>
              <w:rPr>
                <w:lang w:val="en-GB"/>
              </w:rPr>
              <w:fldChar w:fldCharType="separate"/>
            </w:r>
            <w:r w:rsidR="003514C4">
              <w:rPr>
                <w:noProof/>
                <w:lang w:val="en-GB"/>
              </w:rPr>
              <w:t>1</w:t>
            </w:r>
            <w:r>
              <w:rPr>
                <w:lang w:val="en-GB"/>
              </w:rPr>
              <w:fldChar w:fldCharType="end"/>
            </w:r>
            <w:r>
              <w:rPr>
                <w:lang w:val="en-GB"/>
              </w:rPr>
              <w:t>)</w:t>
            </w:r>
            <w:bookmarkEnd w:id="1067"/>
          </w:p>
        </w:tc>
      </w:tr>
    </w:tbl>
    <w:p w14:paraId="172397B0" w14:textId="4311649A" w:rsidR="00D4666B" w:rsidRDefault="00D4666B" w:rsidP="00D4666B">
      <w:pPr>
        <w:pStyle w:val="MDPI31text"/>
        <w:spacing w:before="120" w:after="120"/>
      </w:pPr>
      <w:r>
        <w:rPr>
          <w:lang w:val="en-GB"/>
        </w:rPr>
        <w:t xml:space="preserve">The paired t-test has two alternative hypotheses, i.e., the null hypothesis </w:t>
      </w:r>
      <m:oMath>
        <m:sSub>
          <m:sSubPr>
            <m:ctrlPr>
              <w:rPr>
                <w:rFonts w:ascii="Cambria Math" w:hAnsi="Cambria Math"/>
                <w:i/>
              </w:rPr>
            </m:ctrlPr>
          </m:sSubPr>
          <m:e>
            <m:r>
              <w:rPr>
                <w:rFonts w:ascii="Cambria Math" w:hAnsi="Cambria Math"/>
              </w:rPr>
              <m:t>H</m:t>
            </m:r>
          </m:e>
          <m:sub>
            <m:r>
              <w:rPr>
                <w:rFonts w:ascii="Cambria Math" w:hAnsi="Cambria Math"/>
              </w:rPr>
              <m:t>0</m:t>
            </m:r>
          </m:sub>
        </m:sSub>
      </m:oMath>
      <w:r>
        <w:rPr>
          <w:lang w:val="en-GB"/>
        </w:rPr>
        <w:t xml:space="preserve"> assumes that the mean of difference of paired answers in text and sign language is equal to zero, while the alternative hypotheses </w:t>
      </w:r>
      <m:oMath>
        <m:sSub>
          <m:sSubPr>
            <m:ctrlPr>
              <w:rPr>
                <w:rFonts w:ascii="Cambria Math" w:hAnsi="Cambria Math"/>
                <w:i/>
              </w:rPr>
            </m:ctrlPr>
          </m:sSubPr>
          <m:e>
            <m:r>
              <w:rPr>
                <w:rFonts w:ascii="Cambria Math" w:hAnsi="Cambria Math"/>
              </w:rPr>
              <m:t>H</m:t>
            </m:r>
          </m:e>
          <m:sub>
            <m:r>
              <w:rPr>
                <w:rFonts w:ascii="Cambria Math" w:hAnsi="Cambria Math"/>
              </w:rPr>
              <m:t>a</m:t>
            </m:r>
          </m:sub>
        </m:sSub>
      </m:oMath>
      <w:r>
        <w:rPr>
          <w:lang w:val="en-GB"/>
        </w:rPr>
        <w:t xml:space="preserve"> implies that there is a significant difference between the two populations. In equation for t-value </w:t>
      </w:r>
      <w:bookmarkStart w:id="1068" w:name="_Hlt112335331"/>
      <w:bookmarkStart w:id="1069" w:name="_Hlt112335332"/>
      <w:r>
        <w:rPr>
          <w:lang w:val="en-GB"/>
        </w:rPr>
        <w:fldChar w:fldCharType="begin"/>
      </w:r>
      <w:r>
        <w:rPr>
          <w:lang w:val="en-GB"/>
        </w:rPr>
        <w:instrText xml:space="preserve"> REF _Ref112160901 \h </w:instrText>
      </w:r>
      <w:r>
        <w:rPr>
          <w:lang w:val="en-GB"/>
        </w:rPr>
      </w:r>
      <w:r>
        <w:rPr>
          <w:lang w:val="en-GB"/>
        </w:rPr>
        <w:fldChar w:fldCharType="separate"/>
      </w:r>
      <w:r w:rsidR="003514C4">
        <w:rPr>
          <w:lang w:val="en-GB"/>
        </w:rPr>
        <w:t>(</w:t>
      </w:r>
      <w:r w:rsidR="003514C4">
        <w:rPr>
          <w:noProof/>
          <w:lang w:val="en-GB"/>
        </w:rPr>
        <w:t>2</w:t>
      </w:r>
      <w:r w:rsidR="003514C4">
        <w:rPr>
          <w:lang w:val="en-GB"/>
        </w:rPr>
        <w:t>)</w:t>
      </w:r>
      <w:r>
        <w:rPr>
          <w:lang w:val="en-GB"/>
        </w:rPr>
        <w:fldChar w:fldCharType="end"/>
      </w:r>
      <w:bookmarkEnd w:id="1068"/>
      <w:bookmarkEnd w:id="1069"/>
      <w:del w:id="1070" w:author="Pečnik, Klemen" w:date="2022-09-24T03:29:00Z">
        <w:r w:rsidDel="001E2482">
          <w:rPr>
            <w:lang w:val="en-GB"/>
          </w:rPr>
          <w:delText>,</w:delText>
        </w:r>
      </w:del>
      <w:r>
        <w:rPr>
          <w:lang w:val="en-GB"/>
        </w:rPr>
        <w:t xml:space="preserve"> </w:t>
      </w:r>
      <m:oMath>
        <m:r>
          <w:rPr>
            <w:rFonts w:ascii="Cambria Math" w:hAnsi="Cambria Math"/>
            <w:lang w:val="en-GB"/>
          </w:rPr>
          <m:t xml:space="preserve"> </m:t>
        </m:r>
        <m:sSub>
          <m:sSubPr>
            <m:ctrlPr>
              <w:rPr>
                <w:rFonts w:ascii="Cambria Math" w:hAnsi="Cambria Math"/>
                <w:i/>
                <w:lang w:val="en-GB"/>
              </w:rPr>
            </m:ctrlPr>
          </m:sSubPr>
          <m:e>
            <m:acc>
              <m:accPr>
                <m:chr m:val="̅"/>
                <m:ctrlPr>
                  <w:rPr>
                    <w:rFonts w:ascii="Cambria Math" w:hAnsi="Cambria Math"/>
                    <w:i/>
                    <w:lang w:val="en-GB"/>
                  </w:rPr>
                </m:ctrlPr>
              </m:accPr>
              <m:e>
                <m:r>
                  <w:rPr>
                    <w:rFonts w:ascii="Cambria Math" w:hAnsi="Cambria Math"/>
                    <w:lang w:val="en-GB"/>
                  </w:rPr>
                  <m:t>x</m:t>
                </m:r>
              </m:e>
            </m:acc>
          </m:e>
          <m:sub>
            <m:r>
              <w:rPr>
                <w:rFonts w:ascii="Cambria Math" w:hAnsi="Cambria Math"/>
                <w:lang w:val="en-GB"/>
              </w:rPr>
              <m:t>TXT</m:t>
            </m:r>
          </m:sub>
        </m:sSub>
        <m:r>
          <w:rPr>
            <w:rFonts w:ascii="Cambria Math" w:hAnsi="Cambria Math"/>
            <w:lang w:val="en-GB"/>
          </w:rPr>
          <m:t xml:space="preserve"> </m:t>
        </m:r>
      </m:oMath>
      <w:r>
        <w:rPr>
          <w:lang w:val="en-GB"/>
        </w:rPr>
        <w:t xml:space="preserve">represents the observed mean of responses for one question in textual form, </w:t>
      </w:r>
      <m:oMath>
        <m:sSub>
          <m:sSubPr>
            <m:ctrlPr>
              <w:rPr>
                <w:rFonts w:ascii="Cambria Math" w:hAnsi="Cambria Math"/>
                <w:i/>
                <w:lang w:val="en-GB"/>
              </w:rPr>
            </m:ctrlPr>
          </m:sSubPr>
          <m:e>
            <m:acc>
              <m:accPr>
                <m:chr m:val="̅"/>
                <m:ctrlPr>
                  <w:rPr>
                    <w:rFonts w:ascii="Cambria Math" w:hAnsi="Cambria Math"/>
                    <w:i/>
                    <w:lang w:val="en-GB"/>
                  </w:rPr>
                </m:ctrlPr>
              </m:accPr>
              <m:e>
                <m:r>
                  <w:rPr>
                    <w:rFonts w:ascii="Cambria Math" w:hAnsi="Cambria Math"/>
                    <w:lang w:val="en-GB"/>
                  </w:rPr>
                  <m:t>x</m:t>
                </m:r>
              </m:e>
            </m:acc>
          </m:e>
          <m:sub>
            <m:r>
              <w:rPr>
                <w:rFonts w:ascii="Cambria Math" w:hAnsi="Cambria Math"/>
                <w:lang w:val="en-GB"/>
              </w:rPr>
              <m:t>SSL</m:t>
            </m:r>
          </m:sub>
        </m:sSub>
        <m:r>
          <w:rPr>
            <w:rFonts w:ascii="Cambria Math" w:hAnsi="Cambria Math"/>
            <w:lang w:val="en-GB"/>
          </w:rPr>
          <m:t xml:space="preserve"> </m:t>
        </m:r>
      </m:oMath>
      <w:r>
        <w:rPr>
          <w:lang w:val="en-GB"/>
        </w:rPr>
        <w:t xml:space="preserve">represents the observed mean of responses for the same question in sign form (corresponding pairs - e.g. </w:t>
      </w:r>
      <m:oMath>
        <m:sSub>
          <m:sSubPr>
            <m:ctrlPr>
              <w:rPr>
                <w:rFonts w:ascii="Cambria Math" w:hAnsi="Cambria Math"/>
                <w:i/>
              </w:rPr>
            </m:ctrlPr>
          </m:sSubPr>
          <m:e>
            <m:r>
              <w:rPr>
                <w:rFonts w:ascii="Cambria Math" w:hAnsi="Cambria Math"/>
              </w:rPr>
              <m:t>x</m:t>
            </m:r>
          </m:e>
          <m:sub>
            <m:r>
              <w:rPr>
                <w:rFonts w:ascii="Cambria Math" w:hAnsi="Cambria Math"/>
              </w:rPr>
              <m:t>TXT14</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SSL14</m:t>
            </m:r>
          </m:sub>
        </m:sSub>
      </m:oMath>
      <w:r>
        <w:rPr>
          <w:lang w:val="en-GB"/>
        </w:rPr>
        <w:t xml:space="preserve">), </w:t>
      </w:r>
      <m:oMath>
        <m:sSub>
          <m:sSubPr>
            <m:ctrlPr>
              <w:rPr>
                <w:rFonts w:ascii="Cambria Math" w:hAnsi="Cambria Math"/>
                <w:i/>
                <w:lang w:val="en-GB"/>
              </w:rPr>
            </m:ctrlPr>
          </m:sSubPr>
          <m:e>
            <m:r>
              <w:rPr>
                <w:rFonts w:ascii="Cambria Math" w:hAnsi="Cambria Math"/>
                <w:lang w:val="en-GB"/>
              </w:rPr>
              <m:t>s</m:t>
            </m:r>
          </m:e>
          <m:sub>
            <m:r>
              <w:rPr>
                <w:rFonts w:ascii="Cambria Math" w:hAnsi="Cambria Math"/>
                <w:lang w:val="en-GB"/>
              </w:rPr>
              <m:t>TXT-SSL</m:t>
            </m:r>
          </m:sub>
        </m:sSub>
      </m:oMath>
      <w:r>
        <w:rPr>
          <w:lang w:val="en-GB"/>
        </w:rPr>
        <w:t xml:space="preserve"> represents sample standard deviation of the differences of textual and sign pair responses, and </w:t>
      </w:r>
      <m:oMath>
        <m:r>
          <w:rPr>
            <w:rFonts w:ascii="Cambria Math" w:hAnsi="Cambria Math"/>
          </w:rPr>
          <m:t>n</m:t>
        </m:r>
      </m:oMath>
      <w:r>
        <w:rPr>
          <w:lang w:val="en-GB"/>
        </w:rPr>
        <w:t xml:space="preserve"> represents </w:t>
      </w:r>
      <w:ins w:id="1071" w:author="Pečnik, Klemen" w:date="2022-09-23T21:30:00Z">
        <w:r w:rsidR="003242CA">
          <w:rPr>
            <w:lang w:val="en-GB"/>
          </w:rPr>
          <w:t xml:space="preserve">the </w:t>
        </w:r>
      </w:ins>
      <w:r>
        <w:rPr>
          <w:lang w:val="en-GB"/>
        </w:rPr>
        <w:t>sample size.</w:t>
      </w:r>
    </w:p>
    <w:tbl>
      <w:tblPr>
        <w:tblStyle w:val="TableGrid"/>
        <w:tblW w:w="0" w:type="auto"/>
        <w:tblInd w:w="26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8"/>
        <w:gridCol w:w="6856"/>
        <w:gridCol w:w="486"/>
      </w:tblGrid>
      <w:tr w:rsidR="00D4666B" w14:paraId="4853F2A0" w14:textId="77777777" w:rsidTr="00D73EFD">
        <w:tc>
          <w:tcPr>
            <w:tcW w:w="488" w:type="dxa"/>
          </w:tcPr>
          <w:p w14:paraId="7D77B9A1" w14:textId="77777777" w:rsidR="00D4666B" w:rsidRDefault="00D4666B" w:rsidP="00D73EFD">
            <w:pPr>
              <w:pStyle w:val="MDPI82proof"/>
              <w:ind w:left="0"/>
              <w:rPr>
                <w:i/>
                <w:lang w:val="en-GB"/>
              </w:rPr>
            </w:pPr>
          </w:p>
        </w:tc>
        <w:tc>
          <w:tcPr>
            <w:tcW w:w="6856" w:type="dxa"/>
          </w:tcPr>
          <w:p w14:paraId="75196187" w14:textId="77777777" w:rsidR="00D4666B" w:rsidRDefault="00D4666B" w:rsidP="00D73EFD">
            <w:pPr>
              <w:pStyle w:val="MDPI82proof"/>
              <w:ind w:left="0"/>
              <w:rPr>
                <w:lang w:val="en-GB"/>
              </w:rPr>
            </w:pPr>
            <m:oMathPara>
              <m:oMath>
                <m:r>
                  <w:rPr>
                    <w:rFonts w:ascii="Cambria Math" w:hAnsi="Cambria Math"/>
                    <w:lang w:val="en-GB"/>
                  </w:rPr>
                  <m:t>t=</m:t>
                </m:r>
                <m:f>
                  <m:fPr>
                    <m:ctrlPr>
                      <w:rPr>
                        <w:rFonts w:ascii="Cambria Math" w:hAnsi="Cambria Math"/>
                        <w:i/>
                        <w:lang w:val="en-GB"/>
                      </w:rPr>
                    </m:ctrlPr>
                  </m:fPr>
                  <m:num>
                    <m:sSub>
                      <m:sSubPr>
                        <m:ctrlPr>
                          <w:rPr>
                            <w:rFonts w:ascii="Cambria Math" w:hAnsi="Cambria Math"/>
                            <w:i/>
                            <w:lang w:val="en-GB"/>
                          </w:rPr>
                        </m:ctrlPr>
                      </m:sSubPr>
                      <m:e>
                        <m:acc>
                          <m:accPr>
                            <m:chr m:val="̅"/>
                            <m:ctrlPr>
                              <w:rPr>
                                <w:rFonts w:ascii="Cambria Math" w:hAnsi="Cambria Math"/>
                                <w:i/>
                                <w:lang w:val="en-GB"/>
                              </w:rPr>
                            </m:ctrlPr>
                          </m:accPr>
                          <m:e>
                            <m:r>
                              <w:rPr>
                                <w:rFonts w:ascii="Cambria Math" w:hAnsi="Cambria Math"/>
                                <w:lang w:val="en-GB"/>
                              </w:rPr>
                              <m:t>x</m:t>
                            </m:r>
                          </m:e>
                        </m:acc>
                      </m:e>
                      <m:sub>
                        <m:r>
                          <w:rPr>
                            <w:rFonts w:ascii="Cambria Math" w:hAnsi="Cambria Math"/>
                            <w:lang w:val="en-GB"/>
                          </w:rPr>
                          <m:t>TXT</m:t>
                        </m:r>
                      </m:sub>
                    </m:sSub>
                    <m:r>
                      <w:rPr>
                        <w:rFonts w:ascii="Cambria Math" w:hAnsi="Cambria Math"/>
                        <w:lang w:val="en-GB"/>
                      </w:rPr>
                      <m:t>-</m:t>
                    </m:r>
                    <m:sSub>
                      <m:sSubPr>
                        <m:ctrlPr>
                          <w:rPr>
                            <w:rFonts w:ascii="Cambria Math" w:hAnsi="Cambria Math"/>
                            <w:i/>
                            <w:lang w:val="en-GB"/>
                          </w:rPr>
                        </m:ctrlPr>
                      </m:sSubPr>
                      <m:e>
                        <m:acc>
                          <m:accPr>
                            <m:chr m:val="̅"/>
                            <m:ctrlPr>
                              <w:rPr>
                                <w:rFonts w:ascii="Cambria Math" w:hAnsi="Cambria Math"/>
                                <w:i/>
                                <w:lang w:val="en-GB"/>
                              </w:rPr>
                            </m:ctrlPr>
                          </m:accPr>
                          <m:e>
                            <m:r>
                              <w:rPr>
                                <w:rFonts w:ascii="Cambria Math" w:hAnsi="Cambria Math"/>
                                <w:lang w:val="en-GB"/>
                              </w:rPr>
                              <m:t>x</m:t>
                            </m:r>
                          </m:e>
                        </m:acc>
                      </m:e>
                      <m:sub>
                        <m:r>
                          <w:rPr>
                            <w:rFonts w:ascii="Cambria Math" w:hAnsi="Cambria Math"/>
                            <w:lang w:val="en-GB"/>
                          </w:rPr>
                          <m:t>SSL</m:t>
                        </m:r>
                      </m:sub>
                    </m:sSub>
                  </m:num>
                  <m:den>
                    <m:rad>
                      <m:radPr>
                        <m:degHide m:val="1"/>
                        <m:ctrlPr>
                          <w:rPr>
                            <w:rFonts w:ascii="Cambria Math" w:hAnsi="Cambria Math"/>
                            <w:i/>
                            <w:lang w:val="en-GB"/>
                          </w:rPr>
                        </m:ctrlPr>
                      </m:radPr>
                      <m:deg/>
                      <m:e>
                        <m:f>
                          <m:fPr>
                            <m:ctrlPr>
                              <w:rPr>
                                <w:rFonts w:ascii="Cambria Math" w:hAnsi="Cambria Math"/>
                                <w:i/>
                                <w:lang w:val="en-GB"/>
                              </w:rPr>
                            </m:ctrlPr>
                          </m:fPr>
                          <m:num>
                            <m:sSubSup>
                              <m:sSubSupPr>
                                <m:ctrlPr>
                                  <w:rPr>
                                    <w:rFonts w:ascii="Cambria Math" w:hAnsi="Cambria Math"/>
                                    <w:i/>
                                    <w:lang w:val="en-GB"/>
                                  </w:rPr>
                                </m:ctrlPr>
                              </m:sSubSupPr>
                              <m:e>
                                <m:r>
                                  <w:rPr>
                                    <w:rFonts w:ascii="Cambria Math" w:hAnsi="Cambria Math"/>
                                    <w:lang w:val="en-GB"/>
                                  </w:rPr>
                                  <m:t>s</m:t>
                                </m:r>
                              </m:e>
                              <m:sub>
                                <m:r>
                                  <w:rPr>
                                    <w:rFonts w:ascii="Cambria Math" w:hAnsi="Cambria Math"/>
                                    <w:lang w:val="en-GB"/>
                                  </w:rPr>
                                  <m:t>TXT-SSL</m:t>
                                </m:r>
                              </m:sub>
                              <m:sup>
                                <m:r>
                                  <w:rPr>
                                    <w:rFonts w:ascii="Cambria Math" w:hAnsi="Cambria Math"/>
                                    <w:lang w:val="en-GB"/>
                                  </w:rPr>
                                  <m:t>2</m:t>
                                </m:r>
                              </m:sup>
                            </m:sSubSup>
                          </m:num>
                          <m:den>
                            <m:r>
                              <w:rPr>
                                <w:rFonts w:ascii="Cambria Math" w:hAnsi="Cambria Math"/>
                                <w:lang w:val="en-GB"/>
                              </w:rPr>
                              <m:t>n</m:t>
                            </m:r>
                          </m:den>
                        </m:f>
                      </m:e>
                    </m:rad>
                  </m:den>
                </m:f>
              </m:oMath>
            </m:oMathPara>
          </w:p>
        </w:tc>
        <w:tc>
          <w:tcPr>
            <w:tcW w:w="486" w:type="dxa"/>
            <w:vAlign w:val="bottom"/>
          </w:tcPr>
          <w:p w14:paraId="5197D1AE" w14:textId="7033B840" w:rsidR="00D4666B" w:rsidRDefault="00D4666B" w:rsidP="00D73EFD">
            <w:pPr>
              <w:pStyle w:val="MDPI3aequationnumber"/>
              <w:spacing w:before="0" w:after="0"/>
              <w:rPr>
                <w:lang w:val="en-GB"/>
              </w:rPr>
            </w:pPr>
            <w:bookmarkStart w:id="1072" w:name="_Ref112160901"/>
            <w:r>
              <w:rPr>
                <w:lang w:val="en-GB"/>
              </w:rPr>
              <w:t>(</w:t>
            </w:r>
            <w:r>
              <w:rPr>
                <w:lang w:val="en-GB"/>
              </w:rPr>
              <w:fldChar w:fldCharType="begin"/>
            </w:r>
            <w:r>
              <w:rPr>
                <w:lang w:val="en-GB"/>
              </w:rPr>
              <w:instrText xml:space="preserve"> SEQ Equation \* ARABIC </w:instrText>
            </w:r>
            <w:r>
              <w:rPr>
                <w:lang w:val="en-GB"/>
              </w:rPr>
              <w:fldChar w:fldCharType="separate"/>
            </w:r>
            <w:r w:rsidR="003514C4">
              <w:rPr>
                <w:noProof/>
                <w:lang w:val="en-GB"/>
              </w:rPr>
              <w:t>2</w:t>
            </w:r>
            <w:r>
              <w:rPr>
                <w:lang w:val="en-GB"/>
              </w:rPr>
              <w:fldChar w:fldCharType="end"/>
            </w:r>
            <w:r>
              <w:rPr>
                <w:lang w:val="en-GB"/>
              </w:rPr>
              <w:t>)</w:t>
            </w:r>
            <w:bookmarkEnd w:id="1072"/>
          </w:p>
        </w:tc>
      </w:tr>
    </w:tbl>
    <w:p w14:paraId="578FCBF9" w14:textId="40542FD9" w:rsidR="00D4666B" w:rsidRDefault="00D4666B" w:rsidP="00D4666B">
      <w:pPr>
        <w:pStyle w:val="MDPI34textspacebefore"/>
      </w:pPr>
      <w:r>
        <w:t xml:space="preserve"> All t-values for individual questions were compared with </w:t>
      </w:r>
      <w:ins w:id="1073" w:author="Pečnik, Klemen" w:date="2022-09-23T21:30:00Z">
        <w:r w:rsidR="005311AE">
          <w:t xml:space="preserve">the </w:t>
        </w:r>
      </w:ins>
      <w:r>
        <w:t xml:space="preserve">corresponding T-value for </w:t>
      </w:r>
      <w:ins w:id="1074" w:author="Pečnik, Klemen" w:date="2022-09-23T21:30:00Z">
        <w:r w:rsidR="006526FD">
          <w:rPr>
            <w:rFonts w:ascii="Symbol" w:eastAsia="Symbol" w:hAnsi="Symbol" w:cs="Symbol"/>
          </w:rPr>
          <w:t>a</w:t>
        </w:r>
      </w:ins>
      <w:del w:id="1075" w:author="Pečnik, Klemen" w:date="2022-09-23T21:30:00Z">
        <w:r w:rsidRPr="005A0C38">
          <w:rPr>
            <w:i/>
            <w:iCs/>
          </w:rPr>
          <w:sym w:font="Symbol" w:char="F061"/>
        </w:r>
      </w:del>
      <w:r>
        <w:rPr>
          <w:rPrChange w:id="1076" w:author="Pečnik, Klemen" w:date="2022-09-23T21:29:00Z">
            <w:rPr>
              <w:i/>
              <w:iCs/>
            </w:rPr>
          </w:rPrChange>
        </w:rPr>
        <w:t xml:space="preserve"> = 0.05</w:t>
      </w:r>
      <w:r>
        <w:t xml:space="preserve"> with </w:t>
      </w:r>
      <w:ins w:id="1077" w:author="Pečnik, Klemen" w:date="2022-09-23T21:30:00Z">
        <w:r w:rsidR="004E3A99">
          <w:t>32</w:t>
        </w:r>
      </w:ins>
      <w:del w:id="1078" w:author="Pečnik, Klemen" w:date="2022-09-23T21:30:00Z">
        <w:r>
          <w:delText>20</w:delText>
        </w:r>
      </w:del>
      <w:r>
        <w:t xml:space="preserve"> degrees of freedom, which corresponds to </w:t>
      </w:r>
      <w:ins w:id="1079" w:author="Pečnik, Klemen" w:date="2022-09-23T21:30:00Z">
        <w:r w:rsidR="00972BE5">
          <w:t>the</w:t>
        </w:r>
        <w:r w:rsidR="00FF1FA2">
          <w:t xml:space="preserve"> </w:t>
        </w:r>
      </w:ins>
      <w:r>
        <w:t>value of 2.</w:t>
      </w:r>
      <w:ins w:id="1080" w:author="Pečnik, Klemen" w:date="2022-09-23T21:30:00Z">
        <w:r w:rsidR="00FF1FA2">
          <w:t>0</w:t>
        </w:r>
        <w:r w:rsidR="00B00AEB">
          <w:t>42</w:t>
        </w:r>
      </w:ins>
      <w:del w:id="1081" w:author="Pečnik, Klemen" w:date="2022-09-23T21:30:00Z">
        <w:r>
          <w:delText>086</w:delText>
        </w:r>
      </w:del>
      <w:r>
        <w:t xml:space="preserve"> </w:t>
      </w:r>
      <w:ins w:id="1082" w:author="Pečnik, Klemen" w:date="2022-09-23T21:30:00Z">
        <w:r w:rsidR="00900A82">
          <w:fldChar w:fldCharType="begin"/>
        </w:r>
      </w:ins>
      <w:r w:rsidR="00F51C74">
        <w:instrText xml:space="preserve"> ADDIN ZOTERO_ITEM CSL_CITATION {"citationID":"HaDpyRMK","properties":{"formattedCitation":"[39]","plainCitation":"[39]","noteIndex":0},"citationItems":[{"id":67,"uris":["http://zotero.org/users/9894717/items/B59DQ8VK"],"itemData":{"id":67,"type":"post-weblog","container-title":"Statology","language":"en-US","title":"t-Distribution Table","URL":"https://www.statology.org/t-distribution-table/","author":[{"family":"Zach","given":""}],"accessed":{"date-parts":[["2022",8,25]]},"issued":{"date-parts":[["2018",9,19]]}}}],"schema":"https://github.com/citation-style-language/schema/raw/master/csl-citation.json"} </w:instrText>
      </w:r>
      <w:ins w:id="1083" w:author="Pečnik, Klemen" w:date="2022-09-23T21:30:00Z">
        <w:r w:rsidR="00900A82">
          <w:fldChar w:fldCharType="separate"/>
        </w:r>
        <w:r w:rsidR="00BD64F8">
          <w:t>[39]</w:t>
        </w:r>
        <w:r w:rsidR="00900A82">
          <w:fldChar w:fldCharType="end"/>
        </w:r>
      </w:ins>
      <w:del w:id="1084" w:author="Pečnik, Klemen" w:date="2022-09-23T21:30:00Z">
        <w:r>
          <w:fldChar w:fldCharType="begin"/>
        </w:r>
        <w:r>
          <w:delInstrText xml:space="preserve"> ADDIN ZOTERO_ITEM CSL_CITATION {"citationID":"HaDpyRMK","properties":{"formattedCitation":"[22]","plainCitation":"[22]","noteIndex":0},"citationItems":[{"id":71,"uris":["http://zotero.org/users/9894717/items/B59DQ8VK"],"itemData":{"id":71,"type":"post-weblog","container-title":"Statology","language":"en-US","title":"t-Distribution Table","URL":"https://www.statology.org/t-distribution-table/","author":[{"family":"Zach","given":""}],"accessed":{"date-parts":[["2022",8,25]]},"issued":{"date-parts":[["2018",9,19]]}}}],"schema":"https://github.com/citation-style-language/schema/raw/master/csl-citation.json"} </w:delInstrText>
        </w:r>
        <w:r>
          <w:fldChar w:fldCharType="separate"/>
        </w:r>
        <w:r w:rsidRPr="002364A8">
          <w:delText>[22]</w:delText>
        </w:r>
        <w:r>
          <w:fldChar w:fldCharType="end"/>
        </w:r>
      </w:del>
      <w:r>
        <w:t xml:space="preserve">, and all P-values with T.DIST.2T function were calculated. We rejected </w:t>
      </w:r>
      <w:ins w:id="1085" w:author="Pečnik, Klemen" w:date="2022-09-23T21:30:00Z">
        <w:r w:rsidR="00A924EE">
          <w:t xml:space="preserve">the </w:t>
        </w:r>
        <w:r w:rsidR="00736579">
          <w:t xml:space="preserve">null </w:t>
        </w:r>
      </w:ins>
      <w:r>
        <w:t xml:space="preserve">hypothesis </w:t>
      </w:r>
      <w:r w:rsidRPr="001E2482">
        <w:rPr>
          <w:i/>
          <w:iCs/>
        </w:rPr>
        <w:t>H</w:t>
      </w:r>
      <w:r w:rsidRPr="001E2482">
        <w:rPr>
          <w:i/>
          <w:iCs/>
          <w:vertAlign w:val="subscript"/>
        </w:rPr>
        <w:t>0</w:t>
      </w:r>
      <w:r>
        <w:t xml:space="preserve"> for questions 6 and 9, due to the P-value being 0.</w:t>
      </w:r>
      <w:ins w:id="1086" w:author="Pečnik, Klemen" w:date="2022-09-23T21:30:00Z">
        <w:r w:rsidR="00FF1FA2">
          <w:t>0</w:t>
        </w:r>
        <w:r w:rsidR="005054C1">
          <w:t xml:space="preserve">32 </w:t>
        </w:r>
        <w:r w:rsidR="00D20C44">
          <w:t xml:space="preserve">for question 6, and </w:t>
        </w:r>
        <w:r w:rsidR="00D14D26">
          <w:t>0,005 for question</w:t>
        </w:r>
        <w:r w:rsidR="00D321DD">
          <w:t xml:space="preserve"> </w:t>
        </w:r>
        <w:r w:rsidR="00D14D26">
          <w:t>9</w:t>
        </w:r>
      </w:ins>
      <w:del w:id="1087" w:author="Pečnik, Klemen" w:date="2022-09-23T21:30:00Z">
        <w:r>
          <w:delText>0155</w:delText>
        </w:r>
      </w:del>
      <w:r>
        <w:t xml:space="preserve">, and concluded from alternative hypotheses </w:t>
      </w:r>
      <w:r w:rsidRPr="00C35980">
        <w:rPr>
          <w:i/>
          <w:iCs/>
        </w:rPr>
        <w:t>H</w:t>
      </w:r>
      <w:r w:rsidRPr="00C35980">
        <w:rPr>
          <w:i/>
          <w:iCs/>
          <w:vertAlign w:val="subscript"/>
        </w:rPr>
        <w:t>a</w:t>
      </w:r>
      <w:r>
        <w:t xml:space="preserve"> that </w:t>
      </w:r>
      <w:ins w:id="1088" w:author="Pečnik, Klemen" w:date="2022-09-23T21:30:00Z">
        <w:r w:rsidR="000F19F5">
          <w:t>the</w:t>
        </w:r>
        <w:r w:rsidR="00FF1FA2">
          <w:t xml:space="preserve"> </w:t>
        </w:r>
      </w:ins>
      <w:r>
        <w:t>responses to questions 6 and 9 are significantly different, while for all the other questions that is not the case.</w:t>
      </w:r>
    </w:p>
    <w:p w14:paraId="42910638" w14:textId="510757A8" w:rsidR="00D4666B" w:rsidRDefault="00D4666B" w:rsidP="00D4666B">
      <w:pPr>
        <w:pStyle w:val="MDPI31text"/>
      </w:pPr>
      <w:r>
        <w:t xml:space="preserve">To detect irregularities, user errors, or misunderstood signs, an in-depth analysis of each separate question is useful, however, in </w:t>
      </w:r>
      <w:ins w:id="1089" w:author="Pečnik, Klemen" w:date="2022-09-23T21:30:00Z">
        <w:r w:rsidR="00336F69">
          <w:t xml:space="preserve">the </w:t>
        </w:r>
        <w:r w:rsidR="00BF0BBC">
          <w:t>present</w:t>
        </w:r>
      </w:ins>
      <w:del w:id="1090" w:author="Pečnik, Klemen" w:date="2022-09-23T21:30:00Z">
        <w:r>
          <w:delText>our</w:delText>
        </w:r>
      </w:del>
      <w:r>
        <w:t xml:space="preserve"> study</w:t>
      </w:r>
      <w:del w:id="1091" w:author="Pečnik, Klemen" w:date="2022-09-23T21:30:00Z">
        <w:r>
          <w:delText>,</w:delText>
        </w:r>
      </w:del>
      <w:r>
        <w:t xml:space="preserve"> the statistical analysis of results of UEQ scales is more important.</w:t>
      </w:r>
    </w:p>
    <w:p w14:paraId="50A8685C" w14:textId="455E4DD1" w:rsidR="00D4666B" w:rsidRDefault="00D4666B" w:rsidP="00D4666B">
      <w:pPr>
        <w:pStyle w:val="MDPI33textspaceafter"/>
      </w:pPr>
      <w:r>
        <w:t>As mentioned,</w:t>
      </w:r>
      <w:ins w:id="1092" w:author="Pečnik, Klemen" w:date="2022-09-23T21:30:00Z">
        <w:r w:rsidR="00FF1FA2">
          <w:t xml:space="preserve"> </w:t>
        </w:r>
        <w:r w:rsidR="00AA7F3B">
          <w:t>the</w:t>
        </w:r>
      </w:ins>
      <w:r>
        <w:t xml:space="preserve"> six UEQ scales are obtained by calculating the mean of responses to the corresponding questions. Attractiveness is determined by 6 questions, while all other scales (Perspicuity, Efficiency, Dependability, Stimulation, and Novelty) are determined by 4 questions. For this reason, </w:t>
      </w:r>
      <w:ins w:id="1093" w:author="Pečnik, Klemen" w:date="2022-09-23T21:30:00Z">
        <w:r w:rsidR="00C92143">
          <w:t>the</w:t>
        </w:r>
      </w:ins>
      <w:del w:id="1094" w:author="Pečnik, Klemen" w:date="2022-09-23T21:30:00Z">
        <w:r>
          <w:delText>we define</w:delText>
        </w:r>
      </w:del>
      <w:r>
        <w:t xml:space="preserve"> vectors</w:t>
      </w:r>
      <w:ins w:id="1095" w:author="Pečnik, Klemen" w:date="2022-09-23T21:30:00Z">
        <w:r w:rsidR="00B138AB">
          <w:t xml:space="preserve"> were defined as</w:t>
        </w:r>
        <w:r w:rsidR="00C92143">
          <w:t>:</w:t>
        </w:r>
      </w:ins>
    </w:p>
    <w:tbl>
      <w:tblPr>
        <w:tblStyle w:val="TableGrid"/>
        <w:tblW w:w="0" w:type="auto"/>
        <w:tblInd w:w="26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6"/>
        <w:gridCol w:w="6804"/>
        <w:gridCol w:w="538"/>
      </w:tblGrid>
      <w:tr w:rsidR="00D4666B" w14:paraId="2B655738" w14:textId="77777777" w:rsidTr="00D73EFD">
        <w:tc>
          <w:tcPr>
            <w:tcW w:w="506" w:type="dxa"/>
          </w:tcPr>
          <w:p w14:paraId="67B87F57" w14:textId="77777777" w:rsidR="00D4666B" w:rsidRDefault="00D4666B" w:rsidP="00D73EFD">
            <w:pPr>
              <w:pStyle w:val="MDPI32textnoindent"/>
              <w:ind w:left="0"/>
            </w:pPr>
          </w:p>
        </w:tc>
        <w:tc>
          <w:tcPr>
            <w:tcW w:w="6804" w:type="dxa"/>
          </w:tcPr>
          <w:p w14:paraId="2BFA185B" w14:textId="77777777" w:rsidR="00D4666B" w:rsidRDefault="007C5F3E" w:rsidP="00D73EFD">
            <w:pPr>
              <w:pStyle w:val="MDPI32textnoindent"/>
              <w:keepNext/>
              <w:ind w:left="0"/>
            </w:pPr>
            <m:oMathPara>
              <m:oMath>
                <m:sSub>
                  <m:sSubPr>
                    <m:ctrlPr>
                      <w:rPr>
                        <w:rFonts w:ascii="Cambria Math" w:hAnsi="Cambria Math"/>
                        <w:i/>
                        <w:lang w:val="en-GB"/>
                      </w:rPr>
                    </m:ctrlPr>
                  </m:sSubPr>
                  <m:e>
                    <m:r>
                      <w:rPr>
                        <w:rFonts w:ascii="Cambria Math" w:hAnsi="Cambria Math"/>
                        <w:lang w:val="en-GB"/>
                      </w:rPr>
                      <m:t xml:space="preserve"> </m:t>
                    </m:r>
                    <m:r>
                      <w:rPr>
                        <w:rFonts w:ascii="Cambria Math" w:hAnsi="Cambria Math"/>
                        <w:lang w:val="en-GB"/>
                      </w:rPr>
                      <m:t>Z</m:t>
                    </m:r>
                  </m:e>
                  <m:sub>
                    <m:r>
                      <w:rPr>
                        <w:rFonts w:ascii="Cambria Math" w:hAnsi="Cambria Math"/>
                        <w:lang w:val="en-GB"/>
                      </w:rPr>
                      <m:t>TXTi</m:t>
                    </m:r>
                  </m:sub>
                </m:sSub>
                <m:r>
                  <w:rPr>
                    <w:rFonts w:ascii="Cambria Math" w:hAnsi="Cambria Math"/>
                    <w:lang w:val="en-GB"/>
                  </w:rPr>
                  <m:t>=</m:t>
                </m:r>
                <m:d>
                  <m:dPr>
                    <m:ctrlPr>
                      <w:rPr>
                        <w:rFonts w:ascii="Cambria Math" w:hAnsi="Cambria Math"/>
                        <w:i/>
                        <w:lang w:val="en-GB"/>
                      </w:rPr>
                    </m:ctrlPr>
                  </m:dPr>
                  <m:e>
                    <m:eqArr>
                      <m:eqArrPr>
                        <m:ctrlPr>
                          <w:rPr>
                            <w:rFonts w:ascii="Cambria Math" w:hAnsi="Cambria Math"/>
                            <w:i/>
                            <w:lang w:val="en-GB"/>
                          </w:rPr>
                        </m:ctrlPr>
                      </m:eqArrPr>
                      <m:e>
                        <m:sSub>
                          <m:sSubPr>
                            <m:ctrlPr>
                              <w:rPr>
                                <w:rFonts w:ascii="Cambria Math" w:hAnsi="Cambria Math"/>
                                <w:i/>
                                <w:lang w:val="en-GB"/>
                              </w:rPr>
                            </m:ctrlPr>
                          </m:sSubPr>
                          <m:e>
                            <m:r>
                              <w:rPr>
                                <w:rFonts w:ascii="Cambria Math" w:hAnsi="Cambria Math"/>
                                <w:lang w:val="en-GB"/>
                              </w:rPr>
                              <m:t>z</m:t>
                            </m:r>
                          </m:e>
                          <m:sub>
                            <m:r>
                              <w:rPr>
                                <w:rFonts w:ascii="Cambria Math" w:hAnsi="Cambria Math"/>
                                <w:lang w:val="en-GB"/>
                              </w:rPr>
                              <m:t>TXTi</m:t>
                            </m:r>
                            <m:r>
                              <w:rPr>
                                <w:rFonts w:ascii="Cambria Math" w:hAnsi="Cambria Math"/>
                                <w:lang w:val="en-GB"/>
                              </w:rPr>
                              <m:t>1</m:t>
                            </m:r>
                          </m:sub>
                        </m:sSub>
                      </m:e>
                      <m:e>
                        <m:eqArr>
                          <m:eqArrPr>
                            <m:ctrlPr>
                              <w:rPr>
                                <w:rFonts w:ascii="Cambria Math" w:hAnsi="Cambria Math"/>
                                <w:i/>
                                <w:lang w:val="en-GB"/>
                              </w:rPr>
                            </m:ctrlPr>
                          </m:eqArrPr>
                          <m:e>
                            <m:sSub>
                              <m:sSubPr>
                                <m:ctrlPr>
                                  <w:rPr>
                                    <w:rFonts w:ascii="Cambria Math" w:hAnsi="Cambria Math"/>
                                    <w:i/>
                                    <w:lang w:val="en-GB"/>
                                  </w:rPr>
                                </m:ctrlPr>
                              </m:sSubPr>
                              <m:e>
                                <m:r>
                                  <w:rPr>
                                    <w:rFonts w:ascii="Cambria Math" w:hAnsi="Cambria Math"/>
                                    <w:lang w:val="en-GB"/>
                                  </w:rPr>
                                  <m:t>z</m:t>
                                </m:r>
                              </m:e>
                              <m:sub>
                                <m:r>
                                  <w:rPr>
                                    <w:rFonts w:ascii="Cambria Math" w:hAnsi="Cambria Math"/>
                                    <w:lang w:val="en-GB"/>
                                  </w:rPr>
                                  <m:t>TXTi</m:t>
                                </m:r>
                                <m:r>
                                  <w:rPr>
                                    <w:rFonts w:ascii="Cambria Math" w:hAnsi="Cambria Math"/>
                                    <w:lang w:val="en-GB"/>
                                  </w:rPr>
                                  <m:t>2</m:t>
                                </m:r>
                              </m:sub>
                            </m:sSub>
                          </m:e>
                          <m:e>
                            <m:r>
                              <w:rPr>
                                <w:rFonts w:ascii="Cambria Math" w:hAnsi="Cambria Math"/>
                                <w:lang w:val="en-GB"/>
                              </w:rPr>
                              <m:t>⋮</m:t>
                            </m:r>
                            <m:ctrlPr>
                              <w:rPr>
                                <w:rFonts w:ascii="Cambria Math" w:eastAsia="Cambria Math" w:hAnsi="Cambria Math" w:cs="Cambria Math"/>
                                <w:i/>
                                <w:lang w:val="en-GB"/>
                              </w:rPr>
                            </m:ctrlPr>
                          </m:e>
                          <m:e>
                            <m:sSub>
                              <m:sSubPr>
                                <m:ctrlPr>
                                  <w:rPr>
                                    <w:rFonts w:ascii="Cambria Math" w:eastAsia="Cambria Math" w:hAnsi="Cambria Math" w:cs="Cambria Math"/>
                                    <w:i/>
                                    <w:lang w:val="en-GB"/>
                                  </w:rPr>
                                </m:ctrlPr>
                              </m:sSubPr>
                              <m:e>
                                <m:r>
                                  <w:rPr>
                                    <w:rFonts w:ascii="Cambria Math" w:eastAsia="Cambria Math" w:hAnsi="Cambria Math" w:cs="Cambria Math"/>
                                    <w:lang w:val="en-GB"/>
                                  </w:rPr>
                                  <m:t>z</m:t>
                                </m:r>
                              </m:e>
                              <m:sub>
                                <m:r>
                                  <w:rPr>
                                    <w:rFonts w:ascii="Cambria Math" w:eastAsia="Cambria Math" w:hAnsi="Cambria Math" w:cs="Cambria Math"/>
                                    <w:lang w:val="en-GB"/>
                                  </w:rPr>
                                  <m:t>TXTip</m:t>
                                </m:r>
                              </m:sub>
                            </m:sSub>
                          </m:e>
                        </m:eqArr>
                      </m:e>
                    </m:eqArr>
                  </m:e>
                </m:d>
                <m:r>
                  <m:rPr>
                    <m:sty m:val="p"/>
                  </m:rPr>
                  <w:rPr>
                    <w:rFonts w:ascii="Cambria Math" w:hAnsi="Cambria Math"/>
                    <w:lang w:val="en-GB"/>
                  </w:rPr>
                  <m:t>and</m:t>
                </m:r>
                <m:r>
                  <w:rPr>
                    <w:rFonts w:ascii="Cambria Math" w:hAnsi="Cambria Math"/>
                    <w:lang w:val="en-GB"/>
                  </w:rPr>
                  <m:t xml:space="preserve"> </m:t>
                </m:r>
                <m:sSub>
                  <m:sSubPr>
                    <m:ctrlPr>
                      <w:rPr>
                        <w:rFonts w:ascii="Cambria Math" w:hAnsi="Cambria Math"/>
                        <w:i/>
                        <w:lang w:val="en-GB"/>
                      </w:rPr>
                    </m:ctrlPr>
                  </m:sSubPr>
                  <m:e>
                    <m:r>
                      <w:rPr>
                        <w:rFonts w:ascii="Cambria Math" w:hAnsi="Cambria Math"/>
                        <w:lang w:val="en-GB"/>
                      </w:rPr>
                      <m:t>Z</m:t>
                    </m:r>
                  </m:e>
                  <m:sub>
                    <m:r>
                      <w:rPr>
                        <w:rFonts w:ascii="Cambria Math" w:hAnsi="Cambria Math"/>
                        <w:lang w:val="en-GB"/>
                      </w:rPr>
                      <m:t>SSLi</m:t>
                    </m:r>
                  </m:sub>
                </m:sSub>
                <m:r>
                  <w:rPr>
                    <w:rFonts w:ascii="Cambria Math" w:hAnsi="Cambria Math"/>
                    <w:lang w:val="en-GB"/>
                  </w:rPr>
                  <m:t>=</m:t>
                </m:r>
                <m:d>
                  <m:dPr>
                    <m:ctrlPr>
                      <w:rPr>
                        <w:rFonts w:ascii="Cambria Math" w:hAnsi="Cambria Math"/>
                        <w:i/>
                        <w:lang w:val="en-GB"/>
                      </w:rPr>
                    </m:ctrlPr>
                  </m:dPr>
                  <m:e>
                    <m:eqArr>
                      <m:eqArrPr>
                        <m:ctrlPr>
                          <w:rPr>
                            <w:rFonts w:ascii="Cambria Math" w:hAnsi="Cambria Math"/>
                            <w:i/>
                            <w:lang w:val="en-GB"/>
                          </w:rPr>
                        </m:ctrlPr>
                      </m:eqArrPr>
                      <m:e>
                        <m:sSub>
                          <m:sSubPr>
                            <m:ctrlPr>
                              <w:rPr>
                                <w:rFonts w:ascii="Cambria Math" w:hAnsi="Cambria Math"/>
                                <w:i/>
                                <w:lang w:val="en-GB"/>
                              </w:rPr>
                            </m:ctrlPr>
                          </m:sSubPr>
                          <m:e>
                            <m:r>
                              <w:rPr>
                                <w:rFonts w:ascii="Cambria Math" w:hAnsi="Cambria Math"/>
                                <w:lang w:val="en-GB"/>
                              </w:rPr>
                              <m:t>z</m:t>
                            </m:r>
                          </m:e>
                          <m:sub>
                            <m:r>
                              <w:rPr>
                                <w:rFonts w:ascii="Cambria Math" w:hAnsi="Cambria Math"/>
                                <w:lang w:val="en-GB"/>
                              </w:rPr>
                              <m:t>SSLi</m:t>
                            </m:r>
                            <m:r>
                              <w:rPr>
                                <w:rFonts w:ascii="Cambria Math" w:hAnsi="Cambria Math"/>
                                <w:lang w:val="en-GB"/>
                              </w:rPr>
                              <m:t>1</m:t>
                            </m:r>
                          </m:sub>
                        </m:sSub>
                      </m:e>
                      <m:e>
                        <m:eqArr>
                          <m:eqArrPr>
                            <m:ctrlPr>
                              <w:rPr>
                                <w:rFonts w:ascii="Cambria Math" w:hAnsi="Cambria Math"/>
                                <w:i/>
                                <w:lang w:val="en-GB"/>
                              </w:rPr>
                            </m:ctrlPr>
                          </m:eqArrPr>
                          <m:e>
                            <m:sSub>
                              <m:sSubPr>
                                <m:ctrlPr>
                                  <w:rPr>
                                    <w:rFonts w:ascii="Cambria Math" w:hAnsi="Cambria Math"/>
                                    <w:i/>
                                    <w:lang w:val="en-GB"/>
                                  </w:rPr>
                                </m:ctrlPr>
                              </m:sSubPr>
                              <m:e>
                                <m:r>
                                  <w:rPr>
                                    <w:rFonts w:ascii="Cambria Math" w:hAnsi="Cambria Math"/>
                                    <w:lang w:val="en-GB"/>
                                  </w:rPr>
                                  <m:t>z</m:t>
                                </m:r>
                              </m:e>
                              <m:sub>
                                <m:r>
                                  <w:rPr>
                                    <w:rFonts w:ascii="Cambria Math" w:hAnsi="Cambria Math"/>
                                    <w:lang w:val="en-GB"/>
                                  </w:rPr>
                                  <m:t>SSLi</m:t>
                                </m:r>
                                <m:r>
                                  <w:rPr>
                                    <w:rFonts w:ascii="Cambria Math" w:hAnsi="Cambria Math"/>
                                    <w:lang w:val="en-GB"/>
                                  </w:rPr>
                                  <m:t>2</m:t>
                                </m:r>
                              </m:sub>
                            </m:sSub>
                          </m:e>
                          <m:e>
                            <m:r>
                              <w:rPr>
                                <w:rFonts w:ascii="Cambria Math" w:hAnsi="Cambria Math"/>
                                <w:lang w:val="en-GB"/>
                              </w:rPr>
                              <m:t>⋮</m:t>
                            </m:r>
                            <m:ctrlPr>
                              <w:rPr>
                                <w:rFonts w:ascii="Cambria Math" w:eastAsia="Cambria Math" w:hAnsi="Cambria Math" w:cs="Cambria Math"/>
                                <w:i/>
                                <w:lang w:val="en-GB"/>
                              </w:rPr>
                            </m:ctrlPr>
                          </m:e>
                          <m:e>
                            <m:sSub>
                              <m:sSubPr>
                                <m:ctrlPr>
                                  <w:rPr>
                                    <w:rFonts w:ascii="Cambria Math" w:eastAsia="Cambria Math" w:hAnsi="Cambria Math" w:cs="Cambria Math"/>
                                    <w:i/>
                                    <w:lang w:val="en-GB"/>
                                  </w:rPr>
                                </m:ctrlPr>
                              </m:sSubPr>
                              <m:e>
                                <m:r>
                                  <w:rPr>
                                    <w:rFonts w:ascii="Cambria Math" w:eastAsia="Cambria Math" w:hAnsi="Cambria Math" w:cs="Cambria Math"/>
                                    <w:lang w:val="en-GB"/>
                                  </w:rPr>
                                  <m:t>z</m:t>
                                </m:r>
                              </m:e>
                              <m:sub>
                                <m:r>
                                  <w:rPr>
                                    <w:rFonts w:ascii="Cambria Math" w:eastAsia="Cambria Math" w:hAnsi="Cambria Math" w:cs="Cambria Math"/>
                                    <w:lang w:val="en-GB"/>
                                  </w:rPr>
                                  <m:t>SSLip</m:t>
                                </m:r>
                              </m:sub>
                            </m:sSub>
                          </m:e>
                        </m:eqArr>
                      </m:e>
                    </m:eqArr>
                  </m:e>
                </m:d>
              </m:oMath>
            </m:oMathPara>
          </w:p>
        </w:tc>
        <w:tc>
          <w:tcPr>
            <w:tcW w:w="538" w:type="dxa"/>
            <w:vAlign w:val="bottom"/>
          </w:tcPr>
          <w:p w14:paraId="026D04FF" w14:textId="541DEF97" w:rsidR="00D4666B" w:rsidRDefault="00D4666B" w:rsidP="00D73EFD">
            <w:pPr>
              <w:pStyle w:val="MDPI32textnoindent"/>
              <w:ind w:left="0"/>
              <w:jc w:val="right"/>
            </w:pPr>
            <w:r>
              <w:t>(</w:t>
            </w:r>
            <w:fldSimple w:instr=" SEQ Equation \* ARABIC ">
              <w:r w:rsidR="003514C4">
                <w:rPr>
                  <w:noProof/>
                </w:rPr>
                <w:t>3</w:t>
              </w:r>
            </w:fldSimple>
            <w:r>
              <w:t>)</w:t>
            </w:r>
          </w:p>
        </w:tc>
      </w:tr>
    </w:tbl>
    <w:p w14:paraId="69CFDC1B" w14:textId="77777777" w:rsidR="00D4666B" w:rsidRDefault="00D4666B" w:rsidP="00D4666B">
      <w:pPr>
        <w:pStyle w:val="MDPI32textnoindent"/>
        <w:spacing w:before="120" w:after="120"/>
        <w:rPr>
          <w:lang w:val="en-GB"/>
        </w:rPr>
      </w:pPr>
      <w:r>
        <w:rPr>
          <w:lang w:val="en-GB"/>
        </w:rPr>
        <w:t>with</w:t>
      </w:r>
    </w:p>
    <w:tbl>
      <w:tblPr>
        <w:tblStyle w:val="TableGrid"/>
        <w:tblW w:w="0" w:type="auto"/>
        <w:tblInd w:w="26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6"/>
        <w:gridCol w:w="6804"/>
        <w:gridCol w:w="538"/>
      </w:tblGrid>
      <w:tr w:rsidR="00D4666B" w14:paraId="0C887EC1" w14:textId="77777777" w:rsidTr="00D73EFD">
        <w:tc>
          <w:tcPr>
            <w:tcW w:w="506" w:type="dxa"/>
          </w:tcPr>
          <w:p w14:paraId="663BE3B4" w14:textId="77777777" w:rsidR="00D4666B" w:rsidRDefault="00D4666B" w:rsidP="00D73EFD">
            <w:pPr>
              <w:pStyle w:val="MDPI32textnoindent"/>
              <w:spacing w:before="120"/>
              <w:ind w:left="0"/>
              <w:rPr>
                <w:lang w:val="en-GB"/>
              </w:rPr>
            </w:pPr>
          </w:p>
        </w:tc>
        <w:tc>
          <w:tcPr>
            <w:tcW w:w="6804" w:type="dxa"/>
          </w:tcPr>
          <w:p w14:paraId="229B5FD0" w14:textId="77777777" w:rsidR="00D4666B" w:rsidRPr="00CB1EA6" w:rsidRDefault="007C5F3E" w:rsidP="00D73EFD">
            <w:pPr>
              <w:pStyle w:val="MDPI32textnoindent"/>
              <w:keepNext/>
              <w:spacing w:before="120"/>
              <w:ind w:left="0"/>
            </w:pPr>
            <m:oMathPara>
              <m:oMath>
                <m:sSub>
                  <m:sSubPr>
                    <m:ctrlPr>
                      <w:rPr>
                        <w:rFonts w:ascii="Cambria Math" w:hAnsi="Cambria Math"/>
                        <w:i/>
                        <w:lang w:val="en-GB"/>
                      </w:rPr>
                    </m:ctrlPr>
                  </m:sSubPr>
                  <m:e>
                    <m:r>
                      <w:rPr>
                        <w:rFonts w:ascii="Cambria Math" w:hAnsi="Cambria Math"/>
                        <w:lang w:val="en-GB"/>
                      </w:rPr>
                      <m:t xml:space="preserve"> </m:t>
                    </m:r>
                    <m:r>
                      <w:rPr>
                        <w:rFonts w:ascii="Cambria Math" w:hAnsi="Cambria Math"/>
                        <w:lang w:val="en-GB"/>
                      </w:rPr>
                      <m:t>Z</m:t>
                    </m:r>
                  </m:e>
                  <m:sub>
                    <m:r>
                      <w:rPr>
                        <w:rFonts w:ascii="Cambria Math" w:hAnsi="Cambria Math"/>
                        <w:lang w:val="en-GB"/>
                      </w:rPr>
                      <m:t>TXTi</m:t>
                    </m:r>
                  </m:sub>
                </m:sSub>
                <m:r>
                  <w:rPr>
                    <w:rFonts w:ascii="Cambria Math" w:hAnsi="Cambria Math"/>
                    <w:lang w:val="en-GB"/>
                  </w:rPr>
                  <m:t>=</m:t>
                </m:r>
                <m:f>
                  <m:fPr>
                    <m:ctrlPr>
                      <w:rPr>
                        <w:rFonts w:ascii="Cambria Math" w:hAnsi="Cambria Math"/>
                        <w:i/>
                        <w:lang w:val="en-GB"/>
                      </w:rPr>
                    </m:ctrlPr>
                  </m:fPr>
                  <m:num>
                    <m:r>
                      <w:rPr>
                        <w:rFonts w:ascii="Cambria Math" w:hAnsi="Cambria Math"/>
                        <w:lang w:val="en-GB"/>
                      </w:rPr>
                      <m:t>1</m:t>
                    </m:r>
                  </m:num>
                  <m:den>
                    <m:sSub>
                      <m:sSubPr>
                        <m:ctrlPr>
                          <w:rPr>
                            <w:rFonts w:ascii="Cambria Math" w:hAnsi="Cambria Math"/>
                            <w:i/>
                            <w:lang w:val="en-GB"/>
                          </w:rPr>
                        </m:ctrlPr>
                      </m:sSubPr>
                      <m:e>
                        <m:r>
                          <w:rPr>
                            <w:rFonts w:ascii="Cambria Math" w:hAnsi="Cambria Math"/>
                            <w:lang w:val="en-GB"/>
                          </w:rPr>
                          <m:t xml:space="preserve"> </m:t>
                        </m:r>
                        <m:r>
                          <w:rPr>
                            <w:rFonts w:ascii="Cambria Math" w:hAnsi="Cambria Math"/>
                            <w:lang w:val="en-GB"/>
                          </w:rPr>
                          <m:t>m</m:t>
                        </m:r>
                      </m:e>
                      <m:sub>
                        <m:r>
                          <w:rPr>
                            <w:rFonts w:ascii="Cambria Math" w:hAnsi="Cambria Math"/>
                            <w:lang w:val="en-GB"/>
                          </w:rPr>
                          <m:t>i</m:t>
                        </m:r>
                      </m:sub>
                    </m:sSub>
                  </m:den>
                </m:f>
                <m:nary>
                  <m:naryPr>
                    <m:chr m:val="∑"/>
                    <m:limLoc m:val="subSup"/>
                    <m:supHide m:val="1"/>
                    <m:ctrlPr>
                      <w:rPr>
                        <w:rFonts w:ascii="Cambria Math" w:hAnsi="Cambria Math"/>
                        <w:i/>
                        <w:lang w:val="en-GB"/>
                      </w:rPr>
                    </m:ctrlPr>
                  </m:naryPr>
                  <m:sub>
                    <m:sSub>
                      <m:sSubPr>
                        <m:ctrlPr>
                          <w:rPr>
                            <w:rFonts w:ascii="Cambria Math" w:hAnsi="Cambria Math"/>
                            <w:i/>
                            <w:lang w:val="en-GB"/>
                          </w:rPr>
                        </m:ctrlPr>
                      </m:sSubPr>
                      <m:e>
                        <m:r>
                          <w:rPr>
                            <w:rFonts w:ascii="Cambria Math" w:hAnsi="Cambria Math"/>
                            <w:lang w:val="en-GB"/>
                          </w:rPr>
                          <m:t xml:space="preserve"> </m:t>
                        </m:r>
                        <m:r>
                          <w:rPr>
                            <w:rFonts w:ascii="Cambria Math" w:hAnsi="Cambria Math"/>
                            <w:lang w:val="en-GB"/>
                          </w:rPr>
                          <m:t>j</m:t>
                        </m:r>
                        <m:r>
                          <w:rPr>
                            <w:rFonts w:ascii="Cambria Math" w:hAnsi="Cambria Math"/>
                            <w:lang w:val="en-GB"/>
                          </w:rPr>
                          <m:t xml:space="preserve"> ∈ </m:t>
                        </m:r>
                        <m:r>
                          <w:rPr>
                            <w:rFonts w:ascii="Cambria Math" w:hAnsi="Cambria Math"/>
                            <w:lang w:val="en-GB"/>
                          </w:rPr>
                          <m:t>M</m:t>
                        </m:r>
                      </m:e>
                      <m:sub>
                        <m:r>
                          <w:rPr>
                            <w:rFonts w:ascii="Cambria Math" w:hAnsi="Cambria Math"/>
                            <w:lang w:val="en-GB"/>
                          </w:rPr>
                          <m:t>i</m:t>
                        </m:r>
                      </m:sub>
                    </m:sSub>
                  </m:sub>
                  <m:sup/>
                  <m:e>
                    <m:sSub>
                      <m:sSubPr>
                        <m:ctrlPr>
                          <w:rPr>
                            <w:rFonts w:ascii="Cambria Math" w:hAnsi="Cambria Math"/>
                            <w:i/>
                            <w:lang w:val="en-GB"/>
                          </w:rPr>
                        </m:ctrlPr>
                      </m:sSubPr>
                      <m:e>
                        <m:r>
                          <w:rPr>
                            <w:rFonts w:ascii="Cambria Math" w:hAnsi="Cambria Math"/>
                            <w:lang w:val="en-GB"/>
                          </w:rPr>
                          <m:t>X</m:t>
                        </m:r>
                      </m:e>
                      <m:sub>
                        <m:r>
                          <w:rPr>
                            <w:rFonts w:ascii="Cambria Math" w:hAnsi="Cambria Math"/>
                            <w:lang w:val="en-GB"/>
                          </w:rPr>
                          <m:t>TXTj</m:t>
                        </m:r>
                      </m:sub>
                    </m:sSub>
                  </m:e>
                </m:nary>
                <m:r>
                  <m:rPr>
                    <m:sty m:val="p"/>
                  </m:rPr>
                  <w:rPr>
                    <w:rFonts w:ascii="Cambria Math" w:hAnsi="Cambria Math"/>
                    <w:lang w:val="en-GB"/>
                  </w:rPr>
                  <m:t>and</m:t>
                </m:r>
                <m:sSub>
                  <m:sSubPr>
                    <m:ctrlPr>
                      <w:rPr>
                        <w:rFonts w:ascii="Cambria Math" w:hAnsi="Cambria Math"/>
                        <w:i/>
                        <w:lang w:val="en-GB"/>
                      </w:rPr>
                    </m:ctrlPr>
                  </m:sSubPr>
                  <m:e>
                    <m:r>
                      <w:rPr>
                        <w:rFonts w:ascii="Cambria Math" w:hAnsi="Cambria Math"/>
                        <w:lang w:val="en-GB"/>
                      </w:rPr>
                      <m:t xml:space="preserve"> </m:t>
                    </m:r>
                    <m:r>
                      <w:rPr>
                        <w:rFonts w:ascii="Cambria Math" w:hAnsi="Cambria Math"/>
                        <w:lang w:val="en-GB"/>
                      </w:rPr>
                      <m:t>Z</m:t>
                    </m:r>
                  </m:e>
                  <m:sub>
                    <m:r>
                      <w:rPr>
                        <w:rFonts w:ascii="Cambria Math" w:hAnsi="Cambria Math"/>
                        <w:lang w:val="en-GB"/>
                      </w:rPr>
                      <m:t>SSLi</m:t>
                    </m:r>
                  </m:sub>
                </m:sSub>
                <m:r>
                  <w:rPr>
                    <w:rFonts w:ascii="Cambria Math" w:hAnsi="Cambria Math"/>
                    <w:lang w:val="en-GB"/>
                  </w:rPr>
                  <m:t>=</m:t>
                </m:r>
                <m:f>
                  <m:fPr>
                    <m:ctrlPr>
                      <w:rPr>
                        <w:rFonts w:ascii="Cambria Math" w:hAnsi="Cambria Math"/>
                        <w:i/>
                        <w:lang w:val="en-GB"/>
                      </w:rPr>
                    </m:ctrlPr>
                  </m:fPr>
                  <m:num>
                    <m:r>
                      <w:rPr>
                        <w:rFonts w:ascii="Cambria Math" w:hAnsi="Cambria Math"/>
                        <w:lang w:val="en-GB"/>
                      </w:rPr>
                      <m:t>1</m:t>
                    </m:r>
                  </m:num>
                  <m:den>
                    <m:sSub>
                      <m:sSubPr>
                        <m:ctrlPr>
                          <w:rPr>
                            <w:rFonts w:ascii="Cambria Math" w:hAnsi="Cambria Math"/>
                            <w:i/>
                            <w:lang w:val="en-GB"/>
                          </w:rPr>
                        </m:ctrlPr>
                      </m:sSubPr>
                      <m:e>
                        <m:r>
                          <w:rPr>
                            <w:rFonts w:ascii="Cambria Math" w:hAnsi="Cambria Math"/>
                            <w:lang w:val="en-GB"/>
                          </w:rPr>
                          <m:t xml:space="preserve"> </m:t>
                        </m:r>
                        <m:r>
                          <w:rPr>
                            <w:rFonts w:ascii="Cambria Math" w:hAnsi="Cambria Math"/>
                            <w:lang w:val="en-GB"/>
                          </w:rPr>
                          <m:t>m</m:t>
                        </m:r>
                      </m:e>
                      <m:sub>
                        <m:r>
                          <w:rPr>
                            <w:rFonts w:ascii="Cambria Math" w:hAnsi="Cambria Math"/>
                            <w:lang w:val="en-GB"/>
                          </w:rPr>
                          <m:t>i</m:t>
                        </m:r>
                      </m:sub>
                    </m:sSub>
                  </m:den>
                </m:f>
                <m:nary>
                  <m:naryPr>
                    <m:chr m:val="∑"/>
                    <m:limLoc m:val="subSup"/>
                    <m:supHide m:val="1"/>
                    <m:ctrlPr>
                      <w:rPr>
                        <w:rFonts w:ascii="Cambria Math" w:hAnsi="Cambria Math"/>
                        <w:i/>
                        <w:lang w:val="en-GB"/>
                      </w:rPr>
                    </m:ctrlPr>
                  </m:naryPr>
                  <m:sub>
                    <m:sSub>
                      <m:sSubPr>
                        <m:ctrlPr>
                          <w:rPr>
                            <w:rFonts w:ascii="Cambria Math" w:hAnsi="Cambria Math"/>
                            <w:i/>
                            <w:lang w:val="en-GB"/>
                          </w:rPr>
                        </m:ctrlPr>
                      </m:sSubPr>
                      <m:e>
                        <m:r>
                          <w:rPr>
                            <w:rFonts w:ascii="Cambria Math" w:hAnsi="Cambria Math"/>
                            <w:lang w:val="en-GB"/>
                          </w:rPr>
                          <m:t>j</m:t>
                        </m:r>
                        <m:r>
                          <w:rPr>
                            <w:rFonts w:ascii="Cambria Math" w:hAnsi="Cambria Math"/>
                            <w:lang w:val="en-GB"/>
                          </w:rPr>
                          <m:t xml:space="preserve"> ∈ </m:t>
                        </m:r>
                        <m:r>
                          <w:rPr>
                            <w:rFonts w:ascii="Cambria Math" w:hAnsi="Cambria Math"/>
                            <w:lang w:val="en-GB"/>
                          </w:rPr>
                          <m:t>M</m:t>
                        </m:r>
                      </m:e>
                      <m:sub>
                        <m:r>
                          <w:rPr>
                            <w:rFonts w:ascii="Cambria Math" w:hAnsi="Cambria Math"/>
                            <w:lang w:val="en-GB"/>
                          </w:rPr>
                          <m:t>i</m:t>
                        </m:r>
                      </m:sub>
                    </m:sSub>
                  </m:sub>
                  <m:sup/>
                  <m:e>
                    <m:sSub>
                      <m:sSubPr>
                        <m:ctrlPr>
                          <w:rPr>
                            <w:rFonts w:ascii="Cambria Math" w:hAnsi="Cambria Math"/>
                            <w:i/>
                            <w:lang w:val="en-GB"/>
                          </w:rPr>
                        </m:ctrlPr>
                      </m:sSubPr>
                      <m:e>
                        <m:r>
                          <w:rPr>
                            <w:rFonts w:ascii="Cambria Math" w:hAnsi="Cambria Math"/>
                            <w:lang w:val="en-GB"/>
                          </w:rPr>
                          <m:t>X</m:t>
                        </m:r>
                      </m:e>
                      <m:sub>
                        <m:r>
                          <w:rPr>
                            <w:rFonts w:ascii="Cambria Math" w:hAnsi="Cambria Math"/>
                            <w:lang w:val="en-GB"/>
                          </w:rPr>
                          <m:t>SSLj</m:t>
                        </m:r>
                      </m:sub>
                    </m:sSub>
                  </m:e>
                </m:nary>
                <m:r>
                  <w:rPr>
                    <w:rFonts w:ascii="Cambria Math" w:hAnsi="Cambria Math"/>
                    <w:lang w:val="en-GB"/>
                  </w:rPr>
                  <m:t>,</m:t>
                </m:r>
              </m:oMath>
            </m:oMathPara>
          </w:p>
        </w:tc>
        <w:tc>
          <w:tcPr>
            <w:tcW w:w="538" w:type="dxa"/>
            <w:vAlign w:val="bottom"/>
          </w:tcPr>
          <w:p w14:paraId="073161FB" w14:textId="5D237A4A" w:rsidR="00D4666B" w:rsidRDefault="00D4666B" w:rsidP="00D73EFD">
            <w:pPr>
              <w:pStyle w:val="MDPI32textnoindent"/>
              <w:spacing w:before="120"/>
              <w:ind w:left="0"/>
              <w:jc w:val="right"/>
              <w:rPr>
                <w:lang w:val="en-GB"/>
              </w:rPr>
            </w:pPr>
            <w:r>
              <w:rPr>
                <w:lang w:val="en-GB"/>
              </w:rPr>
              <w:t>(</w:t>
            </w:r>
            <w:r>
              <w:rPr>
                <w:lang w:val="en-GB"/>
              </w:rPr>
              <w:fldChar w:fldCharType="begin"/>
            </w:r>
            <w:r>
              <w:rPr>
                <w:lang w:val="en-GB"/>
              </w:rPr>
              <w:instrText xml:space="preserve"> SEQ Equation \* ARABIC </w:instrText>
            </w:r>
            <w:r>
              <w:rPr>
                <w:lang w:val="en-GB"/>
              </w:rPr>
              <w:fldChar w:fldCharType="separate"/>
            </w:r>
            <w:r w:rsidR="003514C4">
              <w:rPr>
                <w:noProof/>
                <w:lang w:val="en-GB"/>
              </w:rPr>
              <w:t>4</w:t>
            </w:r>
            <w:r>
              <w:rPr>
                <w:lang w:val="en-GB"/>
              </w:rPr>
              <w:fldChar w:fldCharType="end"/>
            </w:r>
            <w:r>
              <w:rPr>
                <w:lang w:val="en-GB"/>
              </w:rPr>
              <w:t>)</w:t>
            </w:r>
          </w:p>
        </w:tc>
      </w:tr>
    </w:tbl>
    <w:p w14:paraId="6B7357CD" w14:textId="39C56204" w:rsidR="00D4666B" w:rsidRPr="000C09B4" w:rsidRDefault="00D4666B" w:rsidP="00D4666B">
      <w:pPr>
        <w:pStyle w:val="MDPI32textnoindent"/>
        <w:spacing w:before="120"/>
      </w:pPr>
      <w:r>
        <w:rPr>
          <w:lang w:val="en-GB"/>
        </w:rPr>
        <w:t xml:space="preserve">where each of the vectors </w:t>
      </w:r>
      <m:oMath>
        <m:sSub>
          <m:sSubPr>
            <m:ctrlPr>
              <w:rPr>
                <w:rFonts w:ascii="Cambria Math" w:hAnsi="Cambria Math"/>
                <w:i/>
                <w:lang w:val="en-GB"/>
              </w:rPr>
            </m:ctrlPr>
          </m:sSubPr>
          <m:e>
            <m:r>
              <w:rPr>
                <w:rFonts w:ascii="Cambria Math" w:hAnsi="Cambria Math"/>
                <w:lang w:val="en-GB"/>
              </w:rPr>
              <m:t xml:space="preserve"> Z</m:t>
            </m:r>
          </m:e>
          <m:sub>
            <m:r>
              <w:rPr>
                <w:rFonts w:ascii="Cambria Math" w:hAnsi="Cambria Math"/>
                <w:lang w:val="en-GB"/>
              </w:rPr>
              <m:t>TXTi</m:t>
            </m:r>
          </m:sub>
        </m:sSub>
      </m:oMath>
      <w:r>
        <w:rPr>
          <w:lang w:val="en-GB"/>
        </w:rPr>
        <w:t xml:space="preserve"> and </w:t>
      </w:r>
      <m:oMath>
        <m:sSub>
          <m:sSubPr>
            <m:ctrlPr>
              <w:rPr>
                <w:rFonts w:ascii="Cambria Math" w:hAnsi="Cambria Math"/>
                <w:i/>
                <w:lang w:val="en-GB"/>
              </w:rPr>
            </m:ctrlPr>
          </m:sSubPr>
          <m:e>
            <m:r>
              <w:rPr>
                <w:rFonts w:ascii="Cambria Math" w:hAnsi="Cambria Math"/>
                <w:lang w:val="en-GB"/>
              </w:rPr>
              <m:t xml:space="preserve"> Z</m:t>
            </m:r>
          </m:e>
          <m:sub>
            <m:r>
              <w:rPr>
                <w:rFonts w:ascii="Cambria Math" w:hAnsi="Cambria Math"/>
                <w:lang w:val="en-GB"/>
              </w:rPr>
              <m:t>SSLi</m:t>
            </m:r>
          </m:sub>
        </m:sSub>
        <m:r>
          <w:rPr>
            <w:rFonts w:ascii="Cambria Math" w:hAnsi="Cambria Math"/>
            <w:lang w:val="en-GB"/>
          </w:rPr>
          <m:t>,</m:t>
        </m:r>
      </m:oMath>
      <w:r>
        <w:rPr>
          <w:lang w:val="en-GB"/>
        </w:rPr>
        <w:t xml:space="preserve"> for </w:t>
      </w:r>
      <m:oMath>
        <m:r>
          <w:rPr>
            <w:rFonts w:ascii="Cambria Math" w:hAnsi="Cambria Math"/>
            <w:lang w:val="en-GB"/>
          </w:rPr>
          <m:t>i=1, …, 6</m:t>
        </m:r>
      </m:oMath>
      <w:r>
        <w:rPr>
          <w:lang w:val="en-GB"/>
        </w:rPr>
        <w:t xml:space="preserve"> corresponds to </w:t>
      </w:r>
      <w:r w:rsidRPr="00BC42FB">
        <w:rPr>
          <w:lang w:val="en-GB"/>
        </w:rPr>
        <w:t>one of the UE</w:t>
      </w:r>
      <w:del w:id="1096" w:author="Pečnik, Klemen" w:date="2022-09-24T03:32:00Z">
        <w:r w:rsidRPr="00BC42FB" w:rsidDel="003432C2">
          <w:rPr>
            <w:lang w:val="en-GB"/>
          </w:rPr>
          <w:delText>O</w:delText>
        </w:r>
      </w:del>
      <w:ins w:id="1097" w:author="Pečnik, Klemen" w:date="2022-09-24T03:32:00Z">
        <w:r w:rsidR="003432C2">
          <w:rPr>
            <w:lang w:val="en-GB"/>
          </w:rPr>
          <w:t>Q</w:t>
        </w:r>
      </w:ins>
      <w:r w:rsidRPr="00BC42FB">
        <w:rPr>
          <w:lang w:val="en-GB"/>
        </w:rPr>
        <w:t xml:space="preserve"> scales</w:t>
      </w:r>
      <w:r>
        <w:rPr>
          <w:lang w:val="en-GB"/>
        </w:rPr>
        <w:t xml:space="preserve"> with cardinality of</w:t>
      </w:r>
      <m:oMath>
        <m:sSub>
          <m:sSubPr>
            <m:ctrlPr>
              <w:rPr>
                <w:rFonts w:ascii="Cambria Math" w:hAnsi="Cambria Math"/>
                <w:i/>
                <w:lang w:val="en-GB"/>
              </w:rPr>
            </m:ctrlPr>
          </m:sSubPr>
          <m:e>
            <m:r>
              <w:rPr>
                <w:rFonts w:ascii="Cambria Math" w:hAnsi="Cambria Math"/>
                <w:lang w:val="en-GB"/>
              </w:rPr>
              <m:t xml:space="preserve"> M</m:t>
            </m:r>
          </m:e>
          <m:sub>
            <m:r>
              <w:rPr>
                <w:rFonts w:ascii="Cambria Math" w:hAnsi="Cambria Math"/>
                <w:lang w:val="en-GB"/>
              </w:rPr>
              <m:t>i</m:t>
            </m:r>
          </m:sub>
        </m:sSub>
      </m:oMath>
      <w:r>
        <w:rPr>
          <w:lang w:val="en-GB"/>
        </w:rPr>
        <w:t>, i.e.,</w:t>
      </w:r>
      <m:oMath>
        <m:r>
          <w:rPr>
            <w:rFonts w:ascii="Cambria Math" w:hAnsi="Cambria Math"/>
            <w:lang w:val="en-GB"/>
          </w:rPr>
          <m:t xml:space="preserve"> </m:t>
        </m:r>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i</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 xml:space="preserve"> |M</m:t>
            </m:r>
          </m:e>
          <m:sub>
            <m:r>
              <w:rPr>
                <w:rFonts w:ascii="Cambria Math" w:hAnsi="Cambria Math"/>
                <w:lang w:val="en-GB"/>
              </w:rPr>
              <m:t>i</m:t>
            </m:r>
          </m:sub>
        </m:sSub>
        <m:r>
          <w:rPr>
            <w:rFonts w:ascii="Cambria Math" w:hAnsi="Cambria Math"/>
            <w:lang w:val="en-GB"/>
          </w:rPr>
          <m:t>|</m:t>
        </m:r>
      </m:oMath>
      <w:r>
        <w:rPr>
          <w:lang w:val="en-GB"/>
        </w:rPr>
        <w:t>, equal to 6 for Attractiveness, and with cardinality of</w:t>
      </w:r>
      <m:oMath>
        <m:sSub>
          <m:sSubPr>
            <m:ctrlPr>
              <w:rPr>
                <w:rFonts w:ascii="Cambria Math" w:hAnsi="Cambria Math"/>
                <w:i/>
                <w:lang w:val="en-GB"/>
              </w:rPr>
            </m:ctrlPr>
          </m:sSubPr>
          <m:e>
            <m:r>
              <w:rPr>
                <w:rFonts w:ascii="Cambria Math" w:hAnsi="Cambria Math"/>
                <w:lang w:val="en-GB"/>
              </w:rPr>
              <m:t xml:space="preserve"> M</m:t>
            </m:r>
          </m:e>
          <m:sub>
            <m:r>
              <w:rPr>
                <w:rFonts w:ascii="Cambria Math" w:hAnsi="Cambria Math"/>
                <w:lang w:val="en-GB"/>
              </w:rPr>
              <m:t>i</m:t>
            </m:r>
          </m:sub>
        </m:sSub>
      </m:oMath>
      <w:r>
        <w:rPr>
          <w:lang w:val="en-GB"/>
        </w:rPr>
        <w:t xml:space="preserve"> equal to 4 for all </w:t>
      </w:r>
      <w:del w:id="1098" w:author="Pečnik, Klemen" w:date="2022-09-23T21:30:00Z">
        <w:r>
          <w:rPr>
            <w:lang w:val="en-GB"/>
          </w:rPr>
          <w:delText xml:space="preserve">the </w:delText>
        </w:r>
      </w:del>
      <w:r>
        <w:rPr>
          <w:lang w:val="en-GB"/>
        </w:rPr>
        <w:t xml:space="preserve">other UEQ scales. </w:t>
      </w:r>
      <w:ins w:id="1099" w:author="Pečnik, Klemen" w:date="2022-09-23T21:30:00Z">
        <w:r w:rsidR="00310B02">
          <w:rPr>
            <w:lang w:val="en-GB"/>
          </w:rPr>
          <w:t>A</w:t>
        </w:r>
        <w:r w:rsidR="00387A13">
          <w:rPr>
            <w:lang w:val="en-GB"/>
          </w:rPr>
          <w:t>n a</w:t>
        </w:r>
        <w:r w:rsidR="00310B02">
          <w:rPr>
            <w:lang w:val="en-GB"/>
          </w:rPr>
          <w:t>ppropriate</w:t>
        </w:r>
      </w:ins>
      <w:del w:id="1100" w:author="Pečnik, Klemen" w:date="2022-09-23T21:30:00Z">
        <w:r>
          <w:rPr>
            <w:lang w:val="en-GB"/>
          </w:rPr>
          <w:delText>Appropriate</w:delText>
        </w:r>
      </w:del>
      <w:r>
        <w:rPr>
          <w:lang w:val="en-GB"/>
        </w:rPr>
        <w:t xml:space="preserve"> statistical test is needed to compare </w:t>
      </w:r>
      <w:ins w:id="1101" w:author="Pečnik, Klemen" w:date="2022-09-23T21:30:00Z">
        <w:r w:rsidR="000C07FB">
          <w:rPr>
            <w:lang w:val="en-GB"/>
          </w:rPr>
          <w:t xml:space="preserve">the </w:t>
        </w:r>
      </w:ins>
      <w:r>
        <w:rPr>
          <w:lang w:val="en-GB"/>
        </w:rPr>
        <w:t xml:space="preserve">responses for both scales. In this manner both samples were tested one against another by </w:t>
      </w:r>
      <w:ins w:id="1102" w:author="Pečnik, Klemen" w:date="2022-09-23T21:30:00Z">
        <w:r w:rsidR="00EA02E7">
          <w:rPr>
            <w:lang w:val="en-GB"/>
          </w:rPr>
          <w:t>using the</w:t>
        </w:r>
        <w:r w:rsidR="00310B02">
          <w:rPr>
            <w:lang w:val="en-GB"/>
          </w:rPr>
          <w:t xml:space="preserve"> </w:t>
        </w:r>
      </w:ins>
      <w:r w:rsidRPr="0094160E">
        <w:rPr>
          <w:lang w:val="en-GB"/>
        </w:rPr>
        <w:t>Multivariate Paired Hotelling's T-Square</w:t>
      </w:r>
      <w:r>
        <w:rPr>
          <w:lang w:val="en-GB"/>
        </w:rPr>
        <w:t xml:space="preserve"> test </w:t>
      </w:r>
      <w:ins w:id="1103" w:author="Pečnik, Klemen" w:date="2022-09-23T21:30:00Z">
        <w:r w:rsidR="00917679" w:rsidRPr="00DB3FF1">
          <w:fldChar w:fldCharType="begin"/>
        </w:r>
      </w:ins>
      <w:r w:rsidR="00F51C74">
        <w:instrText xml:space="preserve"> ADDIN ZOTERO_ITEM CSL_CITATION {"citationID":"qlrS8ioo","properties":{"formattedCitation":"[40]","plainCitation":"[40]","noteIndex":0},"citationItems":[{"id":55,"uris":["http://zotero.org/users/9894717/items/ZITYXNPV"],"itemData":{"id":55,"type":"webpage","abstract":"Enroll today at Penn State World Campus to earn an accredited degree or certificate in Statistics.","container-title":"PennState: Statistics Online Courses","language":"en","title":"Multivariate Paired Hotelling's T-Square","URL":"https://online.stat.psu.edu/stat505/lesson/7/7.1/7.1.8","author":[{"literal":"The Pennsylvania State University"}],"accessed":{"date-parts":[["2022",8,23]]}}}],"schema":"https://github.com/citation-style-language/schema/raw/master/csl-citation.json"} </w:instrText>
      </w:r>
      <w:ins w:id="1104" w:author="Pečnik, Klemen" w:date="2022-09-23T21:30:00Z">
        <w:r w:rsidR="00917679" w:rsidRPr="00DB3FF1">
          <w:fldChar w:fldCharType="separate"/>
        </w:r>
        <w:r w:rsidR="00BD64F8">
          <w:t>[40]</w:t>
        </w:r>
        <w:r w:rsidR="00917679" w:rsidRPr="00DB3FF1">
          <w:fldChar w:fldCharType="end"/>
        </w:r>
      </w:ins>
      <w:del w:id="1105" w:author="Pečnik, Klemen" w:date="2022-09-23T21:30:00Z">
        <w:r w:rsidRPr="00DB3FF1">
          <w:fldChar w:fldCharType="begin"/>
        </w:r>
        <w:r>
          <w:delInstrText xml:space="preserve"> ADDIN ZOTERO_ITEM CSL_CITATION {"citationID":"qlrS8ioo","properties":{"formattedCitation":"[23]","plainCitation":"[23]","noteIndex":0},"citationItems":[{"id":55,"uris":["http://zotero.org/users/9894717/items/ZITYXNPV"],"itemData":{"id":55,"type":"webpage","abstract":"Enroll today at Penn State World Campus to earn an accredited degree or certificate in Statistics.","container-title":"PennState: Statistics Online Courses","language":"en","title":"Multivariate Paired Hotelling's T-Square","URL":"https://online.stat.psu.edu/stat505/lesson/7/7.1/7.1.8","author":[{"literal":"The Pennsylvania State University"}],"accessed":{"date-parts":[["2022",8,23]]}}}],"schema":"https://github.com/citation-style-language/schema/raw/master/csl-citation.json"} </w:delInstrText>
        </w:r>
        <w:r w:rsidRPr="00DB3FF1">
          <w:fldChar w:fldCharType="separate"/>
        </w:r>
        <w:r w:rsidRPr="002364A8">
          <w:delText>[23]</w:delText>
        </w:r>
        <w:r w:rsidRPr="00DB3FF1">
          <w:fldChar w:fldCharType="end"/>
        </w:r>
        <w:r>
          <w:delText>,</w:delText>
        </w:r>
      </w:del>
      <w:r>
        <w:t xml:space="preserve"> </w:t>
      </w:r>
      <w:r>
        <w:rPr>
          <w:lang w:val="en-GB"/>
        </w:rPr>
        <w:t>with the null hypothesis</w:t>
      </w:r>
    </w:p>
    <w:tbl>
      <w:tblPr>
        <w:tblStyle w:val="TableGrid"/>
        <w:tblW w:w="0" w:type="auto"/>
        <w:tblInd w:w="26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8"/>
        <w:gridCol w:w="6856"/>
        <w:gridCol w:w="486"/>
      </w:tblGrid>
      <w:tr w:rsidR="00D4666B" w14:paraId="1E490089" w14:textId="77777777" w:rsidTr="00D73EFD">
        <w:tc>
          <w:tcPr>
            <w:tcW w:w="488" w:type="dxa"/>
          </w:tcPr>
          <w:p w14:paraId="0096ED71" w14:textId="77777777" w:rsidR="00D4666B" w:rsidRDefault="00D4666B" w:rsidP="00D73EFD">
            <w:pPr>
              <w:pStyle w:val="MDPI82proof"/>
              <w:ind w:left="0"/>
              <w:rPr>
                <w:i/>
                <w:lang w:val="en-GB"/>
              </w:rPr>
            </w:pPr>
          </w:p>
        </w:tc>
        <w:tc>
          <w:tcPr>
            <w:tcW w:w="6856" w:type="dxa"/>
            <w:vAlign w:val="center"/>
          </w:tcPr>
          <w:p w14:paraId="391FC664" w14:textId="77777777" w:rsidR="00D4666B" w:rsidRPr="003F24C0" w:rsidRDefault="007C5F3E" w:rsidP="00D73EFD">
            <w:pPr>
              <w:pStyle w:val="MDPI82proof"/>
              <w:keepNext/>
              <w:ind w:left="0"/>
              <w:jc w:val="center"/>
            </w:pPr>
            <m:oMathPara>
              <m:oMath>
                <m:sSub>
                  <m:sSubPr>
                    <m:ctrlPr>
                      <w:rPr>
                        <w:rFonts w:ascii="Cambria Math" w:hAnsi="Cambria Math"/>
                        <w:i/>
                        <w:lang w:val="en-GB"/>
                      </w:rPr>
                    </m:ctrlPr>
                  </m:sSubPr>
                  <m:e>
                    <m:r>
                      <w:rPr>
                        <w:rFonts w:ascii="Cambria Math" w:hAnsi="Cambria Math"/>
                        <w:lang w:val="en-GB"/>
                      </w:rPr>
                      <m:t>H</m:t>
                    </m:r>
                  </m:e>
                  <m:sub>
                    <m:r>
                      <w:rPr>
                        <w:rFonts w:ascii="Cambria Math" w:hAnsi="Cambria Math"/>
                        <w:lang w:val="en-GB"/>
                      </w:rPr>
                      <m:t>0</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μ</m:t>
                    </m:r>
                  </m:e>
                  <m:sub>
                    <m:r>
                      <w:rPr>
                        <w:rFonts w:ascii="Cambria Math" w:hAnsi="Cambria Math"/>
                        <w:lang w:val="en-GB"/>
                      </w:rPr>
                      <m:t>TXT</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μ</m:t>
                    </m:r>
                  </m:e>
                  <m:sub>
                    <m:r>
                      <w:rPr>
                        <w:rFonts w:ascii="Cambria Math" w:hAnsi="Cambria Math"/>
                        <w:lang w:val="en-GB"/>
                      </w:rPr>
                      <m:t>SSL</m:t>
                    </m:r>
                  </m:sub>
                </m:sSub>
              </m:oMath>
            </m:oMathPara>
          </w:p>
        </w:tc>
        <w:tc>
          <w:tcPr>
            <w:tcW w:w="486" w:type="dxa"/>
            <w:vAlign w:val="bottom"/>
          </w:tcPr>
          <w:p w14:paraId="75497637" w14:textId="719AB4DC" w:rsidR="00D4666B" w:rsidRDefault="00D4666B" w:rsidP="00D73EFD">
            <w:pPr>
              <w:pStyle w:val="MDPI3aequationnumber"/>
              <w:spacing w:before="0" w:after="0"/>
              <w:rPr>
                <w:lang w:val="en-GB"/>
              </w:rPr>
            </w:pPr>
            <w:r>
              <w:t>(</w:t>
            </w:r>
            <w:fldSimple w:instr=" SEQ Equation \* ARABIC ">
              <w:r w:rsidR="003514C4">
                <w:rPr>
                  <w:noProof/>
                </w:rPr>
                <w:t>5</w:t>
              </w:r>
            </w:fldSimple>
            <w:r>
              <w:t>)</w:t>
            </w:r>
          </w:p>
        </w:tc>
      </w:tr>
    </w:tbl>
    <w:p w14:paraId="71A6589D" w14:textId="77777777" w:rsidR="00D4666B" w:rsidRPr="000C09B4" w:rsidRDefault="00D4666B" w:rsidP="00D4666B">
      <w:pPr>
        <w:pStyle w:val="MDPI32textnoindent"/>
        <w:rPr>
          <w:lang w:val="en-GB"/>
        </w:rPr>
      </w:pPr>
      <w:r>
        <w:rPr>
          <w:lang w:val="en-GB"/>
        </w:rPr>
        <w:t>a</w:t>
      </w:r>
      <w:r w:rsidRPr="000C09B4">
        <w:rPr>
          <w:lang w:val="en-GB"/>
        </w:rPr>
        <w:t>nd</w:t>
      </w:r>
      <w:r>
        <w:rPr>
          <w:lang w:val="en-GB"/>
        </w:rPr>
        <w:t xml:space="preserve"> the alternative hypothesis</w:t>
      </w:r>
    </w:p>
    <w:tbl>
      <w:tblPr>
        <w:tblStyle w:val="TableGrid"/>
        <w:tblW w:w="0" w:type="auto"/>
        <w:tblInd w:w="26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8"/>
        <w:gridCol w:w="6856"/>
        <w:gridCol w:w="486"/>
      </w:tblGrid>
      <w:tr w:rsidR="00D4666B" w14:paraId="56026EA1" w14:textId="77777777" w:rsidTr="00D73EFD">
        <w:tc>
          <w:tcPr>
            <w:tcW w:w="488" w:type="dxa"/>
          </w:tcPr>
          <w:p w14:paraId="15A27EDE" w14:textId="77777777" w:rsidR="00D4666B" w:rsidRDefault="00D4666B" w:rsidP="00D73EFD">
            <w:pPr>
              <w:pStyle w:val="MDPI82proof"/>
              <w:ind w:left="0"/>
              <w:rPr>
                <w:i/>
                <w:lang w:val="en-GB"/>
              </w:rPr>
            </w:pPr>
          </w:p>
        </w:tc>
        <w:tc>
          <w:tcPr>
            <w:tcW w:w="6856" w:type="dxa"/>
            <w:vAlign w:val="center"/>
          </w:tcPr>
          <w:p w14:paraId="15E9B9A2" w14:textId="77777777" w:rsidR="00D4666B" w:rsidRPr="003F24C0" w:rsidRDefault="007C5F3E" w:rsidP="00D73EFD">
            <w:pPr>
              <w:pStyle w:val="MDPI82proof"/>
              <w:keepNext/>
              <w:ind w:left="0"/>
              <w:jc w:val="center"/>
            </w:pPr>
            <m:oMathPara>
              <m:oMath>
                <m:sSub>
                  <m:sSubPr>
                    <m:ctrlPr>
                      <w:rPr>
                        <w:rFonts w:ascii="Cambria Math" w:hAnsi="Cambria Math"/>
                        <w:i/>
                        <w:lang w:val="en-GB"/>
                      </w:rPr>
                    </m:ctrlPr>
                  </m:sSubPr>
                  <m:e>
                    <m:r>
                      <w:rPr>
                        <w:rFonts w:ascii="Cambria Math" w:hAnsi="Cambria Math"/>
                        <w:lang w:val="en-GB"/>
                      </w:rPr>
                      <m:t>H</m:t>
                    </m:r>
                  </m:e>
                  <m:sub>
                    <m:r>
                      <w:rPr>
                        <w:rFonts w:ascii="Cambria Math" w:hAnsi="Cambria Math"/>
                        <w:lang w:val="en-GB"/>
                      </w:rPr>
                      <m:t>a</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μ</m:t>
                    </m:r>
                  </m:e>
                  <m:sub>
                    <m:r>
                      <w:rPr>
                        <w:rFonts w:ascii="Cambria Math" w:hAnsi="Cambria Math"/>
                        <w:lang w:val="en-GB"/>
                      </w:rPr>
                      <m:t>TXT</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μ</m:t>
                    </m:r>
                  </m:e>
                  <m:sub>
                    <m:r>
                      <w:rPr>
                        <w:rFonts w:ascii="Cambria Math" w:hAnsi="Cambria Math"/>
                        <w:lang w:val="en-GB"/>
                      </w:rPr>
                      <m:t>SSL</m:t>
                    </m:r>
                  </m:sub>
                </m:sSub>
                <m:r>
                  <w:rPr>
                    <w:rFonts w:ascii="Cambria Math" w:hAnsi="Cambria Math"/>
                    <w:lang w:val="en-GB"/>
                  </w:rPr>
                  <m:t>,</m:t>
                </m:r>
              </m:oMath>
            </m:oMathPara>
          </w:p>
        </w:tc>
        <w:tc>
          <w:tcPr>
            <w:tcW w:w="486" w:type="dxa"/>
            <w:vAlign w:val="bottom"/>
          </w:tcPr>
          <w:p w14:paraId="0786B60B" w14:textId="15505018" w:rsidR="00D4666B" w:rsidRDefault="00D4666B" w:rsidP="00D73EFD">
            <w:pPr>
              <w:pStyle w:val="MDPI3aequationnumber"/>
              <w:spacing w:before="0" w:after="0"/>
              <w:rPr>
                <w:lang w:val="en-GB"/>
              </w:rPr>
            </w:pPr>
            <w:r>
              <w:t>(</w:t>
            </w:r>
            <w:fldSimple w:instr=" SEQ Equation \* ARABIC ">
              <w:r w:rsidR="003514C4">
                <w:rPr>
                  <w:noProof/>
                </w:rPr>
                <w:t>6</w:t>
              </w:r>
            </w:fldSimple>
            <w:r>
              <w:t>)</w:t>
            </w:r>
          </w:p>
        </w:tc>
      </w:tr>
    </w:tbl>
    <w:p w14:paraId="365AFDE4" w14:textId="77777777" w:rsidR="00D4666B" w:rsidRDefault="00D4666B" w:rsidP="00C35980">
      <w:pPr>
        <w:pStyle w:val="MDPI32textnoindent"/>
        <w:spacing w:before="120"/>
        <w:rPr>
          <w:lang w:val="en-GB"/>
        </w:rPr>
      </w:pPr>
      <w:r>
        <w:rPr>
          <w:lang w:val="en-GB"/>
        </w:rPr>
        <w:t xml:space="preserve">where </w:t>
      </w:r>
      <m:oMath>
        <m:sSub>
          <m:sSubPr>
            <m:ctrlPr>
              <w:rPr>
                <w:rFonts w:ascii="Cambria Math" w:hAnsi="Cambria Math"/>
                <w:i/>
                <w:lang w:val="en-GB"/>
              </w:rPr>
            </m:ctrlPr>
          </m:sSubPr>
          <m:e>
            <m:r>
              <w:rPr>
                <w:rFonts w:ascii="Cambria Math" w:hAnsi="Cambria Math"/>
                <w:lang w:val="en-GB"/>
              </w:rPr>
              <m:t>μ</m:t>
            </m:r>
          </m:e>
          <m:sub>
            <m:r>
              <w:rPr>
                <w:rFonts w:ascii="Cambria Math" w:hAnsi="Cambria Math"/>
                <w:lang w:val="en-GB"/>
              </w:rPr>
              <m:t>TXT</m:t>
            </m:r>
          </m:sub>
        </m:sSub>
        <m:r>
          <w:rPr>
            <w:rFonts w:ascii="Cambria Math" w:hAnsi="Cambria Math"/>
            <w:lang w:val="en-GB"/>
          </w:rPr>
          <m:t xml:space="preserve"> </m:t>
        </m:r>
        <m:r>
          <m:rPr>
            <m:sty m:val="p"/>
          </m:rPr>
          <w:rPr>
            <w:rFonts w:ascii="Cambria Math" w:hAnsi="Cambria Math"/>
            <w:lang w:val="en-GB"/>
          </w:rPr>
          <m:t>and</m:t>
        </m:r>
        <m:r>
          <w:rPr>
            <w:rFonts w:ascii="Cambria Math" w:hAnsi="Cambria Math"/>
            <w:lang w:val="en-GB"/>
          </w:rPr>
          <m:t xml:space="preserve"> </m:t>
        </m:r>
        <m:sSub>
          <m:sSubPr>
            <m:ctrlPr>
              <w:rPr>
                <w:rFonts w:ascii="Cambria Math" w:hAnsi="Cambria Math"/>
                <w:i/>
                <w:lang w:val="en-GB"/>
              </w:rPr>
            </m:ctrlPr>
          </m:sSubPr>
          <m:e>
            <m:r>
              <w:rPr>
                <w:rFonts w:ascii="Cambria Math" w:hAnsi="Cambria Math"/>
                <w:lang w:val="en-GB"/>
              </w:rPr>
              <m:t>μ</m:t>
            </m:r>
          </m:e>
          <m:sub>
            <m:r>
              <w:rPr>
                <w:rFonts w:ascii="Cambria Math" w:hAnsi="Cambria Math"/>
                <w:lang w:val="en-GB"/>
              </w:rPr>
              <m:t>SSL</m:t>
            </m:r>
          </m:sub>
        </m:sSub>
        <m:r>
          <w:rPr>
            <w:rFonts w:ascii="Cambria Math" w:hAnsi="Cambria Math"/>
            <w:lang w:val="en-GB"/>
          </w:rPr>
          <m:t xml:space="preserve"> </m:t>
        </m:r>
      </m:oMath>
      <w:r>
        <w:rPr>
          <w:lang w:val="en-GB"/>
        </w:rPr>
        <w:t xml:space="preserve">are mean vectors for vectors </w:t>
      </w:r>
      <m:oMath>
        <m:sSub>
          <m:sSubPr>
            <m:ctrlPr>
              <w:rPr>
                <w:rFonts w:ascii="Cambria Math" w:hAnsi="Cambria Math"/>
                <w:i/>
                <w:lang w:val="en-GB"/>
              </w:rPr>
            </m:ctrlPr>
          </m:sSubPr>
          <m:e>
            <m:r>
              <w:rPr>
                <w:rFonts w:ascii="Cambria Math" w:hAnsi="Cambria Math"/>
                <w:lang w:val="en-GB"/>
              </w:rPr>
              <m:t xml:space="preserve"> Z</m:t>
            </m:r>
          </m:e>
          <m:sub>
            <m:r>
              <w:rPr>
                <w:rFonts w:ascii="Cambria Math" w:hAnsi="Cambria Math"/>
                <w:lang w:val="en-GB"/>
              </w:rPr>
              <m:t>TXTi</m:t>
            </m:r>
          </m:sub>
        </m:sSub>
      </m:oMath>
      <w:r>
        <w:rPr>
          <w:lang w:val="en-GB"/>
        </w:rPr>
        <w:t xml:space="preserve"> and </w:t>
      </w:r>
      <m:oMath>
        <m:sSub>
          <m:sSubPr>
            <m:ctrlPr>
              <w:rPr>
                <w:rFonts w:ascii="Cambria Math" w:hAnsi="Cambria Math"/>
                <w:i/>
                <w:lang w:val="en-GB"/>
              </w:rPr>
            </m:ctrlPr>
          </m:sSubPr>
          <m:e>
            <m:r>
              <w:rPr>
                <w:rFonts w:ascii="Cambria Math" w:hAnsi="Cambria Math"/>
                <w:lang w:val="en-GB"/>
              </w:rPr>
              <m:t xml:space="preserve"> Z</m:t>
            </m:r>
          </m:e>
          <m:sub>
            <m:r>
              <w:rPr>
                <w:rFonts w:ascii="Cambria Math" w:hAnsi="Cambria Math"/>
                <w:lang w:val="en-GB"/>
              </w:rPr>
              <m:t>TXTi</m:t>
            </m:r>
          </m:sub>
        </m:sSub>
        <m:r>
          <w:rPr>
            <w:rFonts w:ascii="Cambria Math" w:hAnsi="Cambria Math"/>
            <w:lang w:val="en-GB"/>
          </w:rPr>
          <m:t>,</m:t>
        </m:r>
      </m:oMath>
      <w:r>
        <w:rPr>
          <w:lang w:val="en-GB"/>
        </w:rPr>
        <w:t xml:space="preserve"> respectively.</w:t>
      </w:r>
    </w:p>
    <w:p w14:paraId="0051905D" w14:textId="58D253D9" w:rsidR="00D4666B" w:rsidRDefault="00D4666B" w:rsidP="00D4666B">
      <w:pPr>
        <w:pStyle w:val="MDPI31text"/>
        <w:spacing w:after="120"/>
        <w:rPr>
          <w:lang w:val="en-GB"/>
        </w:rPr>
      </w:pPr>
      <w:r>
        <w:rPr>
          <w:lang w:val="en-GB"/>
        </w:rPr>
        <w:t>To compare</w:t>
      </w:r>
      <w:ins w:id="1106" w:author="Pečnik, Klemen" w:date="2022-09-23T21:30:00Z">
        <w:r w:rsidR="00FB5B3F">
          <w:rPr>
            <w:lang w:val="en-GB"/>
          </w:rPr>
          <w:t xml:space="preserve"> </w:t>
        </w:r>
        <w:r w:rsidR="00EA02E7">
          <w:rPr>
            <w:lang w:val="en-GB"/>
          </w:rPr>
          <w:t>the</w:t>
        </w:r>
      </w:ins>
      <w:r>
        <w:rPr>
          <w:lang w:val="en-GB"/>
        </w:rPr>
        <w:t xml:space="preserve"> two corresponding samples, vectors </w:t>
      </w:r>
      <w:r w:rsidRPr="006212E5">
        <w:rPr>
          <w:lang w:val="en-GB"/>
          <w:rPrChange w:id="1107" w:author="Pečnik, Klemen" w:date="2022-09-24T03:30:00Z">
            <w:rPr>
              <w:i/>
              <w:iCs/>
              <w:lang w:val="en-GB"/>
            </w:rPr>
          </w:rPrChange>
        </w:rPr>
        <w:t>Y</w:t>
      </w:r>
      <w:r w:rsidRPr="006212E5">
        <w:rPr>
          <w:lang w:val="en-GB"/>
          <w:rPrChange w:id="1108" w:author="Pečnik, Klemen" w:date="2022-09-24T03:30:00Z">
            <w:rPr>
              <w:i/>
              <w:iCs/>
              <w:vertAlign w:val="subscript"/>
              <w:lang w:val="en-GB"/>
            </w:rPr>
          </w:rPrChange>
        </w:rPr>
        <w:t>i</w:t>
      </w:r>
      <w:r>
        <w:rPr>
          <w:lang w:val="en-GB"/>
        </w:rPr>
        <w:t xml:space="preserve"> are defined as:</w:t>
      </w:r>
    </w:p>
    <w:tbl>
      <w:tblPr>
        <w:tblStyle w:val="TableGrid"/>
        <w:tblW w:w="0" w:type="auto"/>
        <w:tblInd w:w="26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8"/>
        <w:gridCol w:w="6856"/>
        <w:gridCol w:w="486"/>
      </w:tblGrid>
      <w:tr w:rsidR="00D4666B" w14:paraId="40D902E9" w14:textId="77777777" w:rsidTr="00D73EFD">
        <w:tc>
          <w:tcPr>
            <w:tcW w:w="488" w:type="dxa"/>
          </w:tcPr>
          <w:p w14:paraId="541BDD75" w14:textId="77777777" w:rsidR="00D4666B" w:rsidRDefault="00D4666B" w:rsidP="00D73EFD">
            <w:pPr>
              <w:pStyle w:val="MDPI82proof"/>
              <w:ind w:left="0"/>
              <w:rPr>
                <w:i/>
                <w:lang w:val="en-GB"/>
              </w:rPr>
            </w:pPr>
          </w:p>
        </w:tc>
        <w:tc>
          <w:tcPr>
            <w:tcW w:w="6856" w:type="dxa"/>
            <w:vAlign w:val="center"/>
          </w:tcPr>
          <w:p w14:paraId="4C0BA8A6" w14:textId="77777777" w:rsidR="00D4666B" w:rsidRPr="003F24C0" w:rsidRDefault="007C5F3E" w:rsidP="00D73EFD">
            <w:pPr>
              <w:pStyle w:val="MDPI82proof"/>
              <w:keepNext/>
              <w:ind w:left="0"/>
              <w:jc w:val="center"/>
            </w:pPr>
            <m:oMathPara>
              <m:oMath>
                <m:sSub>
                  <m:sSubPr>
                    <m:ctrlPr>
                      <w:rPr>
                        <w:rFonts w:ascii="Cambria Math" w:hAnsi="Cambria Math"/>
                        <w:i/>
                        <w:lang w:val="en-GB"/>
                      </w:rPr>
                    </m:ctrlPr>
                  </m:sSubPr>
                  <m:e>
                    <m:r>
                      <w:rPr>
                        <w:rFonts w:ascii="Cambria Math" w:hAnsi="Cambria Math"/>
                        <w:lang w:val="en-GB"/>
                      </w:rPr>
                      <m:t>Y</m:t>
                    </m:r>
                  </m:e>
                  <m:sub>
                    <m:r>
                      <w:rPr>
                        <w:rFonts w:ascii="Cambria Math" w:hAnsi="Cambria Math"/>
                        <w:lang w:val="en-GB"/>
                      </w:rPr>
                      <m:t>i</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Z</m:t>
                    </m:r>
                  </m:e>
                  <m:sub>
                    <m:r>
                      <w:rPr>
                        <w:rFonts w:ascii="Cambria Math" w:hAnsi="Cambria Math"/>
                        <w:lang w:val="en-GB"/>
                      </w:rPr>
                      <m:t>TXTi</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Z</m:t>
                    </m:r>
                  </m:e>
                  <m:sub>
                    <m:r>
                      <w:rPr>
                        <w:rFonts w:ascii="Cambria Math" w:hAnsi="Cambria Math"/>
                        <w:lang w:val="en-GB"/>
                      </w:rPr>
                      <m:t>SSLi</m:t>
                    </m:r>
                  </m:sub>
                </m:sSub>
              </m:oMath>
            </m:oMathPara>
          </w:p>
        </w:tc>
        <w:tc>
          <w:tcPr>
            <w:tcW w:w="486" w:type="dxa"/>
            <w:vAlign w:val="bottom"/>
          </w:tcPr>
          <w:p w14:paraId="6B79F5D6" w14:textId="036EC935" w:rsidR="00D4666B" w:rsidRDefault="00D4666B" w:rsidP="00D73EFD">
            <w:pPr>
              <w:pStyle w:val="MDPI3aequationnumber"/>
              <w:spacing w:before="0" w:after="0"/>
              <w:rPr>
                <w:lang w:val="en-GB"/>
              </w:rPr>
            </w:pPr>
            <w:r>
              <w:t>(</w:t>
            </w:r>
            <w:fldSimple w:instr=" SEQ Equation \* ARABIC ">
              <w:r w:rsidR="003514C4">
                <w:rPr>
                  <w:noProof/>
                </w:rPr>
                <w:t>7</w:t>
              </w:r>
            </w:fldSimple>
            <w:r>
              <w:t>)</w:t>
            </w:r>
          </w:p>
        </w:tc>
      </w:tr>
    </w:tbl>
    <w:p w14:paraId="60517B56" w14:textId="77777777" w:rsidR="00D4666B" w:rsidRPr="0055074A" w:rsidRDefault="00D4666B" w:rsidP="00D4666B">
      <w:pPr>
        <w:pStyle w:val="MDPI32textnoindent"/>
        <w:rPr>
          <w:lang w:val="en-GB"/>
        </w:rPr>
      </w:pPr>
      <w:r>
        <w:rPr>
          <w:lang w:val="en-GB"/>
        </w:rPr>
        <w:t>and</w:t>
      </w:r>
    </w:p>
    <w:tbl>
      <w:tblPr>
        <w:tblStyle w:val="TableGrid"/>
        <w:tblW w:w="0" w:type="auto"/>
        <w:tblInd w:w="26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8"/>
        <w:gridCol w:w="6856"/>
        <w:gridCol w:w="486"/>
      </w:tblGrid>
      <w:tr w:rsidR="00D4666B" w14:paraId="1E8784F1" w14:textId="77777777" w:rsidTr="00D73EFD">
        <w:tc>
          <w:tcPr>
            <w:tcW w:w="488" w:type="dxa"/>
          </w:tcPr>
          <w:p w14:paraId="30F57227" w14:textId="77777777" w:rsidR="00D4666B" w:rsidRDefault="00D4666B" w:rsidP="00D73EFD">
            <w:pPr>
              <w:pStyle w:val="MDPI82proof"/>
              <w:ind w:left="0"/>
              <w:rPr>
                <w:i/>
                <w:lang w:val="en-GB"/>
              </w:rPr>
            </w:pPr>
          </w:p>
        </w:tc>
        <w:tc>
          <w:tcPr>
            <w:tcW w:w="6856" w:type="dxa"/>
            <w:vAlign w:val="center"/>
          </w:tcPr>
          <w:p w14:paraId="532908D3" w14:textId="17E790FD" w:rsidR="00D4666B" w:rsidRPr="003F24C0" w:rsidRDefault="007C5F3E" w:rsidP="00D73EFD">
            <w:pPr>
              <w:pStyle w:val="MDPI82proof"/>
              <w:keepNext/>
              <w:ind w:left="0"/>
              <w:jc w:val="center"/>
            </w:pPr>
            <m:oMath>
              <m:sSub>
                <m:sSubPr>
                  <m:ctrlPr>
                    <w:rPr>
                      <w:rFonts w:ascii="Cambria Math" w:hAnsi="Cambria Math"/>
                      <w:i/>
                      <w:lang w:val="en-GB"/>
                    </w:rPr>
                  </m:ctrlPr>
                </m:sSubPr>
                <m:e>
                  <m:r>
                    <w:rPr>
                      <w:rFonts w:ascii="Cambria Math" w:hAnsi="Cambria Math"/>
                      <w:lang w:val="en-GB"/>
                    </w:rPr>
                    <m:t>μ</m:t>
                  </m:r>
                </m:e>
                <m:sub>
                  <m:r>
                    <w:rPr>
                      <w:rFonts w:ascii="Cambria Math" w:hAnsi="Cambria Math"/>
                      <w:lang w:val="en-GB"/>
                    </w:rPr>
                    <m:t>y</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μ</m:t>
                  </m:r>
                </m:e>
                <m:sub>
                  <m:r>
                    <w:rPr>
                      <w:rFonts w:ascii="Cambria Math" w:hAnsi="Cambria Math"/>
                      <w:lang w:val="en-GB"/>
                    </w:rPr>
                    <m:t>TXT</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μ</m:t>
                  </m:r>
                </m:e>
                <m:sub>
                  <m:r>
                    <w:rPr>
                      <w:rFonts w:ascii="Cambria Math" w:hAnsi="Cambria Math"/>
                      <w:lang w:val="en-GB"/>
                    </w:rPr>
                    <m:t>SSL</m:t>
                  </m:r>
                </m:sub>
              </m:sSub>
            </m:oMath>
            <w:ins w:id="1109" w:author="Pečnik, Klemen" w:date="2022-09-23T21:30:00Z">
              <w:r w:rsidR="00EA02E7">
                <w:rPr>
                  <w:lang w:val="en-GB"/>
                </w:rPr>
                <w:t>.</w:t>
              </w:r>
            </w:ins>
          </w:p>
        </w:tc>
        <w:tc>
          <w:tcPr>
            <w:tcW w:w="486" w:type="dxa"/>
            <w:vAlign w:val="bottom"/>
          </w:tcPr>
          <w:p w14:paraId="4D7BB97B" w14:textId="3AD18F47" w:rsidR="00D4666B" w:rsidRDefault="00D4666B" w:rsidP="00D73EFD">
            <w:pPr>
              <w:pStyle w:val="MDPI3aequationnumber"/>
              <w:spacing w:before="0" w:after="0"/>
              <w:rPr>
                <w:lang w:val="en-GB"/>
              </w:rPr>
            </w:pPr>
            <w:r>
              <w:t>(</w:t>
            </w:r>
            <w:fldSimple w:instr=" SEQ Equation \* ARABIC ">
              <w:r w:rsidR="003514C4">
                <w:rPr>
                  <w:noProof/>
                </w:rPr>
                <w:t>8</w:t>
              </w:r>
            </w:fldSimple>
            <w:r>
              <w:t>)</w:t>
            </w:r>
          </w:p>
        </w:tc>
      </w:tr>
    </w:tbl>
    <w:p w14:paraId="5003E28C" w14:textId="77777777" w:rsidR="00D4666B" w:rsidRDefault="00D4666B">
      <w:pPr>
        <w:pStyle w:val="MDPI34textspacebefore"/>
        <w:spacing w:after="120"/>
        <w:pPrChange w:id="1110" w:author="Pečnik, Klemen" w:date="2022-09-23T21:29:00Z">
          <w:pPr>
            <w:pStyle w:val="MDPI31text"/>
            <w:spacing w:after="120"/>
          </w:pPr>
        </w:pPrChange>
      </w:pPr>
      <w:r>
        <w:t xml:space="preserve">Subsequently, the null hypothesis that the population mean vector is equal to 0 can be tested, which would mean that all of its elements are equal to 0. This can be tested against the alternative that the vector </w:t>
      </w:r>
      <m:oMath>
        <m:sSub>
          <m:sSubPr>
            <m:ctrlPr>
              <w:rPr>
                <w:rFonts w:ascii="Cambria Math" w:hAnsi="Cambria Math"/>
                <w:i/>
              </w:rPr>
            </m:ctrlPr>
          </m:sSubPr>
          <m:e>
            <m:r>
              <w:rPr>
                <w:rFonts w:ascii="Cambria Math" w:hAnsi="Cambria Math"/>
              </w:rPr>
              <m:t>μ</m:t>
            </m:r>
          </m:e>
          <m:sub>
            <m:r>
              <w:rPr>
                <w:rFonts w:ascii="Cambria Math" w:hAnsi="Cambria Math"/>
              </w:rPr>
              <m:t>y</m:t>
            </m:r>
          </m:sub>
        </m:sSub>
        <m:r>
          <w:rPr>
            <w:rFonts w:ascii="Cambria Math" w:hAnsi="Cambria Math"/>
          </w:rPr>
          <m:t xml:space="preserve"> </m:t>
        </m:r>
      </m:oMath>
      <w:r>
        <w:t xml:space="preserve">is not equal to 0, which would mean that at least one element of the vector </w:t>
      </w:r>
      <m:oMath>
        <m:sSub>
          <m:sSubPr>
            <m:ctrlPr>
              <w:rPr>
                <w:rFonts w:ascii="Cambria Math" w:hAnsi="Cambria Math"/>
                <w:i/>
              </w:rPr>
            </m:ctrlPr>
          </m:sSubPr>
          <m:e>
            <m:r>
              <w:rPr>
                <w:rFonts w:ascii="Cambria Math" w:hAnsi="Cambria Math"/>
              </w:rPr>
              <m:t>μ</m:t>
            </m:r>
          </m:e>
          <m:sub>
            <m:r>
              <w:rPr>
                <w:rFonts w:ascii="Cambria Math" w:hAnsi="Cambria Math"/>
              </w:rPr>
              <m:t>y</m:t>
            </m:r>
          </m:sub>
        </m:sSub>
        <m:r>
          <w:rPr>
            <w:rFonts w:ascii="Cambria Math" w:hAnsi="Cambria Math"/>
          </w:rPr>
          <m:t xml:space="preserve"> </m:t>
        </m:r>
      </m:oMath>
      <w:r>
        <w:t>is not equal to 0:</w:t>
      </w:r>
    </w:p>
    <w:tbl>
      <w:tblPr>
        <w:tblStyle w:val="TableGrid"/>
        <w:tblW w:w="0" w:type="auto"/>
        <w:tblInd w:w="26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8"/>
        <w:gridCol w:w="6856"/>
        <w:gridCol w:w="486"/>
      </w:tblGrid>
      <w:tr w:rsidR="00D4666B" w14:paraId="531C1C6A" w14:textId="77777777" w:rsidTr="00D73EFD">
        <w:tc>
          <w:tcPr>
            <w:tcW w:w="488" w:type="dxa"/>
          </w:tcPr>
          <w:p w14:paraId="78CD2425" w14:textId="77777777" w:rsidR="00D4666B" w:rsidRDefault="00D4666B" w:rsidP="00D73EFD">
            <w:pPr>
              <w:pStyle w:val="MDPI82proof"/>
              <w:ind w:left="0"/>
              <w:rPr>
                <w:i/>
                <w:lang w:val="en-GB"/>
              </w:rPr>
            </w:pPr>
          </w:p>
        </w:tc>
        <w:tc>
          <w:tcPr>
            <w:tcW w:w="6856" w:type="dxa"/>
            <w:vAlign w:val="center"/>
          </w:tcPr>
          <w:p w14:paraId="70F08FE8" w14:textId="6979CEA9" w:rsidR="00D4666B" w:rsidRPr="003F24C0" w:rsidRDefault="007C5F3E" w:rsidP="00D73EFD">
            <w:pPr>
              <w:pStyle w:val="MDPI82proof"/>
              <w:keepNext/>
              <w:ind w:left="0"/>
              <w:jc w:val="center"/>
            </w:pPr>
            <m:oMathPara>
              <m:oMath>
                <m:sSub>
                  <m:sSubPr>
                    <m:ctrlPr>
                      <w:rPr>
                        <w:rFonts w:ascii="Cambria Math" w:hAnsi="Cambria Math"/>
                        <w:i/>
                        <w:lang w:val="en-GB"/>
                      </w:rPr>
                    </m:ctrlPr>
                  </m:sSubPr>
                  <m:e>
                    <m:r>
                      <w:rPr>
                        <w:rFonts w:ascii="Cambria Math" w:hAnsi="Cambria Math"/>
                        <w:lang w:val="en-GB"/>
                      </w:rPr>
                      <m:t>H</m:t>
                    </m:r>
                  </m:e>
                  <m:sub>
                    <m:r>
                      <w:rPr>
                        <w:rFonts w:ascii="Cambria Math" w:hAnsi="Cambria Math"/>
                        <w:lang w:val="en-GB"/>
                      </w:rPr>
                      <m:t>0</m:t>
                    </m:r>
                  </m:sub>
                </m:sSub>
                <m:sSub>
                  <m:sSubPr>
                    <m:ctrlPr>
                      <w:rPr>
                        <w:rFonts w:ascii="Cambria Math" w:hAnsi="Cambria Math"/>
                        <w:i/>
                        <w:lang w:val="en-GB"/>
                      </w:rPr>
                    </m:ctrlPr>
                  </m:sSubPr>
                  <m:e>
                    <m:r>
                      <w:rPr>
                        <w:rFonts w:ascii="Cambria Math" w:hAnsi="Cambria Math"/>
                        <w:lang w:val="en-GB"/>
                      </w:rPr>
                      <m:t>:</m:t>
                    </m:r>
                    <m:r>
                      <w:rPr>
                        <w:rFonts w:ascii="Cambria Math" w:hAnsi="Cambria Math"/>
                        <w:lang w:val="en-GB"/>
                      </w:rPr>
                      <m:t>μ</m:t>
                    </m:r>
                  </m:e>
                  <m:sub>
                    <m:r>
                      <w:rPr>
                        <w:rFonts w:ascii="Cambria Math" w:hAnsi="Cambria Math"/>
                        <w:lang w:val="en-GB"/>
                      </w:rPr>
                      <m:t>0</m:t>
                    </m:r>
                  </m:sub>
                </m:sSub>
                <m:r>
                  <w:rPr>
                    <w:rFonts w:ascii="Cambria Math" w:hAnsi="Cambria Math"/>
                    <w:lang w:val="en-GB"/>
                  </w:rPr>
                  <m:t xml:space="preserve">=0 </m:t>
                </m:r>
                <m:r>
                  <m:rPr>
                    <m:sty m:val="p"/>
                  </m:rPr>
                  <w:rPr>
                    <w:rFonts w:ascii="Cambria Math" w:hAnsi="Cambria Math"/>
                    <w:lang w:val="en-GB"/>
                  </w:rPr>
                  <m:t>against</m:t>
                </m:r>
                <m:r>
                  <w:rPr>
                    <w:rFonts w:ascii="Cambria Math" w:hAnsi="Cambria Math"/>
                    <w:lang w:val="en-GB"/>
                  </w:rPr>
                  <m:t xml:space="preserve"> </m:t>
                </m:r>
                <m:sSub>
                  <m:sSubPr>
                    <m:ctrlPr>
                      <w:rPr>
                        <w:rFonts w:ascii="Cambria Math" w:hAnsi="Cambria Math"/>
                        <w:i/>
                        <w:lang w:val="en-GB"/>
                      </w:rPr>
                    </m:ctrlPr>
                  </m:sSubPr>
                  <m:e>
                    <m:r>
                      <w:rPr>
                        <w:rFonts w:ascii="Cambria Math" w:hAnsi="Cambria Math"/>
                        <w:lang w:val="en-GB"/>
                      </w:rPr>
                      <m:t>H</m:t>
                    </m:r>
                  </m:e>
                  <m:sub>
                    <m:r>
                      <w:rPr>
                        <w:rFonts w:ascii="Cambria Math" w:hAnsi="Cambria Math"/>
                        <w:lang w:val="en-GB"/>
                      </w:rPr>
                      <m:t>0</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μ</m:t>
                    </m:r>
                  </m:e>
                  <m:sub>
                    <m:r>
                      <w:rPr>
                        <w:rFonts w:ascii="Cambria Math" w:hAnsi="Cambria Math"/>
                        <w:lang w:val="en-GB"/>
                      </w:rPr>
                      <m:t>0</m:t>
                    </m:r>
                  </m:sub>
                </m:sSub>
                <m:r>
                  <w:rPr>
                    <w:rFonts w:ascii="Cambria Math" w:hAnsi="Cambria Math"/>
                    <w:lang w:val="en-GB"/>
                  </w:rPr>
                  <m:t>≠0</m:t>
                </m:r>
              </m:oMath>
            </m:oMathPara>
          </w:p>
        </w:tc>
        <w:tc>
          <w:tcPr>
            <w:tcW w:w="486" w:type="dxa"/>
            <w:vAlign w:val="bottom"/>
          </w:tcPr>
          <w:p w14:paraId="7AC0D79A" w14:textId="2477702B" w:rsidR="00D4666B" w:rsidRDefault="00D4666B" w:rsidP="00D73EFD">
            <w:pPr>
              <w:pStyle w:val="MDPI3aequationnumber"/>
              <w:spacing w:before="0" w:after="0"/>
              <w:rPr>
                <w:lang w:val="en-GB"/>
              </w:rPr>
            </w:pPr>
            <w:bookmarkStart w:id="1111" w:name="_Ref112256148"/>
            <w:r>
              <w:t>(</w:t>
            </w:r>
            <w:fldSimple w:instr=" SEQ Equation \* ARABIC ">
              <w:r w:rsidR="003514C4">
                <w:rPr>
                  <w:noProof/>
                </w:rPr>
                <w:t>9</w:t>
              </w:r>
            </w:fldSimple>
            <w:r>
              <w:t>)</w:t>
            </w:r>
            <w:bookmarkEnd w:id="1111"/>
          </w:p>
        </w:tc>
      </w:tr>
    </w:tbl>
    <w:p w14:paraId="787AF6E1" w14:textId="77777777" w:rsidR="00D4666B" w:rsidRDefault="00D4666B" w:rsidP="00D4666B">
      <w:pPr>
        <w:pStyle w:val="MDPI34textspacebefore"/>
        <w:spacing w:after="120"/>
      </w:pPr>
      <w:r>
        <w:t>The sample mean vector was defined as:</w:t>
      </w:r>
    </w:p>
    <w:tbl>
      <w:tblPr>
        <w:tblStyle w:val="TableGrid"/>
        <w:tblW w:w="0" w:type="auto"/>
        <w:tblInd w:w="26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9"/>
        <w:gridCol w:w="6799"/>
        <w:gridCol w:w="550"/>
      </w:tblGrid>
      <w:tr w:rsidR="00D4666B" w14:paraId="34E9EF53" w14:textId="77777777" w:rsidTr="00D73EFD">
        <w:tc>
          <w:tcPr>
            <w:tcW w:w="499" w:type="dxa"/>
          </w:tcPr>
          <w:p w14:paraId="205E16EB" w14:textId="77777777" w:rsidR="00D4666B" w:rsidRDefault="00D4666B" w:rsidP="00D73EFD">
            <w:pPr>
              <w:pStyle w:val="MDPI32textnoindent"/>
              <w:ind w:left="0"/>
            </w:pPr>
          </w:p>
        </w:tc>
        <w:tc>
          <w:tcPr>
            <w:tcW w:w="6799" w:type="dxa"/>
          </w:tcPr>
          <w:p w14:paraId="54A1EE8A" w14:textId="77777777" w:rsidR="00D4666B" w:rsidRDefault="007C5F3E" w:rsidP="00D73EFD">
            <w:pPr>
              <w:pStyle w:val="MDPI32textnoindent"/>
              <w:keepNext/>
              <w:ind w:left="0"/>
            </w:pPr>
            <m:oMathPara>
              <m:oMath>
                <m:acc>
                  <m:accPr>
                    <m:chr m:val="̅"/>
                    <m:ctrlPr>
                      <w:rPr>
                        <w:rFonts w:ascii="Cambria Math" w:hAnsi="Cambria Math"/>
                        <w:i/>
                        <w:lang w:val="en-GB"/>
                      </w:rPr>
                    </m:ctrlPr>
                  </m:accPr>
                  <m:e>
                    <m:r>
                      <w:rPr>
                        <w:rFonts w:ascii="Cambria Math" w:hAnsi="Cambria Math"/>
                        <w:lang w:val="en-GB"/>
                      </w:rPr>
                      <m:t>Y</m:t>
                    </m:r>
                  </m:e>
                </m:acc>
                <m:r>
                  <w:rPr>
                    <w:rFonts w:ascii="Cambria Math" w:hAnsi="Cambria Math"/>
                    <w:lang w:val="en-GB"/>
                  </w:rPr>
                  <m:t>=</m:t>
                </m:r>
                <m:f>
                  <m:fPr>
                    <m:ctrlPr>
                      <w:rPr>
                        <w:rFonts w:ascii="Cambria Math" w:hAnsi="Cambria Math"/>
                        <w:i/>
                        <w:lang w:val="en-GB"/>
                      </w:rPr>
                    </m:ctrlPr>
                  </m:fPr>
                  <m:num>
                    <m:r>
                      <w:rPr>
                        <w:rFonts w:ascii="Cambria Math" w:hAnsi="Cambria Math"/>
                        <w:lang w:val="en-GB"/>
                      </w:rPr>
                      <m:t>1</m:t>
                    </m:r>
                  </m:num>
                  <m:den>
                    <m:r>
                      <w:rPr>
                        <w:rFonts w:ascii="Cambria Math" w:hAnsi="Cambria Math"/>
                        <w:lang w:val="en-GB"/>
                      </w:rPr>
                      <m:t>n</m:t>
                    </m:r>
                  </m:den>
                </m:f>
                <m:nary>
                  <m:naryPr>
                    <m:chr m:val="∑"/>
                    <m:limLoc m:val="subSup"/>
                    <m:ctrlPr>
                      <w:rPr>
                        <w:rFonts w:ascii="Cambria Math" w:hAnsi="Cambria Math"/>
                        <w:i/>
                        <w:lang w:val="en-GB"/>
                      </w:rPr>
                    </m:ctrlPr>
                  </m:naryPr>
                  <m:sub>
                    <m:r>
                      <w:rPr>
                        <w:rFonts w:ascii="Cambria Math" w:hAnsi="Cambria Math"/>
                        <w:lang w:val="en-GB"/>
                      </w:rPr>
                      <m:t>i</m:t>
                    </m:r>
                    <m:r>
                      <w:rPr>
                        <w:rFonts w:ascii="Cambria Math" w:hAnsi="Cambria Math"/>
                        <w:lang w:val="en-GB"/>
                      </w:rPr>
                      <m:t>=1</m:t>
                    </m:r>
                  </m:sub>
                  <m:sup>
                    <m:r>
                      <w:rPr>
                        <w:rFonts w:ascii="Cambria Math" w:hAnsi="Cambria Math"/>
                        <w:lang w:val="en-GB"/>
                      </w:rPr>
                      <m:t>n</m:t>
                    </m:r>
                  </m:sup>
                  <m:e>
                    <m:sSub>
                      <m:sSubPr>
                        <m:ctrlPr>
                          <w:rPr>
                            <w:rFonts w:ascii="Cambria Math" w:hAnsi="Cambria Math"/>
                            <w:i/>
                            <w:lang w:val="en-GB"/>
                          </w:rPr>
                        </m:ctrlPr>
                      </m:sSubPr>
                      <m:e>
                        <m:r>
                          <w:rPr>
                            <w:rFonts w:ascii="Cambria Math" w:hAnsi="Cambria Math"/>
                            <w:lang w:val="en-GB"/>
                          </w:rPr>
                          <m:t>Y</m:t>
                        </m:r>
                      </m:e>
                      <m:sub>
                        <m:r>
                          <w:rPr>
                            <w:rFonts w:ascii="Cambria Math" w:hAnsi="Cambria Math"/>
                            <w:lang w:val="en-GB"/>
                          </w:rPr>
                          <m:t>i</m:t>
                        </m:r>
                      </m:sub>
                    </m:sSub>
                  </m:e>
                </m:nary>
              </m:oMath>
            </m:oMathPara>
          </w:p>
        </w:tc>
        <w:tc>
          <w:tcPr>
            <w:tcW w:w="550" w:type="dxa"/>
            <w:vAlign w:val="bottom"/>
          </w:tcPr>
          <w:p w14:paraId="76E7C7D3" w14:textId="77F08BCF" w:rsidR="00D4666B" w:rsidRDefault="00D4666B" w:rsidP="00D73EFD">
            <w:pPr>
              <w:pStyle w:val="MDPI32textnoindent"/>
              <w:ind w:left="0"/>
              <w:jc w:val="right"/>
            </w:pPr>
            <w:r>
              <w:t>(</w:t>
            </w:r>
            <w:fldSimple w:instr=" SEQ Equation \* ARABIC ">
              <w:r w:rsidR="003514C4">
                <w:rPr>
                  <w:noProof/>
                </w:rPr>
                <w:t>10</w:t>
              </w:r>
            </w:fldSimple>
            <w:r>
              <w:t>)</w:t>
            </w:r>
          </w:p>
        </w:tc>
      </w:tr>
    </w:tbl>
    <w:p w14:paraId="0D8F1ECB" w14:textId="2B28F26A" w:rsidR="00D4666B" w:rsidRDefault="00D4666B">
      <w:pPr>
        <w:pStyle w:val="MDPI32textnoindent"/>
        <w:spacing w:before="120" w:after="120"/>
        <w:rPr>
          <w:lang w:val="en-GB"/>
        </w:rPr>
        <w:pPrChange w:id="1112" w:author="Pečnik, Klemen" w:date="2022-09-23T21:29:00Z">
          <w:pPr>
            <w:pStyle w:val="MDPI32textnoindent"/>
            <w:spacing w:before="120"/>
          </w:pPr>
        </w:pPrChange>
      </w:pPr>
      <w:r>
        <w:rPr>
          <w:lang w:val="en-GB"/>
        </w:rPr>
        <w:t xml:space="preserve">and the </w:t>
      </w:r>
      <m:oMath>
        <m:sSub>
          <m:sSubPr>
            <m:ctrlPr>
              <w:rPr>
                <w:rFonts w:ascii="Cambria Math" w:hAnsi="Cambria Math"/>
                <w:i/>
                <w:lang w:val="en-GB"/>
              </w:rPr>
            </m:ctrlPr>
          </m:sSubPr>
          <m:e>
            <m:r>
              <w:rPr>
                <w:rFonts w:ascii="Cambria Math" w:hAnsi="Cambria Math"/>
                <w:lang w:val="en-GB"/>
              </w:rPr>
              <m:t>S</m:t>
            </m:r>
          </m:e>
          <m:sub>
            <m:r>
              <w:rPr>
                <w:rFonts w:ascii="Cambria Math" w:hAnsi="Cambria Math"/>
                <w:lang w:val="en-GB"/>
              </w:rPr>
              <m:t>y</m:t>
            </m:r>
          </m:sub>
        </m:sSub>
      </m:oMath>
      <w:r>
        <w:rPr>
          <w:lang w:val="en-GB"/>
        </w:rPr>
        <w:t xml:space="preserve"> matrix with </w:t>
      </w:r>
      <w:ins w:id="1113" w:author="Pečnik, Klemen" w:date="2022-09-23T21:30:00Z">
        <w:r w:rsidR="00AB0076">
          <w:rPr>
            <w:lang w:val="en-GB"/>
          </w:rPr>
          <w:t xml:space="preserve">the </w:t>
        </w:r>
      </w:ins>
      <w:r>
        <w:rPr>
          <w:lang w:val="en-GB"/>
        </w:rPr>
        <w:t xml:space="preserve">sample variance-covariance of the vectors </w:t>
      </w:r>
      <m:oMath>
        <m:sSub>
          <m:sSubPr>
            <m:ctrlPr>
              <w:rPr>
                <w:rFonts w:ascii="Cambria Math" w:hAnsi="Cambria Math"/>
                <w:i/>
                <w:lang w:val="en-GB"/>
              </w:rPr>
            </m:ctrlPr>
          </m:sSubPr>
          <m:e>
            <m:r>
              <w:rPr>
                <w:rFonts w:ascii="Cambria Math" w:hAnsi="Cambria Math"/>
                <w:lang w:val="en-GB"/>
              </w:rPr>
              <m:t>Y</m:t>
            </m:r>
          </m:e>
          <m:sub>
            <m:r>
              <w:rPr>
                <w:rFonts w:ascii="Cambria Math" w:hAnsi="Cambria Math"/>
                <w:lang w:val="en-GB"/>
              </w:rPr>
              <m:t>i</m:t>
            </m:r>
          </m:sub>
        </m:sSub>
      </m:oMath>
      <w:r>
        <w:rPr>
          <w:lang w:val="en-GB"/>
        </w:rPr>
        <w:t xml:space="preserve"> as:</w:t>
      </w:r>
    </w:p>
    <w:tbl>
      <w:tblPr>
        <w:tblStyle w:val="TableGrid"/>
        <w:tblW w:w="0" w:type="auto"/>
        <w:tblInd w:w="26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5"/>
        <w:gridCol w:w="6793"/>
        <w:gridCol w:w="550"/>
      </w:tblGrid>
      <w:tr w:rsidR="00D4666B" w14:paraId="32A207E9" w14:textId="77777777" w:rsidTr="00D73EFD">
        <w:tc>
          <w:tcPr>
            <w:tcW w:w="505" w:type="dxa"/>
          </w:tcPr>
          <w:p w14:paraId="30635F48" w14:textId="77777777" w:rsidR="00D4666B" w:rsidRDefault="00D4666B" w:rsidP="00D73EFD">
            <w:pPr>
              <w:pStyle w:val="MDPI32textnoindent"/>
              <w:ind w:left="0"/>
            </w:pPr>
          </w:p>
        </w:tc>
        <w:tc>
          <w:tcPr>
            <w:tcW w:w="6793" w:type="dxa"/>
          </w:tcPr>
          <w:p w14:paraId="6F4B0C2B" w14:textId="77777777" w:rsidR="00D4666B" w:rsidRDefault="007C5F3E" w:rsidP="00D73EFD">
            <w:pPr>
              <w:pStyle w:val="MDPI32textnoindent"/>
              <w:keepNext/>
              <w:ind w:left="0"/>
            </w:pPr>
            <m:oMathPara>
              <m:oMath>
                <m:sSub>
                  <m:sSubPr>
                    <m:ctrlPr>
                      <w:rPr>
                        <w:rFonts w:ascii="Cambria Math" w:hAnsi="Cambria Math"/>
                        <w:i/>
                        <w:lang w:val="en-GB"/>
                      </w:rPr>
                    </m:ctrlPr>
                  </m:sSubPr>
                  <m:e>
                    <m:r>
                      <w:rPr>
                        <w:rFonts w:ascii="Cambria Math" w:hAnsi="Cambria Math"/>
                        <w:lang w:val="en-GB"/>
                      </w:rPr>
                      <m:t>S</m:t>
                    </m:r>
                  </m:e>
                  <m:sub>
                    <m:r>
                      <w:rPr>
                        <w:rFonts w:ascii="Cambria Math" w:hAnsi="Cambria Math"/>
                        <w:lang w:val="en-GB"/>
                      </w:rPr>
                      <m:t>y</m:t>
                    </m:r>
                  </m:sub>
                </m:sSub>
                <m:r>
                  <w:rPr>
                    <w:rFonts w:ascii="Cambria Math" w:hAnsi="Cambria Math"/>
                    <w:lang w:val="en-GB"/>
                  </w:rPr>
                  <m:t>=</m:t>
                </m:r>
                <m:f>
                  <m:fPr>
                    <m:ctrlPr>
                      <w:rPr>
                        <w:rFonts w:ascii="Cambria Math" w:hAnsi="Cambria Math"/>
                        <w:i/>
                        <w:lang w:val="en-GB"/>
                      </w:rPr>
                    </m:ctrlPr>
                  </m:fPr>
                  <m:num>
                    <m:r>
                      <w:rPr>
                        <w:rFonts w:ascii="Cambria Math" w:hAnsi="Cambria Math"/>
                        <w:lang w:val="en-GB"/>
                      </w:rPr>
                      <m:t>1</m:t>
                    </m:r>
                  </m:num>
                  <m:den>
                    <m:r>
                      <w:rPr>
                        <w:rFonts w:ascii="Cambria Math" w:hAnsi="Cambria Math"/>
                        <w:lang w:val="en-GB"/>
                      </w:rPr>
                      <m:t>n</m:t>
                    </m:r>
                    <m:r>
                      <w:rPr>
                        <w:rFonts w:ascii="Cambria Math" w:hAnsi="Cambria Math"/>
                        <w:lang w:val="en-GB"/>
                      </w:rPr>
                      <m:t>-1</m:t>
                    </m:r>
                  </m:den>
                </m:f>
                <m:nary>
                  <m:naryPr>
                    <m:chr m:val="∑"/>
                    <m:limLoc m:val="subSup"/>
                    <m:ctrlPr>
                      <w:rPr>
                        <w:rFonts w:ascii="Cambria Math" w:hAnsi="Cambria Math"/>
                        <w:i/>
                        <w:lang w:val="en-GB"/>
                      </w:rPr>
                    </m:ctrlPr>
                  </m:naryPr>
                  <m:sub>
                    <m:r>
                      <w:rPr>
                        <w:rFonts w:ascii="Cambria Math" w:hAnsi="Cambria Math"/>
                        <w:lang w:val="en-GB"/>
                      </w:rPr>
                      <m:t>i</m:t>
                    </m:r>
                    <m:r>
                      <w:rPr>
                        <w:rFonts w:ascii="Cambria Math" w:hAnsi="Cambria Math"/>
                        <w:lang w:val="en-GB"/>
                      </w:rPr>
                      <m:t>=1</m:t>
                    </m:r>
                  </m:sub>
                  <m:sup>
                    <m:r>
                      <w:rPr>
                        <w:rFonts w:ascii="Cambria Math" w:hAnsi="Cambria Math"/>
                        <w:lang w:val="en-GB"/>
                      </w:rPr>
                      <m:t>n</m:t>
                    </m:r>
                  </m:sup>
                  <m:e>
                    <m:sSub>
                      <m:sSubPr>
                        <m:ctrlPr>
                          <w:rPr>
                            <w:rFonts w:ascii="Cambria Math" w:hAnsi="Cambria Math"/>
                            <w:i/>
                            <w:lang w:val="en-GB"/>
                          </w:rPr>
                        </m:ctrlPr>
                      </m:sSubPr>
                      <m:e>
                        <m:r>
                          <w:rPr>
                            <w:rFonts w:ascii="Cambria Math" w:hAnsi="Cambria Math"/>
                            <w:lang w:val="en-GB"/>
                          </w:rPr>
                          <m:t>(</m:t>
                        </m:r>
                        <m:r>
                          <w:rPr>
                            <w:rFonts w:ascii="Cambria Math" w:hAnsi="Cambria Math"/>
                            <w:lang w:val="en-GB"/>
                          </w:rPr>
                          <m:t>Y</m:t>
                        </m:r>
                      </m:e>
                      <m:sub>
                        <m:r>
                          <w:rPr>
                            <w:rFonts w:ascii="Cambria Math" w:hAnsi="Cambria Math"/>
                            <w:lang w:val="en-GB"/>
                          </w:rPr>
                          <m:t>i</m:t>
                        </m:r>
                      </m:sub>
                    </m:sSub>
                  </m:e>
                </m:nary>
                <m:r>
                  <w:rPr>
                    <w:rFonts w:ascii="Cambria Math" w:hAnsi="Cambria Math"/>
                    <w:lang w:val="en-GB"/>
                  </w:rPr>
                  <m:t>-</m:t>
                </m:r>
                <m:acc>
                  <m:accPr>
                    <m:chr m:val="̅"/>
                    <m:ctrlPr>
                      <w:rPr>
                        <w:rFonts w:ascii="Cambria Math" w:hAnsi="Cambria Math"/>
                        <w:i/>
                        <w:lang w:val="en-GB"/>
                      </w:rPr>
                    </m:ctrlPr>
                  </m:accPr>
                  <m:e>
                    <m:r>
                      <w:rPr>
                        <w:rFonts w:ascii="Cambria Math" w:hAnsi="Cambria Math"/>
                        <w:lang w:val="en-GB"/>
                      </w:rPr>
                      <m:t>Y</m:t>
                    </m:r>
                  </m:e>
                </m:acc>
                <m:r>
                  <w:rPr>
                    <w:rFonts w:ascii="Cambria Math" w:hAnsi="Cambria Math"/>
                    <w:lang w:val="en-GB"/>
                  </w:rPr>
                  <m:t>)(</m:t>
                </m:r>
                <m:sSub>
                  <m:sSubPr>
                    <m:ctrlPr>
                      <w:rPr>
                        <w:rFonts w:ascii="Cambria Math" w:hAnsi="Cambria Math"/>
                        <w:i/>
                        <w:lang w:val="en-GB"/>
                      </w:rPr>
                    </m:ctrlPr>
                  </m:sSubPr>
                  <m:e>
                    <m:r>
                      <w:rPr>
                        <w:rFonts w:ascii="Cambria Math" w:hAnsi="Cambria Math"/>
                        <w:lang w:val="en-GB"/>
                      </w:rPr>
                      <m:t>Y</m:t>
                    </m:r>
                  </m:e>
                  <m:sub>
                    <m:r>
                      <w:rPr>
                        <w:rFonts w:ascii="Cambria Math" w:hAnsi="Cambria Math"/>
                        <w:lang w:val="en-GB"/>
                      </w:rPr>
                      <m:t>i</m:t>
                    </m:r>
                  </m:sub>
                </m:sSub>
                <m:r>
                  <w:rPr>
                    <w:rFonts w:ascii="Cambria Math" w:hAnsi="Cambria Math"/>
                    <w:lang w:val="en-GB"/>
                  </w:rPr>
                  <m:t>-</m:t>
                </m:r>
                <m:acc>
                  <m:accPr>
                    <m:chr m:val="̅"/>
                    <m:ctrlPr>
                      <w:rPr>
                        <w:rFonts w:ascii="Cambria Math" w:hAnsi="Cambria Math"/>
                        <w:i/>
                        <w:lang w:val="en-GB"/>
                      </w:rPr>
                    </m:ctrlPr>
                  </m:accPr>
                  <m:e>
                    <m:r>
                      <w:rPr>
                        <w:rFonts w:ascii="Cambria Math" w:hAnsi="Cambria Math"/>
                        <w:lang w:val="en-GB"/>
                      </w:rPr>
                      <m:t>Y</m:t>
                    </m:r>
                  </m:e>
                </m:acc>
                <m:r>
                  <w:rPr>
                    <w:rFonts w:ascii="Cambria Math" w:hAnsi="Cambria Math"/>
                    <w:lang w:val="en-GB"/>
                  </w:rPr>
                  <m:t>)'.</m:t>
                </m:r>
              </m:oMath>
            </m:oMathPara>
          </w:p>
        </w:tc>
        <w:tc>
          <w:tcPr>
            <w:tcW w:w="550" w:type="dxa"/>
            <w:vAlign w:val="bottom"/>
          </w:tcPr>
          <w:p w14:paraId="0140EBC8" w14:textId="68100E9C" w:rsidR="00D4666B" w:rsidRDefault="00D4666B" w:rsidP="00D73EFD">
            <w:pPr>
              <w:pStyle w:val="MDPI32textnoindent"/>
              <w:ind w:left="0"/>
              <w:jc w:val="right"/>
            </w:pPr>
            <w:r>
              <w:t>(</w:t>
            </w:r>
            <w:fldSimple w:instr=" SEQ Equation \* ARABIC ">
              <w:r w:rsidR="003514C4">
                <w:rPr>
                  <w:noProof/>
                </w:rPr>
                <w:t>11</w:t>
              </w:r>
            </w:fldSimple>
            <w:r>
              <w:t>)</w:t>
            </w:r>
          </w:p>
        </w:tc>
      </w:tr>
    </w:tbl>
    <w:p w14:paraId="0D164E97" w14:textId="5F7FACD6" w:rsidR="00D4666B" w:rsidRDefault="00D4666B" w:rsidP="00D4666B">
      <w:pPr>
        <w:pStyle w:val="MDPI32textnoindent"/>
        <w:spacing w:before="120" w:after="120"/>
        <w:rPr>
          <w:lang w:val="en-GB"/>
        </w:rPr>
      </w:pPr>
      <w:r>
        <w:rPr>
          <w:lang w:val="en-GB"/>
        </w:rPr>
        <w:t xml:space="preserve">Finally, </w:t>
      </w:r>
      <w:ins w:id="1114" w:author="Pečnik, Klemen" w:date="2022-09-23T21:30:00Z">
        <w:r w:rsidR="00AB0076">
          <w:rPr>
            <w:lang w:val="en-GB"/>
          </w:rPr>
          <w:t xml:space="preserve">a </w:t>
        </w:r>
      </w:ins>
      <w:r>
        <w:rPr>
          <w:lang w:val="en-GB"/>
        </w:rPr>
        <w:t xml:space="preserve">paired Hotelling’s </w:t>
      </w:r>
      <w:r w:rsidRPr="0094160E">
        <w:rPr>
          <w:lang w:val="en-GB"/>
        </w:rPr>
        <w:t>T-Square</w:t>
      </w:r>
      <w:r>
        <w:rPr>
          <w:lang w:val="en-GB"/>
        </w:rPr>
        <w:t xml:space="preserve"> test is given with the expression</w:t>
      </w:r>
      <w:ins w:id="1115" w:author="Pečnik, Klemen" w:date="2022-09-23T21:30:00Z">
        <w:r w:rsidR="00AB0076">
          <w:rPr>
            <w:lang w:val="en-GB"/>
          </w:rPr>
          <w:t>:</w:t>
        </w:r>
      </w:ins>
    </w:p>
    <w:tbl>
      <w:tblPr>
        <w:tblStyle w:val="TableGrid"/>
        <w:tblW w:w="0" w:type="auto"/>
        <w:tblInd w:w="26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5"/>
        <w:gridCol w:w="6793"/>
        <w:gridCol w:w="550"/>
      </w:tblGrid>
      <w:tr w:rsidR="00D4666B" w14:paraId="6BBD9832" w14:textId="77777777" w:rsidTr="00D73EFD">
        <w:tc>
          <w:tcPr>
            <w:tcW w:w="505" w:type="dxa"/>
          </w:tcPr>
          <w:p w14:paraId="2BD1A6C6" w14:textId="77777777" w:rsidR="00D4666B" w:rsidRDefault="00D4666B" w:rsidP="00D73EFD">
            <w:pPr>
              <w:pStyle w:val="MDPI32textnoindent"/>
              <w:spacing w:before="120"/>
              <w:ind w:left="0"/>
            </w:pPr>
          </w:p>
        </w:tc>
        <w:tc>
          <w:tcPr>
            <w:tcW w:w="6793" w:type="dxa"/>
            <w:vAlign w:val="center"/>
          </w:tcPr>
          <w:p w14:paraId="24F7C6B2" w14:textId="77777777" w:rsidR="00D4666B" w:rsidRDefault="007C5F3E" w:rsidP="00D73EFD">
            <w:pPr>
              <w:pStyle w:val="MDPI32textnoindent"/>
              <w:keepNext/>
              <w:spacing w:before="120"/>
              <w:ind w:left="0"/>
              <w:jc w:val="center"/>
            </w:pPr>
            <m:oMathPara>
              <m:oMath>
                <m:sSup>
                  <m:sSupPr>
                    <m:ctrlPr>
                      <w:rPr>
                        <w:rFonts w:ascii="Cambria Math" w:hAnsi="Cambria Math"/>
                        <w:i/>
                        <w:lang w:val="en-GB"/>
                      </w:rPr>
                    </m:ctrlPr>
                  </m:sSupPr>
                  <m:e>
                    <m:r>
                      <w:rPr>
                        <w:rFonts w:ascii="Cambria Math" w:hAnsi="Cambria Math"/>
                        <w:lang w:val="en-GB"/>
                      </w:rPr>
                      <m:t>T</m:t>
                    </m:r>
                  </m:e>
                  <m:sup>
                    <m:r>
                      <w:rPr>
                        <w:rFonts w:ascii="Cambria Math" w:hAnsi="Cambria Math"/>
                        <w:lang w:val="en-GB"/>
                      </w:rPr>
                      <m:t>2</m:t>
                    </m:r>
                  </m:sup>
                </m:sSup>
                <m:r>
                  <w:rPr>
                    <w:rFonts w:ascii="Cambria Math" w:hAnsi="Cambria Math"/>
                    <w:lang w:val="en-GB"/>
                  </w:rPr>
                  <m:t>=</m:t>
                </m:r>
                <m:r>
                  <w:rPr>
                    <w:rFonts w:ascii="Cambria Math" w:hAnsi="Cambria Math"/>
                    <w:lang w:val="en-GB"/>
                  </w:rPr>
                  <m:t>n</m:t>
                </m:r>
                <m:acc>
                  <m:accPr>
                    <m:chr m:val="̅"/>
                    <m:ctrlPr>
                      <w:rPr>
                        <w:rFonts w:ascii="Cambria Math" w:hAnsi="Cambria Math"/>
                        <w:i/>
                        <w:lang w:val="en-GB"/>
                      </w:rPr>
                    </m:ctrlPr>
                  </m:accPr>
                  <m:e>
                    <m:r>
                      <w:rPr>
                        <w:rFonts w:ascii="Cambria Math" w:hAnsi="Cambria Math"/>
                        <w:lang w:val="en-GB"/>
                      </w:rPr>
                      <m:t>Y</m:t>
                    </m:r>
                    <m:r>
                      <w:rPr>
                        <w:rFonts w:ascii="Cambria Math" w:hAnsi="Cambria Math"/>
                        <w:lang w:val="en-GB"/>
                      </w:rPr>
                      <m:t>'</m:t>
                    </m:r>
                  </m:e>
                </m:acc>
                <m:sSubSup>
                  <m:sSubSupPr>
                    <m:ctrlPr>
                      <w:rPr>
                        <w:rFonts w:ascii="Cambria Math" w:hAnsi="Cambria Math"/>
                        <w:i/>
                        <w:lang w:val="en-GB"/>
                      </w:rPr>
                    </m:ctrlPr>
                  </m:sSubSupPr>
                  <m:e>
                    <m:r>
                      <w:rPr>
                        <w:rFonts w:ascii="Cambria Math" w:hAnsi="Cambria Math"/>
                        <w:lang w:val="en-GB"/>
                      </w:rPr>
                      <m:t>S</m:t>
                    </m:r>
                  </m:e>
                  <m:sub>
                    <m:r>
                      <w:rPr>
                        <w:rFonts w:ascii="Cambria Math" w:hAnsi="Cambria Math"/>
                        <w:lang w:val="en-GB"/>
                      </w:rPr>
                      <m:t>y</m:t>
                    </m:r>
                  </m:sub>
                  <m:sup>
                    <m:r>
                      <w:rPr>
                        <w:rFonts w:ascii="Cambria Math" w:hAnsi="Cambria Math"/>
                        <w:lang w:val="en-GB"/>
                      </w:rPr>
                      <m:t>-1</m:t>
                    </m:r>
                  </m:sup>
                </m:sSubSup>
                <m:acc>
                  <m:accPr>
                    <m:chr m:val="̅"/>
                    <m:ctrlPr>
                      <w:rPr>
                        <w:rFonts w:ascii="Cambria Math" w:hAnsi="Cambria Math"/>
                        <w:i/>
                        <w:lang w:val="en-GB"/>
                      </w:rPr>
                    </m:ctrlPr>
                  </m:accPr>
                  <m:e>
                    <m:r>
                      <w:rPr>
                        <w:rFonts w:ascii="Cambria Math" w:hAnsi="Cambria Math"/>
                        <w:lang w:val="en-GB"/>
                      </w:rPr>
                      <m:t>Y</m:t>
                    </m:r>
                  </m:e>
                </m:acc>
              </m:oMath>
            </m:oMathPara>
          </w:p>
        </w:tc>
        <w:tc>
          <w:tcPr>
            <w:tcW w:w="550" w:type="dxa"/>
            <w:vAlign w:val="bottom"/>
          </w:tcPr>
          <w:p w14:paraId="2E5AC829" w14:textId="002A5AD4" w:rsidR="00D4666B" w:rsidRDefault="00D4666B" w:rsidP="00D73EFD">
            <w:pPr>
              <w:pStyle w:val="MDPI32textnoindent"/>
              <w:spacing w:before="120"/>
              <w:ind w:left="0"/>
              <w:jc w:val="right"/>
            </w:pPr>
            <w:r>
              <w:t>(</w:t>
            </w:r>
            <w:fldSimple w:instr=" SEQ Equation \* ARABIC ">
              <w:r w:rsidR="003514C4">
                <w:rPr>
                  <w:noProof/>
                </w:rPr>
                <w:t>12</w:t>
              </w:r>
            </w:fldSimple>
            <w:r>
              <w:t>)</w:t>
            </w:r>
          </w:p>
        </w:tc>
      </w:tr>
    </w:tbl>
    <w:p w14:paraId="6384A50E" w14:textId="77777777" w:rsidR="00D4666B" w:rsidRDefault="00D4666B" w:rsidP="00D4666B">
      <w:pPr>
        <w:pStyle w:val="MDPI32textnoindent"/>
        <w:spacing w:before="120" w:after="120"/>
        <w:rPr>
          <w:lang w:val="en-GB"/>
        </w:rPr>
      </w:pPr>
      <w:r>
        <w:rPr>
          <w:lang w:val="en-GB"/>
        </w:rPr>
        <w:t>and the corresponding F-statistic is defined with the expression</w:t>
      </w:r>
    </w:p>
    <w:tbl>
      <w:tblPr>
        <w:tblStyle w:val="TableGrid"/>
        <w:tblW w:w="0" w:type="auto"/>
        <w:tblInd w:w="26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5"/>
        <w:gridCol w:w="6793"/>
        <w:gridCol w:w="550"/>
      </w:tblGrid>
      <w:tr w:rsidR="00D4666B" w14:paraId="4AEDD314" w14:textId="77777777" w:rsidTr="00D73EFD">
        <w:tc>
          <w:tcPr>
            <w:tcW w:w="505" w:type="dxa"/>
          </w:tcPr>
          <w:p w14:paraId="72BD03B1" w14:textId="77777777" w:rsidR="00D4666B" w:rsidRDefault="00D4666B" w:rsidP="00D73EFD">
            <w:pPr>
              <w:pStyle w:val="MDPI32textnoindent"/>
              <w:spacing w:before="120"/>
              <w:ind w:left="0"/>
            </w:pPr>
          </w:p>
        </w:tc>
        <w:tc>
          <w:tcPr>
            <w:tcW w:w="6793" w:type="dxa"/>
          </w:tcPr>
          <w:p w14:paraId="584395EF" w14:textId="77777777" w:rsidR="00D4666B" w:rsidRDefault="00D4666B" w:rsidP="00D73EFD">
            <w:pPr>
              <w:pStyle w:val="MDPI32textnoindent"/>
              <w:keepNext/>
              <w:spacing w:before="120"/>
              <w:ind w:left="0"/>
            </w:pPr>
            <m:oMathPara>
              <m:oMath>
                <m:r>
                  <w:rPr>
                    <w:rFonts w:ascii="Cambria Math" w:hAnsi="Cambria Math"/>
                    <w:lang w:val="en-GB"/>
                  </w:rPr>
                  <m:t>F=</m:t>
                </m:r>
                <m:f>
                  <m:fPr>
                    <m:ctrlPr>
                      <w:rPr>
                        <w:rFonts w:ascii="Cambria Math" w:hAnsi="Cambria Math"/>
                        <w:i/>
                        <w:lang w:val="en-GB"/>
                      </w:rPr>
                    </m:ctrlPr>
                  </m:fPr>
                  <m:num>
                    <m:r>
                      <w:rPr>
                        <w:rFonts w:ascii="Cambria Math" w:hAnsi="Cambria Math"/>
                        <w:lang w:val="en-GB"/>
                      </w:rPr>
                      <m:t>n-p</m:t>
                    </m:r>
                  </m:num>
                  <m:den>
                    <m:r>
                      <w:rPr>
                        <w:rFonts w:ascii="Cambria Math" w:hAnsi="Cambria Math"/>
                        <w:lang w:val="en-GB"/>
                      </w:rPr>
                      <m:t>p(n-1)</m:t>
                    </m:r>
                  </m:den>
                </m:f>
                <m:sSup>
                  <m:sSupPr>
                    <m:ctrlPr>
                      <w:rPr>
                        <w:rFonts w:ascii="Cambria Math" w:hAnsi="Cambria Math"/>
                        <w:i/>
                        <w:lang w:val="en-GB"/>
                      </w:rPr>
                    </m:ctrlPr>
                  </m:sSupPr>
                  <m:e>
                    <m:r>
                      <w:rPr>
                        <w:rFonts w:ascii="Cambria Math" w:hAnsi="Cambria Math"/>
                        <w:lang w:val="en-GB"/>
                      </w:rPr>
                      <m:t>T</m:t>
                    </m:r>
                  </m:e>
                  <m:sup>
                    <m:r>
                      <w:rPr>
                        <w:rFonts w:ascii="Cambria Math" w:hAnsi="Cambria Math"/>
                        <w:lang w:val="en-GB"/>
                      </w:rPr>
                      <m:t>2</m:t>
                    </m:r>
                  </m:sup>
                </m:sSup>
                <m:r>
                  <w:rPr>
                    <w:rFonts w:ascii="Cambria Math" w:hAnsi="Cambria Math"/>
                    <w:lang w:val="en-GB"/>
                  </w:rPr>
                  <m:t>,</m:t>
                </m:r>
              </m:oMath>
            </m:oMathPara>
          </w:p>
        </w:tc>
        <w:tc>
          <w:tcPr>
            <w:tcW w:w="550" w:type="dxa"/>
            <w:vAlign w:val="bottom"/>
          </w:tcPr>
          <w:p w14:paraId="15F3F43F" w14:textId="1AF3856D" w:rsidR="00D4666B" w:rsidRDefault="00D4666B" w:rsidP="00D73EFD">
            <w:pPr>
              <w:pStyle w:val="MDPI32textnoindent"/>
              <w:spacing w:before="120"/>
              <w:ind w:left="0"/>
              <w:jc w:val="right"/>
            </w:pPr>
            <w:r>
              <w:t>(</w:t>
            </w:r>
            <w:fldSimple w:instr=" SEQ Equation \* ARABIC ">
              <w:r w:rsidR="003514C4">
                <w:rPr>
                  <w:noProof/>
                </w:rPr>
                <w:t>13</w:t>
              </w:r>
            </w:fldSimple>
            <w:r>
              <w:t>)</w:t>
            </w:r>
          </w:p>
        </w:tc>
      </w:tr>
    </w:tbl>
    <w:p w14:paraId="20C776F7" w14:textId="2FAEE382" w:rsidR="00D4666B" w:rsidRPr="007C1BF5" w:rsidRDefault="00D4666B" w:rsidP="00D4666B">
      <w:pPr>
        <w:pStyle w:val="MDPI32textnoindent"/>
        <w:spacing w:before="120"/>
      </w:pPr>
      <w:r>
        <w:rPr>
          <w:lang w:val="en-GB"/>
        </w:rPr>
        <w:t xml:space="preserve">where </w:t>
      </w:r>
      <m:oMath>
        <m:r>
          <w:rPr>
            <w:rFonts w:ascii="Cambria Math" w:hAnsi="Cambria Math"/>
            <w:lang w:val="en-GB"/>
          </w:rPr>
          <m:t>n-p</m:t>
        </m:r>
      </m:oMath>
      <w:r>
        <w:rPr>
          <w:lang w:val="en-GB"/>
        </w:rPr>
        <w:t xml:space="preserve"> and </w:t>
      </w:r>
      <m:oMath>
        <m:r>
          <w:rPr>
            <w:rFonts w:ascii="Cambria Math" w:hAnsi="Cambria Math"/>
            <w:lang w:val="en-GB"/>
          </w:rPr>
          <m:t>p</m:t>
        </m:r>
      </m:oMath>
      <w:r>
        <w:rPr>
          <w:lang w:val="en-GB"/>
        </w:rPr>
        <w:t xml:space="preserve"> represent </w:t>
      </w:r>
      <w:ins w:id="1116" w:author="Pečnik, Klemen" w:date="2022-09-23T21:30:00Z">
        <w:r w:rsidR="00AB0076">
          <w:rPr>
            <w:lang w:val="en-GB"/>
          </w:rPr>
          <w:t>the</w:t>
        </w:r>
        <w:r w:rsidR="00233313">
          <w:rPr>
            <w:lang w:val="en-GB"/>
          </w:rPr>
          <w:t xml:space="preserve"> </w:t>
        </w:r>
      </w:ins>
      <w:r>
        <w:rPr>
          <w:lang w:val="en-GB"/>
        </w:rPr>
        <w:t xml:space="preserve">degrees of freedom and </w:t>
      </w:r>
      <m:oMath>
        <m:sSub>
          <m:sSubPr>
            <m:ctrlPr>
              <w:rPr>
                <w:rFonts w:ascii="Cambria Math" w:hAnsi="Cambria Math"/>
                <w:i/>
                <w:lang w:val="en-GB"/>
              </w:rPr>
            </m:ctrlPr>
          </m:sSubPr>
          <m:e>
            <m:r>
              <w:rPr>
                <w:rFonts w:ascii="Cambria Math" w:hAnsi="Cambria Math"/>
                <w:lang w:val="en-GB"/>
              </w:rPr>
              <m:t>H</m:t>
            </m:r>
          </m:e>
          <m:sub>
            <m:r>
              <w:rPr>
                <w:rFonts w:ascii="Cambria Math" w:hAnsi="Cambria Math"/>
                <w:lang w:val="en-GB"/>
              </w:rPr>
              <m:t>0</m:t>
            </m:r>
          </m:sub>
        </m:sSub>
      </m:oMath>
      <w:r>
        <w:rPr>
          <w:lang w:val="en-GB"/>
        </w:rPr>
        <w:t xml:space="preserve"> can be rejected at level </w:t>
      </w:r>
      <w:r w:rsidRPr="007207AF">
        <w:rPr>
          <w:rFonts w:ascii="Symbol" w:hAnsi="Symbol"/>
          <w:lang w:val="en-GB"/>
          <w:rPrChange w:id="1117" w:author="Pečnik, Klemen" w:date="2022-09-23T21:29:00Z">
            <w:rPr>
              <w:rFonts w:ascii="Symbol" w:hAnsi="Symbol"/>
              <w:i/>
              <w:iCs/>
              <w:lang w:val="en-GB"/>
            </w:rPr>
          </w:rPrChange>
        </w:rPr>
        <w:t></w:t>
      </w:r>
      <w:r>
        <w:rPr>
          <w:rFonts w:ascii="Symbol" w:hAnsi="Symbol"/>
          <w:lang w:val="en-GB"/>
        </w:rPr>
        <w:t></w:t>
      </w:r>
      <w:r>
        <w:rPr>
          <w:lang w:val="en-GB"/>
        </w:rPr>
        <w:t xml:space="preserve"> if the F-value exceeds the value from F-value with </w:t>
      </w:r>
      <m:oMath>
        <m:r>
          <w:rPr>
            <w:rFonts w:ascii="Cambria Math" w:hAnsi="Cambria Math"/>
            <w:lang w:val="en-GB"/>
          </w:rPr>
          <m:t>n-p</m:t>
        </m:r>
      </m:oMath>
      <w:r>
        <w:rPr>
          <w:lang w:val="en-GB"/>
        </w:rPr>
        <w:t xml:space="preserve"> and </w:t>
      </w:r>
      <m:oMath>
        <m:r>
          <w:rPr>
            <w:rFonts w:ascii="Cambria Math" w:hAnsi="Cambria Math"/>
            <w:lang w:val="en-GB"/>
          </w:rPr>
          <m:t>p</m:t>
        </m:r>
      </m:oMath>
      <w:r>
        <w:rPr>
          <w:lang w:val="en-GB"/>
        </w:rPr>
        <w:t xml:space="preserve"> degrees of freedom, evaluated at level </w:t>
      </w:r>
      <w:r w:rsidRPr="007207AF">
        <w:rPr>
          <w:rFonts w:ascii="Symbol" w:hAnsi="Symbol"/>
          <w:lang w:val="en-GB"/>
          <w:rPrChange w:id="1118" w:author="Pečnik, Klemen" w:date="2022-09-23T21:29:00Z">
            <w:rPr>
              <w:rFonts w:ascii="Symbol" w:hAnsi="Symbol"/>
              <w:i/>
              <w:iCs/>
              <w:lang w:val="en-GB"/>
            </w:rPr>
          </w:rPrChange>
        </w:rPr>
        <w:t></w:t>
      </w:r>
      <w:r>
        <w:rPr>
          <w:lang w:val="en-GB"/>
        </w:rPr>
        <w:t xml:space="preserve">. Results of the Paired Hotelling’s </w:t>
      </w:r>
      <w:r w:rsidRPr="0094160E">
        <w:rPr>
          <w:lang w:val="en-GB"/>
        </w:rPr>
        <w:t>T-Square</w:t>
      </w:r>
      <w:r>
        <w:rPr>
          <w:lang w:val="en-GB"/>
        </w:rPr>
        <w:t xml:space="preserve"> test for all UEQ scales </w:t>
      </w:r>
      <w:ins w:id="1119" w:author="Pečnik, Klemen" w:date="2022-09-23T21:30:00Z">
        <w:r w:rsidR="00A0613A">
          <w:rPr>
            <w:lang w:val="en-GB"/>
          </w:rPr>
          <w:t xml:space="preserve">for the adjustable interpreter </w:t>
        </w:r>
      </w:ins>
      <w:r>
        <w:rPr>
          <w:lang w:val="en-GB"/>
        </w:rPr>
        <w:t>are presented in</w:t>
      </w:r>
      <w:r w:rsidRPr="00E0421F">
        <w:rPr>
          <w:lang w:val="en-GB"/>
        </w:rPr>
        <w:t xml:space="preserve"> </w:t>
      </w:r>
      <w:r w:rsidRPr="005A0C38">
        <w:rPr>
          <w:lang w:val="en-GB"/>
        </w:rPr>
        <w:fldChar w:fldCharType="begin"/>
      </w:r>
      <w:r w:rsidRPr="005A0C38">
        <w:rPr>
          <w:lang w:val="en-GB"/>
        </w:rPr>
        <w:instrText xml:space="preserve"> REF _Ref112171964 \h  \* MERGEFORMAT </w:instrText>
      </w:r>
      <w:r w:rsidRPr="005A0C38">
        <w:rPr>
          <w:lang w:val="en-GB"/>
        </w:rPr>
      </w:r>
      <w:r w:rsidRPr="005A0C38">
        <w:rPr>
          <w:lang w:val="en-GB"/>
        </w:rPr>
        <w:fldChar w:fldCharType="separate"/>
      </w:r>
      <w:ins w:id="1120" w:author="Pečnik, Klemen" w:date="2022-09-24T05:03:00Z">
        <w:r w:rsidR="003514C4" w:rsidRPr="003514C4">
          <w:rPr>
            <w:rPrChange w:id="1121" w:author="Pečnik, Klemen" w:date="2022-09-24T05:03:00Z">
              <w:rPr>
                <w:b/>
              </w:rPr>
            </w:rPrChange>
          </w:rPr>
          <w:t xml:space="preserve">Table </w:t>
        </w:r>
        <w:r w:rsidR="003514C4">
          <w:rPr>
            <w:b/>
            <w:noProof/>
          </w:rPr>
          <w:t>2</w:t>
        </w:r>
      </w:ins>
      <w:del w:id="1122" w:author="Pečnik, Klemen" w:date="2022-09-24T02:57:00Z">
        <w:r w:rsidR="00321AC6" w:rsidRPr="00321AC6" w:rsidDel="009A2E63">
          <w:delText xml:space="preserve">Table </w:delText>
        </w:r>
      </w:del>
      <w:r w:rsidRPr="005A0C38">
        <w:rPr>
          <w:lang w:val="en-GB"/>
        </w:rPr>
        <w:fldChar w:fldCharType="end"/>
      </w:r>
      <w:r>
        <w:rPr>
          <w:lang w:val="en-GB"/>
        </w:rPr>
        <w:t xml:space="preserve"> and for </w:t>
      </w:r>
      <w:ins w:id="1123" w:author="Pečnik, Klemen" w:date="2022-09-23T21:30:00Z">
        <w:r w:rsidR="00A0613A">
          <w:rPr>
            <w:lang w:val="en-GB"/>
          </w:rPr>
          <w:t xml:space="preserve">the </w:t>
        </w:r>
      </w:ins>
      <w:r>
        <w:rPr>
          <w:lang w:val="en-GB"/>
        </w:rPr>
        <w:t xml:space="preserve">virtual interpreter in </w:t>
      </w:r>
      <w:r w:rsidRPr="00D24DB7">
        <w:rPr>
          <w:lang w:val="en-GB"/>
        </w:rPr>
        <w:fldChar w:fldCharType="begin"/>
      </w:r>
      <w:r w:rsidRPr="00D24DB7">
        <w:rPr>
          <w:lang w:val="en-GB"/>
        </w:rPr>
        <w:instrText xml:space="preserve"> REF _Ref112266218 \h  \* MERGEFORMAT </w:instrText>
      </w:r>
      <w:r w:rsidRPr="00D24DB7">
        <w:rPr>
          <w:lang w:val="en-GB"/>
        </w:rPr>
      </w:r>
      <w:r w:rsidRPr="00D24DB7">
        <w:rPr>
          <w:lang w:val="en-GB"/>
        </w:rPr>
        <w:fldChar w:fldCharType="separate"/>
      </w:r>
      <w:ins w:id="1124" w:author="Pečnik, Klemen" w:date="2022-09-24T05:03:00Z">
        <w:r w:rsidR="003514C4" w:rsidRPr="003514C4">
          <w:rPr>
            <w:rPrChange w:id="1125" w:author="Pečnik, Klemen" w:date="2022-09-24T05:03:00Z">
              <w:rPr>
                <w:b/>
              </w:rPr>
            </w:rPrChange>
          </w:rPr>
          <w:t xml:space="preserve">Table </w:t>
        </w:r>
        <w:r w:rsidR="003514C4" w:rsidRPr="003514C4">
          <w:rPr>
            <w:noProof/>
            <w:rPrChange w:id="1126" w:author="Pečnik, Klemen" w:date="2022-09-24T05:03:00Z">
              <w:rPr>
                <w:b/>
                <w:noProof/>
              </w:rPr>
            </w:rPrChange>
          </w:rPr>
          <w:t>3</w:t>
        </w:r>
      </w:ins>
      <w:del w:id="1127" w:author="Pečnik, Klemen" w:date="2022-09-24T02:57:00Z">
        <w:r w:rsidRPr="00A35B45" w:rsidDel="009A2E63">
          <w:delText xml:space="preserve">Table </w:delText>
        </w:r>
      </w:del>
      <w:del w:id="1128" w:author="Pečnik, Klemen" w:date="2022-09-23T21:30:00Z">
        <w:r w:rsidRPr="00A35B45">
          <w:rPr>
            <w:noProof/>
          </w:rPr>
          <w:delText>2</w:delText>
        </w:r>
      </w:del>
      <w:r w:rsidRPr="00D24DB7">
        <w:rPr>
          <w:lang w:val="en-GB"/>
        </w:rPr>
        <w:fldChar w:fldCharType="end"/>
      </w:r>
      <w:r w:rsidRPr="00D24DB7">
        <w:rPr>
          <w:lang w:val="en-GB"/>
        </w:rPr>
        <w:t>.</w:t>
      </w:r>
    </w:p>
    <w:p w14:paraId="24BF7F6B" w14:textId="1A6F7E9A" w:rsidR="00D4666B" w:rsidRDefault="00D4666B" w:rsidP="00D4666B">
      <w:pPr>
        <w:pStyle w:val="MDPI41tablecaption"/>
      </w:pPr>
      <w:bookmarkStart w:id="1129" w:name="_Ref112171964"/>
      <w:r w:rsidRPr="00903E1F">
        <w:rPr>
          <w:b/>
        </w:rPr>
        <w:t xml:space="preserve">Table </w:t>
      </w:r>
      <w:r w:rsidRPr="00903E1F">
        <w:rPr>
          <w:b/>
        </w:rPr>
        <w:fldChar w:fldCharType="begin"/>
      </w:r>
      <w:r w:rsidRPr="00903E1F">
        <w:rPr>
          <w:b/>
        </w:rPr>
        <w:instrText xml:space="preserve"> SEQ Table \* ARABIC </w:instrText>
      </w:r>
      <w:r w:rsidRPr="00903E1F">
        <w:rPr>
          <w:b/>
        </w:rPr>
        <w:fldChar w:fldCharType="separate"/>
      </w:r>
      <w:ins w:id="1130" w:author="Pečnik, Klemen" w:date="2022-09-24T05:03:00Z">
        <w:r w:rsidR="003514C4">
          <w:rPr>
            <w:b/>
            <w:noProof/>
          </w:rPr>
          <w:t>2</w:t>
        </w:r>
      </w:ins>
      <w:r w:rsidRPr="00903E1F">
        <w:rPr>
          <w:b/>
        </w:rPr>
        <w:fldChar w:fldCharType="end"/>
      </w:r>
      <w:bookmarkEnd w:id="1129"/>
      <w:r w:rsidRPr="00903E1F">
        <w:rPr>
          <w:b/>
        </w:rPr>
        <w:t>.</w:t>
      </w:r>
      <w:r>
        <w:t xml:space="preserve"> Results of the </w:t>
      </w:r>
      <w:r w:rsidRPr="00BB0876">
        <w:t xml:space="preserve">Paired </w:t>
      </w:r>
      <w:r>
        <w:rPr>
          <w:lang w:val="en-GB"/>
        </w:rPr>
        <w:t xml:space="preserve">Hotelling’s </w:t>
      </w:r>
      <w:r w:rsidRPr="0094160E">
        <w:rPr>
          <w:lang w:val="en-GB"/>
        </w:rPr>
        <w:t>T-Square</w:t>
      </w:r>
      <w:r>
        <w:rPr>
          <w:lang w:val="en-GB"/>
        </w:rPr>
        <w:t xml:space="preserve"> </w:t>
      </w:r>
      <w:r w:rsidRPr="00BB0876">
        <w:t>test</w:t>
      </w:r>
      <w:r>
        <w:t xml:space="preserve"> for all UEQ scales for the adjustable interpreter</w:t>
      </w:r>
    </w:p>
    <w:tbl>
      <w:tblPr>
        <w:tblW w:w="7910"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2196"/>
        <w:gridCol w:w="452"/>
        <w:gridCol w:w="451"/>
        <w:gridCol w:w="601"/>
        <w:gridCol w:w="601"/>
        <w:gridCol w:w="1052"/>
        <w:gridCol w:w="1203"/>
        <w:gridCol w:w="1354"/>
      </w:tblGrid>
      <w:tr w:rsidR="00D4666B" w:rsidRPr="00213781" w14:paraId="5FFA73F2" w14:textId="77777777" w:rsidTr="00D73EFD">
        <w:tc>
          <w:tcPr>
            <w:tcW w:w="2070" w:type="dxa"/>
            <w:tcBorders>
              <w:bottom w:val="single" w:sz="4" w:space="0" w:color="auto"/>
            </w:tcBorders>
            <w:shd w:val="clear" w:color="auto" w:fill="auto"/>
          </w:tcPr>
          <w:p w14:paraId="6187E809" w14:textId="77777777" w:rsidR="00D4666B" w:rsidRPr="00AD1525" w:rsidRDefault="00D4666B">
            <w:pPr>
              <w:pStyle w:val="MDPI42tablebody"/>
              <w:spacing w:line="240" w:lineRule="auto"/>
              <w:rPr>
                <w:b/>
                <w:snapToGrid/>
                <w:color w:val="000000" w:themeColor="text1"/>
                <w:lang w:val="en-GB"/>
              </w:rPr>
              <w:pPrChange w:id="1131" w:author="Pečnik, Klemen" w:date="2022-09-23T21:29:00Z">
                <w:pPr>
                  <w:pStyle w:val="MDPI42tablebody"/>
                </w:pPr>
              </w:pPrChange>
            </w:pPr>
            <w:r>
              <w:rPr>
                <w:b/>
                <w:snapToGrid/>
                <w:color w:val="000000" w:themeColor="text1"/>
                <w:lang w:val="en-GB"/>
              </w:rPr>
              <w:t>UEQ Scales</w:t>
            </w:r>
          </w:p>
        </w:tc>
        <w:tc>
          <w:tcPr>
            <w:tcW w:w="426" w:type="dxa"/>
            <w:tcBorders>
              <w:bottom w:val="single" w:sz="4" w:space="0" w:color="auto"/>
            </w:tcBorders>
            <w:shd w:val="clear" w:color="auto" w:fill="auto"/>
          </w:tcPr>
          <w:p w14:paraId="35DD9C01" w14:textId="77777777" w:rsidR="00D4666B" w:rsidRPr="00A57FD5" w:rsidRDefault="00D4666B">
            <w:pPr>
              <w:pStyle w:val="MDPI42tablebody"/>
              <w:spacing w:line="240" w:lineRule="auto"/>
              <w:rPr>
                <w:color w:val="000000" w:themeColor="text1"/>
                <w:lang w:val="en-GB"/>
              </w:rPr>
              <w:pPrChange w:id="1132" w:author="Pečnik, Klemen" w:date="2022-09-23T21:29:00Z">
                <w:pPr>
                  <w:pStyle w:val="MDPI42tablebody"/>
                </w:pPr>
              </w:pPrChange>
            </w:pPr>
            <w:r w:rsidRPr="00A57FD5">
              <w:rPr>
                <w:color w:val="000000" w:themeColor="text1"/>
                <w:lang w:val="en-GB"/>
              </w:rPr>
              <w:t>n</w:t>
            </w:r>
          </w:p>
        </w:tc>
        <w:tc>
          <w:tcPr>
            <w:tcW w:w="425" w:type="dxa"/>
            <w:tcBorders>
              <w:bottom w:val="single" w:sz="4" w:space="0" w:color="auto"/>
            </w:tcBorders>
          </w:tcPr>
          <w:p w14:paraId="11B69A13" w14:textId="77777777" w:rsidR="00D4666B" w:rsidRPr="00A57FD5" w:rsidRDefault="00D4666B">
            <w:pPr>
              <w:pStyle w:val="MDPI42tablebody"/>
              <w:spacing w:line="240" w:lineRule="auto"/>
              <w:rPr>
                <w:color w:val="000000" w:themeColor="text1"/>
                <w:lang w:val="en-GB"/>
              </w:rPr>
              <w:pPrChange w:id="1133" w:author="Pečnik, Klemen" w:date="2022-09-23T21:29:00Z">
                <w:pPr>
                  <w:pStyle w:val="MDPI42tablebody"/>
                </w:pPr>
              </w:pPrChange>
            </w:pPr>
            <w:r w:rsidRPr="00A57FD5">
              <w:rPr>
                <w:color w:val="000000" w:themeColor="text1"/>
                <w:lang w:val="en-GB"/>
              </w:rPr>
              <w:t>p</w:t>
            </w:r>
          </w:p>
        </w:tc>
        <w:tc>
          <w:tcPr>
            <w:tcW w:w="567" w:type="dxa"/>
            <w:tcBorders>
              <w:bottom w:val="single" w:sz="4" w:space="0" w:color="auto"/>
            </w:tcBorders>
            <w:shd w:val="clear" w:color="auto" w:fill="auto"/>
          </w:tcPr>
          <w:p w14:paraId="254177DC" w14:textId="77777777" w:rsidR="00D4666B" w:rsidRPr="00A57FD5" w:rsidRDefault="00D4666B">
            <w:pPr>
              <w:pStyle w:val="MDPI42tablebody"/>
              <w:spacing w:line="240" w:lineRule="auto"/>
              <w:rPr>
                <w:color w:val="000000" w:themeColor="text1"/>
                <w:lang w:val="en-GB"/>
              </w:rPr>
              <w:pPrChange w:id="1134" w:author="Pečnik, Klemen" w:date="2022-09-23T21:29:00Z">
                <w:pPr>
                  <w:pStyle w:val="MDPI42tablebody"/>
                </w:pPr>
              </w:pPrChange>
            </w:pPr>
            <w:r w:rsidRPr="00A57FD5">
              <w:rPr>
                <w:color w:val="000000" w:themeColor="text1"/>
                <w:lang w:val="en-GB"/>
              </w:rPr>
              <w:t>df1</w:t>
            </w:r>
          </w:p>
        </w:tc>
        <w:tc>
          <w:tcPr>
            <w:tcW w:w="567" w:type="dxa"/>
            <w:tcBorders>
              <w:bottom w:val="single" w:sz="4" w:space="0" w:color="auto"/>
            </w:tcBorders>
          </w:tcPr>
          <w:p w14:paraId="5BA00C29" w14:textId="77777777" w:rsidR="00D4666B" w:rsidRPr="00A57FD5" w:rsidRDefault="00D4666B">
            <w:pPr>
              <w:pStyle w:val="MDPI42tablebody"/>
              <w:spacing w:line="240" w:lineRule="auto"/>
              <w:rPr>
                <w:color w:val="000000" w:themeColor="text1"/>
                <w:lang w:val="en-GB"/>
              </w:rPr>
              <w:pPrChange w:id="1135" w:author="Pečnik, Klemen" w:date="2022-09-23T21:29:00Z">
                <w:pPr>
                  <w:pStyle w:val="MDPI42tablebody"/>
                </w:pPr>
              </w:pPrChange>
            </w:pPr>
            <w:r w:rsidRPr="00A57FD5">
              <w:rPr>
                <w:color w:val="000000" w:themeColor="text1"/>
                <w:lang w:val="en-GB"/>
              </w:rPr>
              <w:t>df2</w:t>
            </w:r>
          </w:p>
        </w:tc>
        <w:tc>
          <w:tcPr>
            <w:tcW w:w="992" w:type="dxa"/>
            <w:tcBorders>
              <w:bottom w:val="single" w:sz="4" w:space="0" w:color="auto"/>
            </w:tcBorders>
          </w:tcPr>
          <w:p w14:paraId="25FF678C" w14:textId="77777777" w:rsidR="00D4666B" w:rsidRPr="00A57FD5" w:rsidRDefault="00D4666B">
            <w:pPr>
              <w:pStyle w:val="MDPI42tablebody"/>
              <w:spacing w:line="240" w:lineRule="auto"/>
              <w:rPr>
                <w:color w:val="000000" w:themeColor="text1"/>
                <w:lang w:val="en-GB"/>
              </w:rPr>
              <w:pPrChange w:id="1136" w:author="Pečnik, Klemen" w:date="2022-09-23T21:29:00Z">
                <w:pPr>
                  <w:pStyle w:val="MDPI42tablebody"/>
                </w:pPr>
              </w:pPrChange>
            </w:pPr>
            <w:r w:rsidRPr="00A57FD5">
              <w:rPr>
                <w:color w:val="000000" w:themeColor="text1"/>
                <w:lang w:val="en-GB"/>
              </w:rPr>
              <w:t>T2</w:t>
            </w:r>
          </w:p>
        </w:tc>
        <w:tc>
          <w:tcPr>
            <w:tcW w:w="1134" w:type="dxa"/>
            <w:tcBorders>
              <w:bottom w:val="single" w:sz="4" w:space="0" w:color="auto"/>
            </w:tcBorders>
          </w:tcPr>
          <w:p w14:paraId="523439DA" w14:textId="77777777" w:rsidR="00D4666B" w:rsidRPr="00A57FD5" w:rsidRDefault="00D4666B">
            <w:pPr>
              <w:pStyle w:val="MDPI42tablebody"/>
              <w:spacing w:line="240" w:lineRule="auto"/>
              <w:rPr>
                <w:color w:val="000000" w:themeColor="text1"/>
                <w:lang w:val="en-GB"/>
              </w:rPr>
              <w:pPrChange w:id="1137" w:author="Pečnik, Klemen" w:date="2022-09-23T21:29:00Z">
                <w:pPr>
                  <w:pStyle w:val="MDPI42tablebody"/>
                </w:pPr>
              </w:pPrChange>
            </w:pPr>
            <w:r w:rsidRPr="00A57FD5">
              <w:rPr>
                <w:color w:val="000000" w:themeColor="text1"/>
                <w:lang w:val="en-GB"/>
              </w:rPr>
              <w:t>F-value</w:t>
            </w:r>
          </w:p>
        </w:tc>
        <w:tc>
          <w:tcPr>
            <w:tcW w:w="1276" w:type="dxa"/>
            <w:tcBorders>
              <w:bottom w:val="single" w:sz="4" w:space="0" w:color="auto"/>
            </w:tcBorders>
          </w:tcPr>
          <w:p w14:paraId="389C51CA" w14:textId="77777777" w:rsidR="00D4666B" w:rsidRPr="00A57FD5" w:rsidRDefault="00D4666B">
            <w:pPr>
              <w:pStyle w:val="MDPI42tablebody"/>
              <w:spacing w:line="240" w:lineRule="auto"/>
              <w:rPr>
                <w:color w:val="000000" w:themeColor="text1"/>
                <w:lang w:val="en-GB"/>
              </w:rPr>
              <w:pPrChange w:id="1138" w:author="Pečnik, Klemen" w:date="2022-09-23T21:29:00Z">
                <w:pPr>
                  <w:pStyle w:val="MDPI42tablebody"/>
                </w:pPr>
              </w:pPrChange>
            </w:pPr>
            <w:r w:rsidRPr="00A57FD5">
              <w:rPr>
                <w:color w:val="000000" w:themeColor="text1"/>
                <w:lang w:val="en-GB"/>
              </w:rPr>
              <w:t>p-value</w:t>
            </w:r>
          </w:p>
        </w:tc>
      </w:tr>
      <w:tr w:rsidR="00D4666B" w:rsidRPr="00213781" w14:paraId="4EBADA79" w14:textId="77777777" w:rsidTr="00D73EFD">
        <w:tc>
          <w:tcPr>
            <w:tcW w:w="2070" w:type="dxa"/>
            <w:shd w:val="clear" w:color="auto" w:fill="auto"/>
          </w:tcPr>
          <w:p w14:paraId="263EE248" w14:textId="77777777" w:rsidR="00D4666B" w:rsidRPr="00AD1525" w:rsidRDefault="00D4666B">
            <w:pPr>
              <w:pStyle w:val="MDPI42tablebody"/>
              <w:spacing w:line="240" w:lineRule="auto"/>
              <w:rPr>
                <w:color w:val="000000" w:themeColor="text1"/>
                <w:lang w:val="en-GB"/>
              </w:rPr>
              <w:pPrChange w:id="1139" w:author="Pečnik, Klemen" w:date="2022-09-23T21:29:00Z">
                <w:pPr>
                  <w:pStyle w:val="MDPI42tablebody"/>
                </w:pPr>
              </w:pPrChange>
            </w:pPr>
            <w:r>
              <w:rPr>
                <w:color w:val="000000" w:themeColor="text1"/>
                <w:lang w:val="en-GB"/>
              </w:rPr>
              <w:t>Attractiveness</w:t>
            </w:r>
          </w:p>
        </w:tc>
        <w:tc>
          <w:tcPr>
            <w:tcW w:w="426" w:type="dxa"/>
            <w:shd w:val="clear" w:color="auto" w:fill="auto"/>
          </w:tcPr>
          <w:p w14:paraId="557BB60D" w14:textId="43925573" w:rsidR="00D4666B" w:rsidRPr="00A57FD5" w:rsidRDefault="00F850E1">
            <w:pPr>
              <w:pStyle w:val="MDPI42tablebody"/>
              <w:spacing w:line="240" w:lineRule="auto"/>
              <w:rPr>
                <w:color w:val="000000" w:themeColor="text1"/>
                <w:lang w:val="en-GB"/>
              </w:rPr>
              <w:pPrChange w:id="1140" w:author="Pečnik, Klemen" w:date="2022-09-23T21:29:00Z">
                <w:pPr>
                  <w:pStyle w:val="MDPI42tablebody"/>
                </w:pPr>
              </w:pPrChange>
            </w:pPr>
            <w:ins w:id="1141" w:author="Pečnik, Klemen" w:date="2022-09-23T21:30:00Z">
              <w:r>
                <w:rPr>
                  <w:color w:val="000000" w:themeColor="text1"/>
                  <w:lang w:val="en-GB"/>
                </w:rPr>
                <w:t>33</w:t>
              </w:r>
            </w:ins>
            <w:del w:id="1142" w:author="Pečnik, Klemen" w:date="2022-09-23T21:30:00Z">
              <w:r w:rsidR="00D4666B" w:rsidRPr="00A57FD5">
                <w:rPr>
                  <w:color w:val="000000" w:themeColor="text1"/>
                  <w:lang w:val="en-GB"/>
                </w:rPr>
                <w:delText>21</w:delText>
              </w:r>
            </w:del>
          </w:p>
        </w:tc>
        <w:tc>
          <w:tcPr>
            <w:tcW w:w="425" w:type="dxa"/>
          </w:tcPr>
          <w:p w14:paraId="0603FF05" w14:textId="77777777" w:rsidR="00D4666B" w:rsidRPr="00A57FD5" w:rsidRDefault="00D4666B">
            <w:pPr>
              <w:pStyle w:val="MDPI42tablebody"/>
              <w:spacing w:line="240" w:lineRule="auto"/>
              <w:rPr>
                <w:color w:val="000000" w:themeColor="text1"/>
                <w:lang w:val="en-GB"/>
              </w:rPr>
              <w:pPrChange w:id="1143" w:author="Pečnik, Klemen" w:date="2022-09-23T21:29:00Z">
                <w:pPr>
                  <w:pStyle w:val="MDPI42tablebody"/>
                </w:pPr>
              </w:pPrChange>
            </w:pPr>
            <w:r w:rsidRPr="00A57FD5">
              <w:rPr>
                <w:color w:val="000000" w:themeColor="text1"/>
                <w:lang w:val="en-GB"/>
              </w:rPr>
              <w:t>6</w:t>
            </w:r>
          </w:p>
        </w:tc>
        <w:tc>
          <w:tcPr>
            <w:tcW w:w="567" w:type="dxa"/>
            <w:shd w:val="clear" w:color="auto" w:fill="auto"/>
          </w:tcPr>
          <w:p w14:paraId="625B24AD" w14:textId="77777777" w:rsidR="00D4666B" w:rsidRPr="00A57FD5" w:rsidRDefault="00D4666B">
            <w:pPr>
              <w:pStyle w:val="MDPI42tablebody"/>
              <w:spacing w:line="240" w:lineRule="auto"/>
              <w:rPr>
                <w:color w:val="000000" w:themeColor="text1"/>
                <w:lang w:val="en-GB"/>
              </w:rPr>
              <w:pPrChange w:id="1144" w:author="Pečnik, Klemen" w:date="2022-09-23T21:29:00Z">
                <w:pPr>
                  <w:pStyle w:val="MDPI42tablebody"/>
                </w:pPr>
              </w:pPrChange>
            </w:pPr>
            <w:r w:rsidRPr="00A57FD5">
              <w:rPr>
                <w:color w:val="000000" w:themeColor="text1"/>
                <w:lang w:val="en-GB"/>
              </w:rPr>
              <w:t>6</w:t>
            </w:r>
          </w:p>
        </w:tc>
        <w:tc>
          <w:tcPr>
            <w:tcW w:w="567" w:type="dxa"/>
          </w:tcPr>
          <w:p w14:paraId="5D9AF416" w14:textId="5FE4E262" w:rsidR="00D4666B" w:rsidRPr="00A57FD5" w:rsidRDefault="00570834">
            <w:pPr>
              <w:pStyle w:val="MDPI42tablebody"/>
              <w:spacing w:line="240" w:lineRule="auto"/>
              <w:rPr>
                <w:color w:val="000000" w:themeColor="text1"/>
                <w:lang w:val="en-GB"/>
              </w:rPr>
              <w:pPrChange w:id="1145" w:author="Pečnik, Klemen" w:date="2022-09-23T21:29:00Z">
                <w:pPr>
                  <w:pStyle w:val="MDPI42tablebody"/>
                </w:pPr>
              </w:pPrChange>
            </w:pPr>
            <w:ins w:id="1146" w:author="Pečnik, Klemen" w:date="2022-09-23T21:30:00Z">
              <w:r>
                <w:rPr>
                  <w:color w:val="000000" w:themeColor="text1"/>
                  <w:lang w:val="en-GB"/>
                </w:rPr>
                <w:t>27</w:t>
              </w:r>
            </w:ins>
            <w:del w:id="1147" w:author="Pečnik, Klemen" w:date="2022-09-23T21:30:00Z">
              <w:r w:rsidR="00D4666B" w:rsidRPr="00A57FD5">
                <w:rPr>
                  <w:color w:val="000000" w:themeColor="text1"/>
                  <w:lang w:val="en-GB"/>
                </w:rPr>
                <w:delText>15</w:delText>
              </w:r>
            </w:del>
          </w:p>
        </w:tc>
        <w:tc>
          <w:tcPr>
            <w:tcW w:w="992" w:type="dxa"/>
          </w:tcPr>
          <w:p w14:paraId="1C92D7C5" w14:textId="6ACDBFFC" w:rsidR="00D4666B" w:rsidRPr="00A57FD5" w:rsidRDefault="00570834">
            <w:pPr>
              <w:pStyle w:val="MDPI42tablebody"/>
              <w:spacing w:line="240" w:lineRule="auto"/>
              <w:ind w:right="146"/>
              <w:jc w:val="right"/>
              <w:rPr>
                <w:color w:val="000000" w:themeColor="text1"/>
                <w:lang w:val="en-GB"/>
              </w:rPr>
              <w:pPrChange w:id="1148" w:author="Pečnik, Klemen" w:date="2022-09-23T21:29:00Z">
                <w:pPr>
                  <w:pStyle w:val="MDPI42tablebody"/>
                  <w:ind w:right="146"/>
                  <w:jc w:val="right"/>
                </w:pPr>
              </w:pPrChange>
            </w:pPr>
            <w:ins w:id="1149" w:author="Pečnik, Klemen" w:date="2022-09-23T21:30:00Z">
              <w:r>
                <w:rPr>
                  <w:color w:val="000000" w:themeColor="text1"/>
                  <w:lang w:val="en-GB"/>
                </w:rPr>
                <w:t>15</w:t>
              </w:r>
              <w:r w:rsidR="009D0395">
                <w:rPr>
                  <w:color w:val="000000" w:themeColor="text1"/>
                  <w:lang w:val="en-GB"/>
                </w:rPr>
                <w:t>.423</w:t>
              </w:r>
            </w:ins>
            <w:del w:id="1150" w:author="Pečnik, Klemen" w:date="2022-09-23T21:30:00Z">
              <w:r w:rsidR="00D4666B" w:rsidRPr="00A57FD5">
                <w:rPr>
                  <w:color w:val="000000" w:themeColor="text1"/>
                  <w:lang w:val="en-GB"/>
                </w:rPr>
                <w:delText>14.676</w:delText>
              </w:r>
            </w:del>
          </w:p>
        </w:tc>
        <w:tc>
          <w:tcPr>
            <w:tcW w:w="1134" w:type="dxa"/>
          </w:tcPr>
          <w:p w14:paraId="486C69FF" w14:textId="724B2672" w:rsidR="00D4666B" w:rsidRPr="00A57FD5" w:rsidRDefault="00355CCD">
            <w:pPr>
              <w:pStyle w:val="MDPI42tablebody"/>
              <w:spacing w:line="240" w:lineRule="auto"/>
              <w:ind w:right="209"/>
              <w:jc w:val="right"/>
              <w:rPr>
                <w:color w:val="000000" w:themeColor="text1"/>
                <w:lang w:val="en-GB"/>
              </w:rPr>
              <w:pPrChange w:id="1151" w:author="Pečnik, Klemen" w:date="2022-09-23T21:29:00Z">
                <w:pPr>
                  <w:pStyle w:val="MDPI42tablebody"/>
                  <w:ind w:right="209"/>
                  <w:jc w:val="right"/>
                </w:pPr>
              </w:pPrChange>
            </w:pPr>
            <w:ins w:id="1152" w:author="Pečnik, Klemen" w:date="2022-09-23T21:30:00Z">
              <w:r>
                <w:rPr>
                  <w:color w:val="000000" w:themeColor="text1"/>
                  <w:lang w:val="en-GB"/>
                </w:rPr>
                <w:t>2.169</w:t>
              </w:r>
            </w:ins>
            <w:del w:id="1153" w:author="Pečnik, Klemen" w:date="2022-09-23T21:30:00Z">
              <w:r w:rsidR="00D4666B" w:rsidRPr="00A57FD5">
                <w:rPr>
                  <w:color w:val="000000" w:themeColor="text1"/>
                  <w:lang w:val="en-GB"/>
                </w:rPr>
                <w:delText>1.835</w:delText>
              </w:r>
            </w:del>
          </w:p>
        </w:tc>
        <w:tc>
          <w:tcPr>
            <w:tcW w:w="1276" w:type="dxa"/>
          </w:tcPr>
          <w:p w14:paraId="022B35C8" w14:textId="480EE604" w:rsidR="00D4666B" w:rsidRPr="00A57FD5" w:rsidRDefault="00D4666B">
            <w:pPr>
              <w:pStyle w:val="MDPI42tablebody"/>
              <w:spacing w:line="240" w:lineRule="auto"/>
              <w:ind w:right="283"/>
              <w:jc w:val="right"/>
              <w:rPr>
                <w:color w:val="000000" w:themeColor="text1"/>
                <w:lang w:val="en-GB"/>
              </w:rPr>
              <w:pPrChange w:id="1154" w:author="Pečnik, Klemen" w:date="2022-09-23T21:29:00Z">
                <w:pPr>
                  <w:pStyle w:val="MDPI42tablebody"/>
                  <w:ind w:right="283"/>
                  <w:jc w:val="right"/>
                </w:pPr>
              </w:pPrChange>
            </w:pPr>
            <w:r w:rsidRPr="00A57FD5">
              <w:rPr>
                <w:color w:val="000000" w:themeColor="text1"/>
                <w:lang w:val="en-GB"/>
              </w:rPr>
              <w:t>0.</w:t>
            </w:r>
            <w:ins w:id="1155" w:author="Pečnik, Klemen" w:date="2022-09-23T21:30:00Z">
              <w:r w:rsidR="00821539">
                <w:rPr>
                  <w:color w:val="000000" w:themeColor="text1"/>
                  <w:lang w:val="en-GB"/>
                </w:rPr>
                <w:t>101</w:t>
              </w:r>
            </w:ins>
            <w:del w:id="1156" w:author="Pečnik, Klemen" w:date="2022-09-23T21:30:00Z">
              <w:r w:rsidRPr="00A57FD5">
                <w:rPr>
                  <w:color w:val="000000" w:themeColor="text1"/>
                  <w:lang w:val="en-GB"/>
                </w:rPr>
                <w:delText>152</w:delText>
              </w:r>
            </w:del>
          </w:p>
        </w:tc>
      </w:tr>
      <w:tr w:rsidR="00D4666B" w:rsidRPr="00213781" w14:paraId="1EA3CE5B" w14:textId="77777777" w:rsidTr="00D73EFD">
        <w:tc>
          <w:tcPr>
            <w:tcW w:w="2070" w:type="dxa"/>
            <w:shd w:val="clear" w:color="auto" w:fill="auto"/>
          </w:tcPr>
          <w:p w14:paraId="715C433A" w14:textId="77777777" w:rsidR="00D4666B" w:rsidRDefault="00D4666B">
            <w:pPr>
              <w:pStyle w:val="MDPI42tablebody"/>
              <w:spacing w:line="240" w:lineRule="auto"/>
              <w:rPr>
                <w:color w:val="000000" w:themeColor="text1"/>
                <w:lang w:val="en-GB"/>
              </w:rPr>
              <w:pPrChange w:id="1157" w:author="Pečnik, Klemen" w:date="2022-09-23T21:29:00Z">
                <w:pPr>
                  <w:pStyle w:val="MDPI42tablebody"/>
                </w:pPr>
              </w:pPrChange>
            </w:pPr>
            <w:r>
              <w:rPr>
                <w:color w:val="000000" w:themeColor="text1"/>
                <w:lang w:val="en-GB"/>
              </w:rPr>
              <w:t>Perspicuity</w:t>
            </w:r>
          </w:p>
        </w:tc>
        <w:tc>
          <w:tcPr>
            <w:tcW w:w="426" w:type="dxa"/>
            <w:shd w:val="clear" w:color="auto" w:fill="auto"/>
          </w:tcPr>
          <w:p w14:paraId="7B8BEECB" w14:textId="7E9AF201" w:rsidR="00D4666B" w:rsidRPr="00A57FD5" w:rsidRDefault="00AB3CD8">
            <w:pPr>
              <w:pStyle w:val="MDPI42tablebody"/>
              <w:spacing w:line="240" w:lineRule="auto"/>
              <w:rPr>
                <w:color w:val="000000" w:themeColor="text1"/>
                <w:lang w:val="en-GB"/>
              </w:rPr>
              <w:pPrChange w:id="1158" w:author="Pečnik, Klemen" w:date="2022-09-23T21:29:00Z">
                <w:pPr>
                  <w:pStyle w:val="MDPI42tablebody"/>
                </w:pPr>
              </w:pPrChange>
            </w:pPr>
            <w:ins w:id="1159" w:author="Pečnik, Klemen" w:date="2022-09-23T21:30:00Z">
              <w:r>
                <w:rPr>
                  <w:color w:val="000000" w:themeColor="text1"/>
                  <w:lang w:val="en-GB"/>
                </w:rPr>
                <w:t>33</w:t>
              </w:r>
            </w:ins>
            <w:del w:id="1160" w:author="Pečnik, Klemen" w:date="2022-09-23T21:30:00Z">
              <w:r w:rsidR="00D4666B" w:rsidRPr="00A57FD5">
                <w:rPr>
                  <w:color w:val="000000" w:themeColor="text1"/>
                  <w:lang w:val="en-GB"/>
                </w:rPr>
                <w:delText>21</w:delText>
              </w:r>
            </w:del>
          </w:p>
        </w:tc>
        <w:tc>
          <w:tcPr>
            <w:tcW w:w="425" w:type="dxa"/>
          </w:tcPr>
          <w:p w14:paraId="4254E326" w14:textId="77777777" w:rsidR="00D4666B" w:rsidRPr="00A57FD5" w:rsidRDefault="00D4666B">
            <w:pPr>
              <w:pStyle w:val="MDPI42tablebody"/>
              <w:spacing w:line="240" w:lineRule="auto"/>
              <w:rPr>
                <w:color w:val="000000" w:themeColor="text1"/>
                <w:lang w:val="en-GB"/>
              </w:rPr>
              <w:pPrChange w:id="1161" w:author="Pečnik, Klemen" w:date="2022-09-23T21:29:00Z">
                <w:pPr>
                  <w:pStyle w:val="MDPI42tablebody"/>
                </w:pPr>
              </w:pPrChange>
            </w:pPr>
            <w:r w:rsidRPr="00A57FD5">
              <w:rPr>
                <w:color w:val="000000" w:themeColor="text1"/>
                <w:lang w:val="en-GB"/>
              </w:rPr>
              <w:t>4</w:t>
            </w:r>
          </w:p>
        </w:tc>
        <w:tc>
          <w:tcPr>
            <w:tcW w:w="567" w:type="dxa"/>
            <w:shd w:val="clear" w:color="auto" w:fill="auto"/>
          </w:tcPr>
          <w:p w14:paraId="4D9AF6F4" w14:textId="77777777" w:rsidR="00D4666B" w:rsidRPr="00A57FD5" w:rsidRDefault="00D4666B">
            <w:pPr>
              <w:pStyle w:val="MDPI42tablebody"/>
              <w:spacing w:line="240" w:lineRule="auto"/>
              <w:rPr>
                <w:color w:val="000000" w:themeColor="text1"/>
                <w:lang w:val="en-GB"/>
              </w:rPr>
              <w:pPrChange w:id="1162" w:author="Pečnik, Klemen" w:date="2022-09-23T21:29:00Z">
                <w:pPr>
                  <w:pStyle w:val="MDPI42tablebody"/>
                </w:pPr>
              </w:pPrChange>
            </w:pPr>
            <w:r w:rsidRPr="00A57FD5">
              <w:rPr>
                <w:color w:val="000000" w:themeColor="text1"/>
                <w:lang w:val="en-GB"/>
              </w:rPr>
              <w:t>4</w:t>
            </w:r>
          </w:p>
        </w:tc>
        <w:tc>
          <w:tcPr>
            <w:tcW w:w="567" w:type="dxa"/>
          </w:tcPr>
          <w:p w14:paraId="4D00D9CA" w14:textId="1943064E" w:rsidR="00D4666B" w:rsidRPr="00A57FD5" w:rsidRDefault="00570834">
            <w:pPr>
              <w:pStyle w:val="MDPI42tablebody"/>
              <w:spacing w:line="240" w:lineRule="auto"/>
              <w:rPr>
                <w:color w:val="000000" w:themeColor="text1"/>
                <w:lang w:val="en-GB"/>
              </w:rPr>
              <w:pPrChange w:id="1163" w:author="Pečnik, Klemen" w:date="2022-09-23T21:29:00Z">
                <w:pPr>
                  <w:pStyle w:val="MDPI42tablebody"/>
                </w:pPr>
              </w:pPrChange>
            </w:pPr>
            <w:ins w:id="1164" w:author="Pečnik, Klemen" w:date="2022-09-23T21:30:00Z">
              <w:r>
                <w:rPr>
                  <w:color w:val="000000" w:themeColor="text1"/>
                  <w:lang w:val="en-GB"/>
                </w:rPr>
                <w:t>29</w:t>
              </w:r>
            </w:ins>
            <w:del w:id="1165" w:author="Pečnik, Klemen" w:date="2022-09-23T21:30:00Z">
              <w:r w:rsidR="00D4666B" w:rsidRPr="00A57FD5">
                <w:rPr>
                  <w:color w:val="000000" w:themeColor="text1"/>
                  <w:lang w:val="en-GB"/>
                </w:rPr>
                <w:delText>17</w:delText>
              </w:r>
            </w:del>
          </w:p>
        </w:tc>
        <w:tc>
          <w:tcPr>
            <w:tcW w:w="992" w:type="dxa"/>
          </w:tcPr>
          <w:p w14:paraId="34AFEA7B" w14:textId="3B558E37" w:rsidR="00D4666B" w:rsidRPr="00A57FD5" w:rsidRDefault="009D0395">
            <w:pPr>
              <w:pStyle w:val="MDPI42tablebody"/>
              <w:spacing w:line="240" w:lineRule="auto"/>
              <w:ind w:right="146"/>
              <w:jc w:val="right"/>
              <w:rPr>
                <w:color w:val="000000" w:themeColor="text1"/>
                <w:lang w:val="en-GB"/>
              </w:rPr>
              <w:pPrChange w:id="1166" w:author="Pečnik, Klemen" w:date="2022-09-23T21:29:00Z">
                <w:pPr>
                  <w:pStyle w:val="MDPI42tablebody"/>
                  <w:ind w:right="146"/>
                  <w:jc w:val="right"/>
                </w:pPr>
              </w:pPrChange>
            </w:pPr>
            <w:ins w:id="1167" w:author="Pečnik, Klemen" w:date="2022-09-23T21:30:00Z">
              <w:r>
                <w:rPr>
                  <w:color w:val="000000" w:themeColor="text1"/>
                  <w:lang w:val="en-GB"/>
                </w:rPr>
                <w:t>2.794</w:t>
              </w:r>
            </w:ins>
            <w:del w:id="1168" w:author="Pečnik, Klemen" w:date="2022-09-23T21:30:00Z">
              <w:r w:rsidR="00D4666B" w:rsidRPr="00A57FD5">
                <w:rPr>
                  <w:color w:val="000000" w:themeColor="text1"/>
                  <w:lang w:val="en-GB"/>
                </w:rPr>
                <w:delText>3.364</w:delText>
              </w:r>
            </w:del>
          </w:p>
        </w:tc>
        <w:tc>
          <w:tcPr>
            <w:tcW w:w="1134" w:type="dxa"/>
          </w:tcPr>
          <w:p w14:paraId="5BC35131" w14:textId="5C3DB071" w:rsidR="00D4666B" w:rsidRPr="00A57FD5" w:rsidRDefault="00D4666B">
            <w:pPr>
              <w:pStyle w:val="MDPI42tablebody"/>
              <w:spacing w:line="240" w:lineRule="auto"/>
              <w:ind w:right="209"/>
              <w:jc w:val="right"/>
              <w:rPr>
                <w:color w:val="000000" w:themeColor="text1"/>
                <w:lang w:val="en-GB"/>
              </w:rPr>
              <w:pPrChange w:id="1169" w:author="Pečnik, Klemen" w:date="2022-09-23T21:29:00Z">
                <w:pPr>
                  <w:pStyle w:val="MDPI42tablebody"/>
                  <w:ind w:right="209"/>
                  <w:jc w:val="right"/>
                </w:pPr>
              </w:pPrChange>
            </w:pPr>
            <w:r w:rsidRPr="00A57FD5">
              <w:rPr>
                <w:color w:val="000000" w:themeColor="text1"/>
                <w:lang w:val="en-GB"/>
              </w:rPr>
              <w:t>0.</w:t>
            </w:r>
            <w:ins w:id="1170" w:author="Pečnik, Klemen" w:date="2022-09-23T21:30:00Z">
              <w:r w:rsidR="00355CCD">
                <w:rPr>
                  <w:color w:val="000000" w:themeColor="text1"/>
                  <w:lang w:val="en-GB"/>
                </w:rPr>
                <w:t>633</w:t>
              </w:r>
            </w:ins>
            <w:del w:id="1171" w:author="Pečnik, Klemen" w:date="2022-09-23T21:30:00Z">
              <w:r w:rsidRPr="00A57FD5">
                <w:rPr>
                  <w:color w:val="000000" w:themeColor="text1"/>
                  <w:lang w:val="en-GB"/>
                </w:rPr>
                <w:delText>715</w:delText>
              </w:r>
            </w:del>
          </w:p>
        </w:tc>
        <w:tc>
          <w:tcPr>
            <w:tcW w:w="1276" w:type="dxa"/>
          </w:tcPr>
          <w:p w14:paraId="6F0E9CD7" w14:textId="45A6BE6F" w:rsidR="00D4666B" w:rsidRPr="00A57FD5" w:rsidRDefault="00D4666B">
            <w:pPr>
              <w:pStyle w:val="MDPI42tablebody"/>
              <w:spacing w:line="240" w:lineRule="auto"/>
              <w:ind w:right="283"/>
              <w:jc w:val="right"/>
              <w:rPr>
                <w:color w:val="000000" w:themeColor="text1"/>
                <w:lang w:val="en-GB"/>
              </w:rPr>
              <w:pPrChange w:id="1172" w:author="Pečnik, Klemen" w:date="2022-09-23T21:29:00Z">
                <w:pPr>
                  <w:pStyle w:val="MDPI42tablebody"/>
                  <w:ind w:right="283"/>
                  <w:jc w:val="right"/>
                </w:pPr>
              </w:pPrChange>
            </w:pPr>
            <w:r w:rsidRPr="00A57FD5">
              <w:rPr>
                <w:color w:val="000000" w:themeColor="text1"/>
                <w:lang w:val="en-GB"/>
              </w:rPr>
              <w:t>0.</w:t>
            </w:r>
            <w:ins w:id="1173" w:author="Pečnik, Klemen" w:date="2022-09-23T21:30:00Z">
              <w:r w:rsidR="00821539">
                <w:rPr>
                  <w:color w:val="000000" w:themeColor="text1"/>
                  <w:lang w:val="en-GB"/>
                </w:rPr>
                <w:t>643</w:t>
              </w:r>
            </w:ins>
            <w:del w:id="1174" w:author="Pečnik, Klemen" w:date="2022-09-23T21:30:00Z">
              <w:r w:rsidRPr="00A57FD5">
                <w:rPr>
                  <w:color w:val="000000" w:themeColor="text1"/>
                  <w:lang w:val="en-GB"/>
                </w:rPr>
                <w:delText>589</w:delText>
              </w:r>
            </w:del>
          </w:p>
        </w:tc>
      </w:tr>
      <w:tr w:rsidR="00D4666B" w:rsidRPr="00213781" w14:paraId="3B817B8D" w14:textId="77777777" w:rsidTr="00D73EFD">
        <w:tc>
          <w:tcPr>
            <w:tcW w:w="2070" w:type="dxa"/>
            <w:shd w:val="clear" w:color="auto" w:fill="auto"/>
          </w:tcPr>
          <w:p w14:paraId="0D30426B" w14:textId="77777777" w:rsidR="00D4666B" w:rsidRDefault="00D4666B">
            <w:pPr>
              <w:pStyle w:val="MDPI42tablebody"/>
              <w:spacing w:line="240" w:lineRule="auto"/>
              <w:rPr>
                <w:color w:val="000000" w:themeColor="text1"/>
                <w:lang w:val="en-GB"/>
              </w:rPr>
              <w:pPrChange w:id="1175" w:author="Pečnik, Klemen" w:date="2022-09-23T21:29:00Z">
                <w:pPr>
                  <w:pStyle w:val="MDPI42tablebody"/>
                </w:pPr>
              </w:pPrChange>
            </w:pPr>
            <w:r>
              <w:rPr>
                <w:color w:val="000000" w:themeColor="text1"/>
                <w:lang w:val="en-GB"/>
              </w:rPr>
              <w:t>Efficiency</w:t>
            </w:r>
          </w:p>
        </w:tc>
        <w:tc>
          <w:tcPr>
            <w:tcW w:w="426" w:type="dxa"/>
            <w:shd w:val="clear" w:color="auto" w:fill="auto"/>
          </w:tcPr>
          <w:p w14:paraId="0F70AFAE" w14:textId="28E48AEE" w:rsidR="00D4666B" w:rsidRPr="00A57FD5" w:rsidRDefault="00AB3CD8">
            <w:pPr>
              <w:pStyle w:val="MDPI42tablebody"/>
              <w:spacing w:line="240" w:lineRule="auto"/>
              <w:rPr>
                <w:color w:val="000000" w:themeColor="text1"/>
                <w:lang w:val="en-GB"/>
              </w:rPr>
              <w:pPrChange w:id="1176" w:author="Pečnik, Klemen" w:date="2022-09-23T21:29:00Z">
                <w:pPr>
                  <w:pStyle w:val="MDPI42tablebody"/>
                </w:pPr>
              </w:pPrChange>
            </w:pPr>
            <w:ins w:id="1177" w:author="Pečnik, Klemen" w:date="2022-09-23T21:30:00Z">
              <w:r>
                <w:rPr>
                  <w:color w:val="000000" w:themeColor="text1"/>
                  <w:lang w:val="en-GB"/>
                </w:rPr>
                <w:t>33</w:t>
              </w:r>
            </w:ins>
            <w:del w:id="1178" w:author="Pečnik, Klemen" w:date="2022-09-23T21:30:00Z">
              <w:r w:rsidR="00D4666B" w:rsidRPr="00A57FD5">
                <w:rPr>
                  <w:color w:val="000000" w:themeColor="text1"/>
                  <w:lang w:val="en-GB"/>
                </w:rPr>
                <w:delText>21</w:delText>
              </w:r>
            </w:del>
          </w:p>
        </w:tc>
        <w:tc>
          <w:tcPr>
            <w:tcW w:w="425" w:type="dxa"/>
          </w:tcPr>
          <w:p w14:paraId="71107183" w14:textId="77777777" w:rsidR="00D4666B" w:rsidRPr="00A57FD5" w:rsidRDefault="00D4666B">
            <w:pPr>
              <w:pStyle w:val="MDPI42tablebody"/>
              <w:spacing w:line="240" w:lineRule="auto"/>
              <w:rPr>
                <w:color w:val="000000" w:themeColor="text1"/>
                <w:lang w:val="en-GB"/>
              </w:rPr>
              <w:pPrChange w:id="1179" w:author="Pečnik, Klemen" w:date="2022-09-23T21:29:00Z">
                <w:pPr>
                  <w:pStyle w:val="MDPI42tablebody"/>
                </w:pPr>
              </w:pPrChange>
            </w:pPr>
            <w:r w:rsidRPr="00A57FD5">
              <w:rPr>
                <w:color w:val="000000" w:themeColor="text1"/>
                <w:lang w:val="en-GB"/>
              </w:rPr>
              <w:t>4</w:t>
            </w:r>
          </w:p>
        </w:tc>
        <w:tc>
          <w:tcPr>
            <w:tcW w:w="567" w:type="dxa"/>
            <w:shd w:val="clear" w:color="auto" w:fill="auto"/>
          </w:tcPr>
          <w:p w14:paraId="1EDF9D7C" w14:textId="77777777" w:rsidR="00D4666B" w:rsidRPr="00A57FD5" w:rsidRDefault="00D4666B">
            <w:pPr>
              <w:pStyle w:val="MDPI42tablebody"/>
              <w:spacing w:line="240" w:lineRule="auto"/>
              <w:rPr>
                <w:color w:val="000000" w:themeColor="text1"/>
                <w:lang w:val="en-GB"/>
              </w:rPr>
              <w:pPrChange w:id="1180" w:author="Pečnik, Klemen" w:date="2022-09-23T21:29:00Z">
                <w:pPr>
                  <w:pStyle w:val="MDPI42tablebody"/>
                </w:pPr>
              </w:pPrChange>
            </w:pPr>
            <w:r w:rsidRPr="00A57FD5">
              <w:rPr>
                <w:color w:val="000000" w:themeColor="text1"/>
                <w:lang w:val="en-GB"/>
              </w:rPr>
              <w:t>4</w:t>
            </w:r>
          </w:p>
        </w:tc>
        <w:tc>
          <w:tcPr>
            <w:tcW w:w="567" w:type="dxa"/>
          </w:tcPr>
          <w:p w14:paraId="03A9714C" w14:textId="62B2A7CC" w:rsidR="00D4666B" w:rsidRPr="00A57FD5" w:rsidRDefault="00570834">
            <w:pPr>
              <w:pStyle w:val="MDPI42tablebody"/>
              <w:spacing w:line="240" w:lineRule="auto"/>
              <w:rPr>
                <w:color w:val="000000" w:themeColor="text1"/>
                <w:lang w:val="en-GB"/>
              </w:rPr>
              <w:pPrChange w:id="1181" w:author="Pečnik, Klemen" w:date="2022-09-23T21:29:00Z">
                <w:pPr>
                  <w:pStyle w:val="MDPI42tablebody"/>
                </w:pPr>
              </w:pPrChange>
            </w:pPr>
            <w:ins w:id="1182" w:author="Pečnik, Klemen" w:date="2022-09-23T21:30:00Z">
              <w:r>
                <w:rPr>
                  <w:color w:val="000000" w:themeColor="text1"/>
                  <w:lang w:val="en-GB"/>
                </w:rPr>
                <w:t>29</w:t>
              </w:r>
            </w:ins>
            <w:del w:id="1183" w:author="Pečnik, Klemen" w:date="2022-09-23T21:30:00Z">
              <w:r w:rsidR="00D4666B" w:rsidRPr="00A57FD5">
                <w:rPr>
                  <w:color w:val="000000" w:themeColor="text1"/>
                  <w:lang w:val="en-GB"/>
                </w:rPr>
                <w:delText>17</w:delText>
              </w:r>
            </w:del>
          </w:p>
        </w:tc>
        <w:tc>
          <w:tcPr>
            <w:tcW w:w="992" w:type="dxa"/>
          </w:tcPr>
          <w:p w14:paraId="166C1C85" w14:textId="7ADC270E" w:rsidR="00D4666B" w:rsidRPr="00A57FD5" w:rsidRDefault="009D0395">
            <w:pPr>
              <w:pStyle w:val="MDPI42tablebody"/>
              <w:spacing w:line="240" w:lineRule="auto"/>
              <w:ind w:right="146"/>
              <w:jc w:val="right"/>
              <w:rPr>
                <w:color w:val="000000" w:themeColor="text1"/>
                <w:lang w:val="en-GB"/>
              </w:rPr>
              <w:pPrChange w:id="1184" w:author="Pečnik, Klemen" w:date="2022-09-23T21:29:00Z">
                <w:pPr>
                  <w:pStyle w:val="MDPI42tablebody"/>
                  <w:ind w:right="146"/>
                  <w:jc w:val="right"/>
                </w:pPr>
              </w:pPrChange>
            </w:pPr>
            <w:ins w:id="1185" w:author="Pečnik, Klemen" w:date="2022-09-23T21:30:00Z">
              <w:r>
                <w:rPr>
                  <w:color w:val="000000" w:themeColor="text1"/>
                  <w:lang w:val="en-GB"/>
                </w:rPr>
                <w:t>9.331</w:t>
              </w:r>
            </w:ins>
            <w:del w:id="1186" w:author="Pečnik, Klemen" w:date="2022-09-23T21:30:00Z">
              <w:r w:rsidR="00D4666B" w:rsidRPr="00A57FD5">
                <w:rPr>
                  <w:color w:val="000000" w:themeColor="text1"/>
                  <w:lang w:val="en-GB"/>
                </w:rPr>
                <w:delText>7.071</w:delText>
              </w:r>
            </w:del>
          </w:p>
        </w:tc>
        <w:tc>
          <w:tcPr>
            <w:tcW w:w="1134" w:type="dxa"/>
          </w:tcPr>
          <w:p w14:paraId="4C8EDEBA" w14:textId="6AD33E24" w:rsidR="00D4666B" w:rsidRPr="00A57FD5" w:rsidRDefault="00821539">
            <w:pPr>
              <w:pStyle w:val="MDPI42tablebody"/>
              <w:spacing w:line="240" w:lineRule="auto"/>
              <w:ind w:right="209"/>
              <w:jc w:val="right"/>
              <w:rPr>
                <w:color w:val="000000" w:themeColor="text1"/>
                <w:lang w:val="en-GB"/>
              </w:rPr>
              <w:pPrChange w:id="1187" w:author="Pečnik, Klemen" w:date="2022-09-23T21:29:00Z">
                <w:pPr>
                  <w:pStyle w:val="MDPI42tablebody"/>
                  <w:ind w:right="209"/>
                  <w:jc w:val="right"/>
                </w:pPr>
              </w:pPrChange>
            </w:pPr>
            <w:ins w:id="1188" w:author="Pečnik, Klemen" w:date="2022-09-23T21:30:00Z">
              <w:r>
                <w:rPr>
                  <w:color w:val="000000" w:themeColor="text1"/>
                  <w:lang w:val="en-GB"/>
                </w:rPr>
                <w:t>2.114</w:t>
              </w:r>
            </w:ins>
            <w:del w:id="1189" w:author="Pečnik, Klemen" w:date="2022-09-23T21:30:00Z">
              <w:r w:rsidR="00D4666B" w:rsidRPr="00A57FD5">
                <w:rPr>
                  <w:color w:val="000000" w:themeColor="text1"/>
                  <w:lang w:val="en-GB"/>
                </w:rPr>
                <w:delText>1.503</w:delText>
              </w:r>
            </w:del>
          </w:p>
        </w:tc>
        <w:tc>
          <w:tcPr>
            <w:tcW w:w="1276" w:type="dxa"/>
          </w:tcPr>
          <w:p w14:paraId="20035931" w14:textId="4503E73C" w:rsidR="00D4666B" w:rsidRPr="00A57FD5" w:rsidRDefault="00D4666B">
            <w:pPr>
              <w:pStyle w:val="MDPI42tablebody"/>
              <w:spacing w:line="240" w:lineRule="auto"/>
              <w:ind w:right="283"/>
              <w:jc w:val="right"/>
              <w:rPr>
                <w:color w:val="000000" w:themeColor="text1"/>
                <w:lang w:val="en-GB"/>
              </w:rPr>
              <w:pPrChange w:id="1190" w:author="Pečnik, Klemen" w:date="2022-09-23T21:29:00Z">
                <w:pPr>
                  <w:pStyle w:val="MDPI42tablebody"/>
                  <w:ind w:right="283"/>
                  <w:jc w:val="right"/>
                </w:pPr>
              </w:pPrChange>
            </w:pPr>
            <w:r w:rsidRPr="00A57FD5">
              <w:rPr>
                <w:color w:val="000000" w:themeColor="text1"/>
                <w:lang w:val="en-GB"/>
              </w:rPr>
              <w:t>0.</w:t>
            </w:r>
            <w:ins w:id="1191" w:author="Pečnik, Klemen" w:date="2022-09-23T21:30:00Z">
              <w:r w:rsidR="00821539">
                <w:rPr>
                  <w:color w:val="000000" w:themeColor="text1"/>
                  <w:lang w:val="en-GB"/>
                </w:rPr>
                <w:t>108</w:t>
              </w:r>
            </w:ins>
            <w:del w:id="1192" w:author="Pečnik, Klemen" w:date="2022-09-23T21:30:00Z">
              <w:r w:rsidRPr="00A57FD5">
                <w:rPr>
                  <w:color w:val="000000" w:themeColor="text1"/>
                  <w:lang w:val="en-GB"/>
                </w:rPr>
                <w:delText>230</w:delText>
              </w:r>
            </w:del>
          </w:p>
        </w:tc>
      </w:tr>
      <w:tr w:rsidR="00D4666B" w:rsidRPr="00213781" w14:paraId="2C5CFC8D" w14:textId="77777777" w:rsidTr="00D73EFD">
        <w:tc>
          <w:tcPr>
            <w:tcW w:w="2070" w:type="dxa"/>
            <w:shd w:val="clear" w:color="auto" w:fill="auto"/>
          </w:tcPr>
          <w:p w14:paraId="716DA663" w14:textId="77777777" w:rsidR="00D4666B" w:rsidRDefault="00D4666B">
            <w:pPr>
              <w:pStyle w:val="MDPI42tablebody"/>
              <w:spacing w:line="240" w:lineRule="auto"/>
              <w:rPr>
                <w:color w:val="000000" w:themeColor="text1"/>
                <w:lang w:val="en-GB"/>
              </w:rPr>
              <w:pPrChange w:id="1193" w:author="Pečnik, Klemen" w:date="2022-09-23T21:29:00Z">
                <w:pPr>
                  <w:pStyle w:val="MDPI42tablebody"/>
                </w:pPr>
              </w:pPrChange>
            </w:pPr>
            <w:r>
              <w:rPr>
                <w:color w:val="000000" w:themeColor="text1"/>
                <w:lang w:val="en-GB"/>
              </w:rPr>
              <w:t>Dependability</w:t>
            </w:r>
          </w:p>
        </w:tc>
        <w:tc>
          <w:tcPr>
            <w:tcW w:w="426" w:type="dxa"/>
            <w:shd w:val="clear" w:color="auto" w:fill="auto"/>
          </w:tcPr>
          <w:p w14:paraId="16951FD3" w14:textId="41CAC1E3" w:rsidR="00D4666B" w:rsidRPr="00A57FD5" w:rsidRDefault="00AB3CD8">
            <w:pPr>
              <w:pStyle w:val="MDPI42tablebody"/>
              <w:spacing w:line="240" w:lineRule="auto"/>
              <w:rPr>
                <w:color w:val="000000" w:themeColor="text1"/>
                <w:lang w:val="en-GB"/>
              </w:rPr>
              <w:pPrChange w:id="1194" w:author="Pečnik, Klemen" w:date="2022-09-23T21:29:00Z">
                <w:pPr>
                  <w:pStyle w:val="MDPI42tablebody"/>
                </w:pPr>
              </w:pPrChange>
            </w:pPr>
            <w:ins w:id="1195" w:author="Pečnik, Klemen" w:date="2022-09-23T21:30:00Z">
              <w:r>
                <w:rPr>
                  <w:color w:val="000000" w:themeColor="text1"/>
                  <w:lang w:val="en-GB"/>
                </w:rPr>
                <w:t>33</w:t>
              </w:r>
            </w:ins>
            <w:del w:id="1196" w:author="Pečnik, Klemen" w:date="2022-09-23T21:30:00Z">
              <w:r w:rsidR="00D4666B" w:rsidRPr="00A57FD5">
                <w:rPr>
                  <w:color w:val="000000" w:themeColor="text1"/>
                  <w:lang w:val="en-GB"/>
                </w:rPr>
                <w:delText>21</w:delText>
              </w:r>
            </w:del>
          </w:p>
        </w:tc>
        <w:tc>
          <w:tcPr>
            <w:tcW w:w="425" w:type="dxa"/>
          </w:tcPr>
          <w:p w14:paraId="71F29EDE" w14:textId="77777777" w:rsidR="00D4666B" w:rsidRPr="00A57FD5" w:rsidRDefault="00D4666B">
            <w:pPr>
              <w:pStyle w:val="MDPI42tablebody"/>
              <w:spacing w:line="240" w:lineRule="auto"/>
              <w:rPr>
                <w:color w:val="000000" w:themeColor="text1"/>
                <w:lang w:val="en-GB"/>
              </w:rPr>
              <w:pPrChange w:id="1197" w:author="Pečnik, Klemen" w:date="2022-09-23T21:29:00Z">
                <w:pPr>
                  <w:pStyle w:val="MDPI42tablebody"/>
                </w:pPr>
              </w:pPrChange>
            </w:pPr>
            <w:r w:rsidRPr="00A57FD5">
              <w:rPr>
                <w:color w:val="000000" w:themeColor="text1"/>
                <w:lang w:val="en-GB"/>
              </w:rPr>
              <w:t>4</w:t>
            </w:r>
          </w:p>
        </w:tc>
        <w:tc>
          <w:tcPr>
            <w:tcW w:w="567" w:type="dxa"/>
            <w:shd w:val="clear" w:color="auto" w:fill="auto"/>
          </w:tcPr>
          <w:p w14:paraId="03C593DA" w14:textId="77777777" w:rsidR="00D4666B" w:rsidRPr="00A57FD5" w:rsidRDefault="00D4666B">
            <w:pPr>
              <w:pStyle w:val="MDPI42tablebody"/>
              <w:spacing w:line="240" w:lineRule="auto"/>
              <w:rPr>
                <w:color w:val="000000" w:themeColor="text1"/>
                <w:lang w:val="en-GB"/>
              </w:rPr>
              <w:pPrChange w:id="1198" w:author="Pečnik, Klemen" w:date="2022-09-23T21:29:00Z">
                <w:pPr>
                  <w:pStyle w:val="MDPI42tablebody"/>
                </w:pPr>
              </w:pPrChange>
            </w:pPr>
            <w:r w:rsidRPr="00A57FD5">
              <w:rPr>
                <w:color w:val="000000" w:themeColor="text1"/>
                <w:lang w:val="en-GB"/>
              </w:rPr>
              <w:t>4</w:t>
            </w:r>
          </w:p>
        </w:tc>
        <w:tc>
          <w:tcPr>
            <w:tcW w:w="567" w:type="dxa"/>
          </w:tcPr>
          <w:p w14:paraId="4DC5C692" w14:textId="1A7CFA2F" w:rsidR="00D4666B" w:rsidRPr="00A57FD5" w:rsidRDefault="00570834">
            <w:pPr>
              <w:pStyle w:val="MDPI42tablebody"/>
              <w:spacing w:line="240" w:lineRule="auto"/>
              <w:rPr>
                <w:color w:val="000000" w:themeColor="text1"/>
                <w:lang w:val="en-GB"/>
              </w:rPr>
              <w:pPrChange w:id="1199" w:author="Pečnik, Klemen" w:date="2022-09-23T21:29:00Z">
                <w:pPr>
                  <w:pStyle w:val="MDPI42tablebody"/>
                </w:pPr>
              </w:pPrChange>
            </w:pPr>
            <w:ins w:id="1200" w:author="Pečnik, Klemen" w:date="2022-09-23T21:30:00Z">
              <w:r>
                <w:rPr>
                  <w:color w:val="000000" w:themeColor="text1"/>
                  <w:lang w:val="en-GB"/>
                </w:rPr>
                <w:t>29</w:t>
              </w:r>
            </w:ins>
            <w:del w:id="1201" w:author="Pečnik, Klemen" w:date="2022-09-23T21:30:00Z">
              <w:r w:rsidR="00D4666B" w:rsidRPr="00A57FD5">
                <w:rPr>
                  <w:color w:val="000000" w:themeColor="text1"/>
                  <w:lang w:val="en-GB"/>
                </w:rPr>
                <w:delText>17</w:delText>
              </w:r>
            </w:del>
          </w:p>
        </w:tc>
        <w:tc>
          <w:tcPr>
            <w:tcW w:w="992" w:type="dxa"/>
          </w:tcPr>
          <w:p w14:paraId="375FA79B" w14:textId="479692F3" w:rsidR="00D4666B" w:rsidRPr="00A57FD5" w:rsidRDefault="00D4666B">
            <w:pPr>
              <w:pStyle w:val="MDPI42tablebody"/>
              <w:spacing w:line="240" w:lineRule="auto"/>
              <w:ind w:right="146"/>
              <w:jc w:val="right"/>
              <w:rPr>
                <w:color w:val="000000" w:themeColor="text1"/>
                <w:lang w:val="en-GB"/>
              </w:rPr>
              <w:pPrChange w:id="1202" w:author="Pečnik, Klemen" w:date="2022-09-23T21:29:00Z">
                <w:pPr>
                  <w:pStyle w:val="MDPI42tablebody"/>
                  <w:ind w:right="146"/>
                  <w:jc w:val="right"/>
                </w:pPr>
              </w:pPrChange>
            </w:pPr>
            <w:r w:rsidRPr="00A57FD5">
              <w:rPr>
                <w:color w:val="000000" w:themeColor="text1"/>
                <w:lang w:val="en-GB"/>
              </w:rPr>
              <w:t>1.</w:t>
            </w:r>
            <w:ins w:id="1203" w:author="Pečnik, Klemen" w:date="2022-09-23T21:30:00Z">
              <w:r w:rsidR="00355CCD">
                <w:rPr>
                  <w:color w:val="000000" w:themeColor="text1"/>
                  <w:lang w:val="en-GB"/>
                </w:rPr>
                <w:t>510</w:t>
              </w:r>
            </w:ins>
            <w:del w:id="1204" w:author="Pečnik, Klemen" w:date="2022-09-23T21:30:00Z">
              <w:r w:rsidRPr="00A57FD5">
                <w:rPr>
                  <w:color w:val="000000" w:themeColor="text1"/>
                  <w:lang w:val="en-GB"/>
                </w:rPr>
                <w:delText>196</w:delText>
              </w:r>
            </w:del>
          </w:p>
        </w:tc>
        <w:tc>
          <w:tcPr>
            <w:tcW w:w="1134" w:type="dxa"/>
          </w:tcPr>
          <w:p w14:paraId="6BADB39B" w14:textId="76903EC1" w:rsidR="00D4666B" w:rsidRPr="00A57FD5" w:rsidRDefault="00D4666B">
            <w:pPr>
              <w:pStyle w:val="MDPI42tablebody"/>
              <w:spacing w:line="240" w:lineRule="auto"/>
              <w:ind w:right="209"/>
              <w:jc w:val="right"/>
              <w:rPr>
                <w:color w:val="000000" w:themeColor="text1"/>
                <w:lang w:val="en-GB"/>
              </w:rPr>
              <w:pPrChange w:id="1205" w:author="Pečnik, Klemen" w:date="2022-09-23T21:29:00Z">
                <w:pPr>
                  <w:pStyle w:val="MDPI42tablebody"/>
                  <w:ind w:right="209"/>
                  <w:jc w:val="right"/>
                </w:pPr>
              </w:pPrChange>
            </w:pPr>
            <w:r w:rsidRPr="00A57FD5">
              <w:rPr>
                <w:color w:val="000000" w:themeColor="text1"/>
                <w:lang w:val="en-GB"/>
              </w:rPr>
              <w:t>0.</w:t>
            </w:r>
            <w:ins w:id="1206" w:author="Pečnik, Klemen" w:date="2022-09-23T21:30:00Z">
              <w:r w:rsidR="00821539">
                <w:rPr>
                  <w:color w:val="000000" w:themeColor="text1"/>
                  <w:lang w:val="en-GB"/>
                </w:rPr>
                <w:t>342</w:t>
              </w:r>
            </w:ins>
            <w:del w:id="1207" w:author="Pečnik, Klemen" w:date="2022-09-23T21:30:00Z">
              <w:r w:rsidRPr="00A57FD5">
                <w:rPr>
                  <w:color w:val="000000" w:themeColor="text1"/>
                  <w:lang w:val="en-GB"/>
                </w:rPr>
                <w:delText>254</w:delText>
              </w:r>
            </w:del>
          </w:p>
        </w:tc>
        <w:tc>
          <w:tcPr>
            <w:tcW w:w="1276" w:type="dxa"/>
          </w:tcPr>
          <w:p w14:paraId="01D03A66" w14:textId="16C46116" w:rsidR="00D4666B" w:rsidRPr="00A57FD5" w:rsidRDefault="00D4666B">
            <w:pPr>
              <w:pStyle w:val="MDPI42tablebody"/>
              <w:spacing w:line="240" w:lineRule="auto"/>
              <w:ind w:right="283"/>
              <w:jc w:val="right"/>
              <w:rPr>
                <w:color w:val="000000" w:themeColor="text1"/>
                <w:lang w:val="en-GB"/>
              </w:rPr>
              <w:pPrChange w:id="1208" w:author="Pečnik, Klemen" w:date="2022-09-23T21:29:00Z">
                <w:pPr>
                  <w:pStyle w:val="MDPI42tablebody"/>
                  <w:ind w:right="283"/>
                  <w:jc w:val="right"/>
                </w:pPr>
              </w:pPrChange>
            </w:pPr>
            <w:r w:rsidRPr="00A57FD5">
              <w:rPr>
                <w:color w:val="000000" w:themeColor="text1"/>
                <w:lang w:val="en-GB"/>
              </w:rPr>
              <w:t>0.</w:t>
            </w:r>
            <w:ins w:id="1209" w:author="Pečnik, Klemen" w:date="2022-09-23T21:30:00Z">
              <w:r w:rsidR="009F0A17">
                <w:rPr>
                  <w:color w:val="000000" w:themeColor="text1"/>
                  <w:lang w:val="en-GB"/>
                </w:rPr>
                <w:t>847</w:t>
              </w:r>
            </w:ins>
            <w:del w:id="1210" w:author="Pečnik, Klemen" w:date="2022-09-23T21:30:00Z">
              <w:r w:rsidRPr="00A57FD5">
                <w:rPr>
                  <w:color w:val="000000" w:themeColor="text1"/>
                  <w:lang w:val="en-GB"/>
                </w:rPr>
                <w:delText>904</w:delText>
              </w:r>
            </w:del>
          </w:p>
        </w:tc>
      </w:tr>
      <w:tr w:rsidR="00D4666B" w:rsidRPr="00213781" w14:paraId="142A1D49" w14:textId="77777777" w:rsidTr="00D73EFD">
        <w:tc>
          <w:tcPr>
            <w:tcW w:w="2070" w:type="dxa"/>
            <w:shd w:val="clear" w:color="auto" w:fill="auto"/>
          </w:tcPr>
          <w:p w14:paraId="0651681F" w14:textId="77777777" w:rsidR="00D4666B" w:rsidRDefault="00D4666B">
            <w:pPr>
              <w:pStyle w:val="MDPI42tablebody"/>
              <w:spacing w:line="240" w:lineRule="auto"/>
              <w:rPr>
                <w:color w:val="000000" w:themeColor="text1"/>
                <w:lang w:val="en-GB"/>
              </w:rPr>
              <w:pPrChange w:id="1211" w:author="Pečnik, Klemen" w:date="2022-09-23T21:29:00Z">
                <w:pPr>
                  <w:pStyle w:val="MDPI42tablebody"/>
                </w:pPr>
              </w:pPrChange>
            </w:pPr>
            <w:r>
              <w:rPr>
                <w:color w:val="000000" w:themeColor="text1"/>
                <w:lang w:val="en-GB"/>
              </w:rPr>
              <w:t>Stimulation</w:t>
            </w:r>
          </w:p>
        </w:tc>
        <w:tc>
          <w:tcPr>
            <w:tcW w:w="426" w:type="dxa"/>
            <w:shd w:val="clear" w:color="auto" w:fill="auto"/>
          </w:tcPr>
          <w:p w14:paraId="7C142EE5" w14:textId="06CD3CEC" w:rsidR="00D4666B" w:rsidRPr="00A57FD5" w:rsidRDefault="00AB3CD8">
            <w:pPr>
              <w:pStyle w:val="MDPI42tablebody"/>
              <w:spacing w:line="240" w:lineRule="auto"/>
              <w:rPr>
                <w:color w:val="000000" w:themeColor="text1"/>
                <w:lang w:val="en-GB"/>
              </w:rPr>
              <w:pPrChange w:id="1212" w:author="Pečnik, Klemen" w:date="2022-09-23T21:29:00Z">
                <w:pPr>
                  <w:pStyle w:val="MDPI42tablebody"/>
                </w:pPr>
              </w:pPrChange>
            </w:pPr>
            <w:ins w:id="1213" w:author="Pečnik, Klemen" w:date="2022-09-23T21:30:00Z">
              <w:r>
                <w:rPr>
                  <w:color w:val="000000" w:themeColor="text1"/>
                  <w:lang w:val="en-GB"/>
                </w:rPr>
                <w:t>33</w:t>
              </w:r>
            </w:ins>
            <w:del w:id="1214" w:author="Pečnik, Klemen" w:date="2022-09-23T21:30:00Z">
              <w:r w:rsidR="00D4666B" w:rsidRPr="00A57FD5">
                <w:rPr>
                  <w:color w:val="000000" w:themeColor="text1"/>
                  <w:lang w:val="en-GB"/>
                </w:rPr>
                <w:delText>21</w:delText>
              </w:r>
            </w:del>
          </w:p>
        </w:tc>
        <w:tc>
          <w:tcPr>
            <w:tcW w:w="425" w:type="dxa"/>
          </w:tcPr>
          <w:p w14:paraId="2D580BE4" w14:textId="77777777" w:rsidR="00D4666B" w:rsidRPr="00A57FD5" w:rsidRDefault="00D4666B">
            <w:pPr>
              <w:pStyle w:val="MDPI42tablebody"/>
              <w:spacing w:line="240" w:lineRule="auto"/>
              <w:rPr>
                <w:color w:val="000000" w:themeColor="text1"/>
                <w:lang w:val="en-GB"/>
              </w:rPr>
              <w:pPrChange w:id="1215" w:author="Pečnik, Klemen" w:date="2022-09-23T21:29:00Z">
                <w:pPr>
                  <w:pStyle w:val="MDPI42tablebody"/>
                </w:pPr>
              </w:pPrChange>
            </w:pPr>
            <w:r w:rsidRPr="00A57FD5">
              <w:rPr>
                <w:color w:val="000000" w:themeColor="text1"/>
                <w:lang w:val="en-GB"/>
              </w:rPr>
              <w:t>4</w:t>
            </w:r>
          </w:p>
        </w:tc>
        <w:tc>
          <w:tcPr>
            <w:tcW w:w="567" w:type="dxa"/>
            <w:shd w:val="clear" w:color="auto" w:fill="auto"/>
          </w:tcPr>
          <w:p w14:paraId="25CCF7AE" w14:textId="77777777" w:rsidR="00D4666B" w:rsidRPr="00A57FD5" w:rsidRDefault="00D4666B">
            <w:pPr>
              <w:pStyle w:val="MDPI42tablebody"/>
              <w:spacing w:line="240" w:lineRule="auto"/>
              <w:rPr>
                <w:color w:val="000000" w:themeColor="text1"/>
                <w:lang w:val="en-GB"/>
              </w:rPr>
              <w:pPrChange w:id="1216" w:author="Pečnik, Klemen" w:date="2022-09-23T21:29:00Z">
                <w:pPr>
                  <w:pStyle w:val="MDPI42tablebody"/>
                </w:pPr>
              </w:pPrChange>
            </w:pPr>
            <w:r w:rsidRPr="00A57FD5">
              <w:rPr>
                <w:color w:val="000000" w:themeColor="text1"/>
                <w:lang w:val="en-GB"/>
              </w:rPr>
              <w:t>4</w:t>
            </w:r>
          </w:p>
        </w:tc>
        <w:tc>
          <w:tcPr>
            <w:tcW w:w="567" w:type="dxa"/>
          </w:tcPr>
          <w:p w14:paraId="43469D7C" w14:textId="0AA6D87E" w:rsidR="00D4666B" w:rsidRPr="00A57FD5" w:rsidRDefault="00570834">
            <w:pPr>
              <w:pStyle w:val="MDPI42tablebody"/>
              <w:spacing w:line="240" w:lineRule="auto"/>
              <w:rPr>
                <w:color w:val="000000" w:themeColor="text1"/>
                <w:lang w:val="en-GB"/>
              </w:rPr>
              <w:pPrChange w:id="1217" w:author="Pečnik, Klemen" w:date="2022-09-23T21:29:00Z">
                <w:pPr>
                  <w:pStyle w:val="MDPI42tablebody"/>
                </w:pPr>
              </w:pPrChange>
            </w:pPr>
            <w:ins w:id="1218" w:author="Pečnik, Klemen" w:date="2022-09-23T21:30:00Z">
              <w:r>
                <w:rPr>
                  <w:color w:val="000000" w:themeColor="text1"/>
                  <w:lang w:val="en-GB"/>
                </w:rPr>
                <w:t>29</w:t>
              </w:r>
            </w:ins>
            <w:del w:id="1219" w:author="Pečnik, Klemen" w:date="2022-09-23T21:30:00Z">
              <w:r w:rsidR="00D4666B" w:rsidRPr="00A57FD5">
                <w:rPr>
                  <w:color w:val="000000" w:themeColor="text1"/>
                  <w:lang w:val="en-GB"/>
                </w:rPr>
                <w:delText>17</w:delText>
              </w:r>
            </w:del>
          </w:p>
        </w:tc>
        <w:tc>
          <w:tcPr>
            <w:tcW w:w="992" w:type="dxa"/>
          </w:tcPr>
          <w:p w14:paraId="07147EA2" w14:textId="3DCC1A70" w:rsidR="00D4666B" w:rsidRPr="00A57FD5" w:rsidRDefault="00355CCD">
            <w:pPr>
              <w:pStyle w:val="MDPI42tablebody"/>
              <w:spacing w:line="240" w:lineRule="auto"/>
              <w:ind w:right="146"/>
              <w:jc w:val="right"/>
              <w:rPr>
                <w:color w:val="000000" w:themeColor="text1"/>
                <w:lang w:val="en-GB"/>
              </w:rPr>
              <w:pPrChange w:id="1220" w:author="Pečnik, Klemen" w:date="2022-09-23T21:29:00Z">
                <w:pPr>
                  <w:pStyle w:val="MDPI42tablebody"/>
                  <w:ind w:right="146"/>
                  <w:jc w:val="right"/>
                </w:pPr>
              </w:pPrChange>
            </w:pPr>
            <w:ins w:id="1221" w:author="Pečnik, Klemen" w:date="2022-09-23T21:30:00Z">
              <w:r>
                <w:rPr>
                  <w:color w:val="000000" w:themeColor="text1"/>
                  <w:lang w:val="en-GB"/>
                </w:rPr>
                <w:t>10.410</w:t>
              </w:r>
            </w:ins>
            <w:del w:id="1222" w:author="Pečnik, Klemen" w:date="2022-09-23T21:30:00Z">
              <w:r w:rsidR="00D4666B" w:rsidRPr="00A57FD5">
                <w:rPr>
                  <w:color w:val="000000" w:themeColor="text1"/>
                  <w:lang w:val="en-GB"/>
                </w:rPr>
                <w:delText>8.301</w:delText>
              </w:r>
            </w:del>
          </w:p>
        </w:tc>
        <w:tc>
          <w:tcPr>
            <w:tcW w:w="1134" w:type="dxa"/>
          </w:tcPr>
          <w:p w14:paraId="384AC580" w14:textId="5A1F0B29" w:rsidR="00D4666B" w:rsidRPr="00A57FD5" w:rsidRDefault="00821539">
            <w:pPr>
              <w:pStyle w:val="MDPI42tablebody"/>
              <w:spacing w:line="240" w:lineRule="auto"/>
              <w:ind w:right="209"/>
              <w:jc w:val="right"/>
              <w:rPr>
                <w:color w:val="000000" w:themeColor="text1"/>
                <w:lang w:val="en-GB"/>
              </w:rPr>
              <w:pPrChange w:id="1223" w:author="Pečnik, Klemen" w:date="2022-09-23T21:29:00Z">
                <w:pPr>
                  <w:pStyle w:val="MDPI42tablebody"/>
                  <w:ind w:right="209"/>
                  <w:jc w:val="right"/>
                </w:pPr>
              </w:pPrChange>
            </w:pPr>
            <w:ins w:id="1224" w:author="Pečnik, Klemen" w:date="2022-09-23T21:30:00Z">
              <w:r>
                <w:rPr>
                  <w:color w:val="000000" w:themeColor="text1"/>
                  <w:lang w:val="en-GB"/>
                </w:rPr>
                <w:t>2.359</w:t>
              </w:r>
            </w:ins>
            <w:del w:id="1225" w:author="Pečnik, Klemen" w:date="2022-09-23T21:30:00Z">
              <w:r w:rsidR="00D4666B" w:rsidRPr="00A57FD5">
                <w:rPr>
                  <w:color w:val="000000" w:themeColor="text1"/>
                  <w:lang w:val="en-GB"/>
                </w:rPr>
                <w:delText>1.764</w:delText>
              </w:r>
            </w:del>
          </w:p>
        </w:tc>
        <w:tc>
          <w:tcPr>
            <w:tcW w:w="1276" w:type="dxa"/>
          </w:tcPr>
          <w:p w14:paraId="27877F44" w14:textId="73FC00E1" w:rsidR="00D4666B" w:rsidRPr="00A57FD5" w:rsidRDefault="00D4666B">
            <w:pPr>
              <w:pStyle w:val="MDPI42tablebody"/>
              <w:spacing w:line="240" w:lineRule="auto"/>
              <w:ind w:right="283"/>
              <w:jc w:val="right"/>
              <w:rPr>
                <w:color w:val="000000" w:themeColor="text1"/>
                <w:lang w:val="en-GB"/>
              </w:rPr>
              <w:pPrChange w:id="1226" w:author="Pečnik, Klemen" w:date="2022-09-23T21:29:00Z">
                <w:pPr>
                  <w:pStyle w:val="MDPI42tablebody"/>
                  <w:ind w:right="283"/>
                  <w:jc w:val="right"/>
                </w:pPr>
              </w:pPrChange>
            </w:pPr>
            <w:r w:rsidRPr="00A57FD5">
              <w:rPr>
                <w:color w:val="000000" w:themeColor="text1"/>
                <w:lang w:val="en-GB"/>
              </w:rPr>
              <w:t>0.</w:t>
            </w:r>
            <w:ins w:id="1227" w:author="Pečnik, Klemen" w:date="2022-09-23T21:30:00Z">
              <w:r w:rsidR="009F0A17">
                <w:rPr>
                  <w:color w:val="000000" w:themeColor="text1"/>
                  <w:lang w:val="en-GB"/>
                </w:rPr>
                <w:t>080</w:t>
              </w:r>
            </w:ins>
            <w:del w:id="1228" w:author="Pečnik, Klemen" w:date="2022-09-23T21:30:00Z">
              <w:r w:rsidRPr="00A57FD5">
                <w:rPr>
                  <w:color w:val="000000" w:themeColor="text1"/>
                  <w:lang w:val="en-GB"/>
                </w:rPr>
                <w:delText>166</w:delText>
              </w:r>
            </w:del>
          </w:p>
        </w:tc>
      </w:tr>
      <w:tr w:rsidR="00D4666B" w:rsidRPr="00213781" w14:paraId="4D37D0CA" w14:textId="77777777" w:rsidTr="00D73EFD">
        <w:tc>
          <w:tcPr>
            <w:tcW w:w="2070" w:type="dxa"/>
            <w:shd w:val="clear" w:color="auto" w:fill="auto"/>
          </w:tcPr>
          <w:p w14:paraId="2EB23B3C" w14:textId="77777777" w:rsidR="00D4666B" w:rsidRPr="00AD1525" w:rsidRDefault="00D4666B">
            <w:pPr>
              <w:pStyle w:val="MDPI42tablebody"/>
              <w:spacing w:line="240" w:lineRule="auto"/>
              <w:rPr>
                <w:color w:val="000000" w:themeColor="text1"/>
                <w:lang w:val="en-GB"/>
              </w:rPr>
              <w:pPrChange w:id="1229" w:author="Pečnik, Klemen" w:date="2022-09-23T21:29:00Z">
                <w:pPr>
                  <w:pStyle w:val="MDPI42tablebody"/>
                </w:pPr>
              </w:pPrChange>
            </w:pPr>
            <w:r>
              <w:rPr>
                <w:color w:val="000000" w:themeColor="text1"/>
                <w:lang w:val="en-GB"/>
              </w:rPr>
              <w:t>Novelty</w:t>
            </w:r>
          </w:p>
        </w:tc>
        <w:tc>
          <w:tcPr>
            <w:tcW w:w="426" w:type="dxa"/>
            <w:shd w:val="clear" w:color="auto" w:fill="auto"/>
          </w:tcPr>
          <w:p w14:paraId="06972BBE" w14:textId="25BAA18A" w:rsidR="00D4666B" w:rsidRPr="00A57FD5" w:rsidRDefault="00AB3CD8">
            <w:pPr>
              <w:pStyle w:val="MDPI42tablebody"/>
              <w:spacing w:line="240" w:lineRule="auto"/>
              <w:rPr>
                <w:color w:val="000000" w:themeColor="text1"/>
                <w:lang w:val="en-GB"/>
              </w:rPr>
              <w:pPrChange w:id="1230" w:author="Pečnik, Klemen" w:date="2022-09-23T21:29:00Z">
                <w:pPr>
                  <w:pStyle w:val="MDPI42tablebody"/>
                </w:pPr>
              </w:pPrChange>
            </w:pPr>
            <w:ins w:id="1231" w:author="Pečnik, Klemen" w:date="2022-09-23T21:30:00Z">
              <w:r>
                <w:rPr>
                  <w:color w:val="000000" w:themeColor="text1"/>
                  <w:lang w:val="en-GB"/>
                </w:rPr>
                <w:t>33</w:t>
              </w:r>
            </w:ins>
            <w:del w:id="1232" w:author="Pečnik, Klemen" w:date="2022-09-23T21:30:00Z">
              <w:r w:rsidR="00D4666B" w:rsidRPr="00A57FD5">
                <w:rPr>
                  <w:color w:val="000000" w:themeColor="text1"/>
                  <w:lang w:val="en-GB"/>
                </w:rPr>
                <w:delText>21</w:delText>
              </w:r>
            </w:del>
          </w:p>
        </w:tc>
        <w:tc>
          <w:tcPr>
            <w:tcW w:w="425" w:type="dxa"/>
          </w:tcPr>
          <w:p w14:paraId="7075BB50" w14:textId="77777777" w:rsidR="00D4666B" w:rsidRPr="00A57FD5" w:rsidRDefault="00D4666B">
            <w:pPr>
              <w:pStyle w:val="MDPI42tablebody"/>
              <w:spacing w:line="240" w:lineRule="auto"/>
              <w:rPr>
                <w:color w:val="000000" w:themeColor="text1"/>
                <w:lang w:val="en-GB"/>
              </w:rPr>
              <w:pPrChange w:id="1233" w:author="Pečnik, Klemen" w:date="2022-09-23T21:29:00Z">
                <w:pPr>
                  <w:pStyle w:val="MDPI42tablebody"/>
                </w:pPr>
              </w:pPrChange>
            </w:pPr>
            <w:r w:rsidRPr="00A57FD5">
              <w:rPr>
                <w:color w:val="000000" w:themeColor="text1"/>
                <w:lang w:val="en-GB"/>
              </w:rPr>
              <w:t>4</w:t>
            </w:r>
          </w:p>
        </w:tc>
        <w:tc>
          <w:tcPr>
            <w:tcW w:w="567" w:type="dxa"/>
            <w:shd w:val="clear" w:color="auto" w:fill="auto"/>
          </w:tcPr>
          <w:p w14:paraId="6F9FDB1B" w14:textId="77777777" w:rsidR="00D4666B" w:rsidRPr="00A57FD5" w:rsidRDefault="00D4666B">
            <w:pPr>
              <w:pStyle w:val="MDPI42tablebody"/>
              <w:spacing w:line="240" w:lineRule="auto"/>
              <w:rPr>
                <w:color w:val="000000" w:themeColor="text1"/>
                <w:lang w:val="en-GB"/>
              </w:rPr>
              <w:pPrChange w:id="1234" w:author="Pečnik, Klemen" w:date="2022-09-23T21:29:00Z">
                <w:pPr>
                  <w:pStyle w:val="MDPI42tablebody"/>
                </w:pPr>
              </w:pPrChange>
            </w:pPr>
            <w:r w:rsidRPr="00A57FD5">
              <w:rPr>
                <w:color w:val="000000" w:themeColor="text1"/>
                <w:lang w:val="en-GB"/>
              </w:rPr>
              <w:t>4</w:t>
            </w:r>
          </w:p>
        </w:tc>
        <w:tc>
          <w:tcPr>
            <w:tcW w:w="567" w:type="dxa"/>
          </w:tcPr>
          <w:p w14:paraId="62A57C23" w14:textId="03D3F0E5" w:rsidR="00D4666B" w:rsidRPr="00A57FD5" w:rsidRDefault="00570834">
            <w:pPr>
              <w:pStyle w:val="MDPI42tablebody"/>
              <w:spacing w:line="240" w:lineRule="auto"/>
              <w:rPr>
                <w:color w:val="000000" w:themeColor="text1"/>
                <w:lang w:val="en-GB"/>
              </w:rPr>
              <w:pPrChange w:id="1235" w:author="Pečnik, Klemen" w:date="2022-09-23T21:29:00Z">
                <w:pPr>
                  <w:pStyle w:val="MDPI42tablebody"/>
                </w:pPr>
              </w:pPrChange>
            </w:pPr>
            <w:ins w:id="1236" w:author="Pečnik, Klemen" w:date="2022-09-23T21:30:00Z">
              <w:r>
                <w:rPr>
                  <w:color w:val="000000" w:themeColor="text1"/>
                  <w:lang w:val="en-GB"/>
                </w:rPr>
                <w:t>29</w:t>
              </w:r>
            </w:ins>
            <w:del w:id="1237" w:author="Pečnik, Klemen" w:date="2022-09-23T21:30:00Z">
              <w:r w:rsidR="00D4666B" w:rsidRPr="00A57FD5">
                <w:rPr>
                  <w:color w:val="000000" w:themeColor="text1"/>
                  <w:lang w:val="en-GB"/>
                </w:rPr>
                <w:delText>17</w:delText>
              </w:r>
            </w:del>
          </w:p>
        </w:tc>
        <w:tc>
          <w:tcPr>
            <w:tcW w:w="992" w:type="dxa"/>
          </w:tcPr>
          <w:p w14:paraId="0198491F" w14:textId="74CD38C9" w:rsidR="00D4666B" w:rsidRPr="00A57FD5" w:rsidRDefault="00D4666B">
            <w:pPr>
              <w:pStyle w:val="MDPI42tablebody"/>
              <w:spacing w:line="240" w:lineRule="auto"/>
              <w:ind w:right="146"/>
              <w:jc w:val="right"/>
              <w:rPr>
                <w:color w:val="000000" w:themeColor="text1"/>
                <w:lang w:val="en-GB"/>
              </w:rPr>
              <w:pPrChange w:id="1238" w:author="Pečnik, Klemen" w:date="2022-09-23T21:29:00Z">
                <w:pPr>
                  <w:pStyle w:val="MDPI42tablebody"/>
                  <w:ind w:right="146"/>
                  <w:jc w:val="right"/>
                </w:pPr>
              </w:pPrChange>
            </w:pPr>
            <w:r w:rsidRPr="00A57FD5">
              <w:rPr>
                <w:color w:val="000000" w:themeColor="text1"/>
                <w:lang w:val="en-GB"/>
              </w:rPr>
              <w:t>5.</w:t>
            </w:r>
            <w:ins w:id="1239" w:author="Pečnik, Klemen" w:date="2022-09-23T21:30:00Z">
              <w:r w:rsidR="00355CCD">
                <w:rPr>
                  <w:color w:val="000000" w:themeColor="text1"/>
                  <w:lang w:val="en-GB"/>
                </w:rPr>
                <w:t>310</w:t>
              </w:r>
            </w:ins>
            <w:del w:id="1240" w:author="Pečnik, Klemen" w:date="2022-09-23T21:30:00Z">
              <w:r w:rsidRPr="00A57FD5">
                <w:rPr>
                  <w:color w:val="000000" w:themeColor="text1"/>
                  <w:lang w:val="en-GB"/>
                </w:rPr>
                <w:delText>148</w:delText>
              </w:r>
            </w:del>
          </w:p>
        </w:tc>
        <w:tc>
          <w:tcPr>
            <w:tcW w:w="1134" w:type="dxa"/>
          </w:tcPr>
          <w:p w14:paraId="4A39EE25" w14:textId="00086EAF" w:rsidR="00D4666B" w:rsidRPr="00A57FD5" w:rsidRDefault="00D4666B">
            <w:pPr>
              <w:pStyle w:val="MDPI42tablebody"/>
              <w:spacing w:line="240" w:lineRule="auto"/>
              <w:ind w:right="209"/>
              <w:jc w:val="right"/>
              <w:rPr>
                <w:color w:val="000000" w:themeColor="text1"/>
                <w:lang w:val="en-GB"/>
              </w:rPr>
              <w:pPrChange w:id="1241" w:author="Pečnik, Klemen" w:date="2022-09-23T21:29:00Z">
                <w:pPr>
                  <w:pStyle w:val="MDPI42tablebody"/>
                  <w:ind w:right="209"/>
                  <w:jc w:val="right"/>
                </w:pPr>
              </w:pPrChange>
            </w:pPr>
            <w:r w:rsidRPr="00A57FD5">
              <w:rPr>
                <w:color w:val="000000" w:themeColor="text1"/>
                <w:lang w:val="en-GB"/>
              </w:rPr>
              <w:t>1.</w:t>
            </w:r>
            <w:ins w:id="1242" w:author="Pečnik, Klemen" w:date="2022-09-23T21:30:00Z">
              <w:r w:rsidR="00821539">
                <w:rPr>
                  <w:color w:val="000000" w:themeColor="text1"/>
                  <w:lang w:val="en-GB"/>
                </w:rPr>
                <w:t>203</w:t>
              </w:r>
            </w:ins>
            <w:del w:id="1243" w:author="Pečnik, Klemen" w:date="2022-09-23T21:30:00Z">
              <w:r w:rsidRPr="00A57FD5">
                <w:rPr>
                  <w:color w:val="000000" w:themeColor="text1"/>
                  <w:lang w:val="en-GB"/>
                </w:rPr>
                <w:delText>094</w:delText>
              </w:r>
            </w:del>
          </w:p>
        </w:tc>
        <w:tc>
          <w:tcPr>
            <w:tcW w:w="1276" w:type="dxa"/>
          </w:tcPr>
          <w:p w14:paraId="2B71F103" w14:textId="5E8AE632" w:rsidR="00D4666B" w:rsidRPr="00A57FD5" w:rsidRDefault="00D4666B">
            <w:pPr>
              <w:pStyle w:val="MDPI42tablebody"/>
              <w:spacing w:line="240" w:lineRule="auto"/>
              <w:ind w:right="283"/>
              <w:jc w:val="right"/>
              <w:rPr>
                <w:color w:val="000000" w:themeColor="text1"/>
                <w:lang w:val="en-GB"/>
              </w:rPr>
              <w:pPrChange w:id="1244" w:author="Pečnik, Klemen" w:date="2022-09-23T21:29:00Z">
                <w:pPr>
                  <w:pStyle w:val="MDPI42tablebody"/>
                  <w:ind w:right="283"/>
                  <w:jc w:val="right"/>
                </w:pPr>
              </w:pPrChange>
            </w:pPr>
            <w:r w:rsidRPr="00A57FD5">
              <w:rPr>
                <w:color w:val="000000" w:themeColor="text1"/>
                <w:lang w:val="en-GB"/>
              </w:rPr>
              <w:t>0.</w:t>
            </w:r>
            <w:ins w:id="1245" w:author="Pečnik, Klemen" w:date="2022-09-23T21:30:00Z">
              <w:r w:rsidR="009F0A17">
                <w:rPr>
                  <w:color w:val="000000" w:themeColor="text1"/>
                  <w:lang w:val="en-GB"/>
                </w:rPr>
                <w:t>333</w:t>
              </w:r>
            </w:ins>
            <w:del w:id="1246" w:author="Pečnik, Klemen" w:date="2022-09-23T21:30:00Z">
              <w:r w:rsidRPr="00A57FD5">
                <w:rPr>
                  <w:color w:val="000000" w:themeColor="text1"/>
                  <w:lang w:val="en-GB"/>
                </w:rPr>
                <w:delText>380</w:delText>
              </w:r>
            </w:del>
          </w:p>
        </w:tc>
      </w:tr>
    </w:tbl>
    <w:p w14:paraId="7151A0E8" w14:textId="2C60400E" w:rsidR="00D4666B" w:rsidRDefault="00D4666B" w:rsidP="00D4666B">
      <w:pPr>
        <w:pStyle w:val="MDPI41tablecaption"/>
      </w:pPr>
      <w:bookmarkStart w:id="1247" w:name="_Ref112266218"/>
      <w:r w:rsidRPr="00903E1F">
        <w:rPr>
          <w:b/>
        </w:rPr>
        <w:t xml:space="preserve">Table </w:t>
      </w:r>
      <w:r w:rsidRPr="00903E1F">
        <w:rPr>
          <w:b/>
        </w:rPr>
        <w:fldChar w:fldCharType="begin"/>
      </w:r>
      <w:r w:rsidRPr="00903E1F">
        <w:rPr>
          <w:b/>
        </w:rPr>
        <w:instrText xml:space="preserve"> SEQ Table \* ARABIC </w:instrText>
      </w:r>
      <w:r w:rsidRPr="00903E1F">
        <w:rPr>
          <w:b/>
        </w:rPr>
        <w:fldChar w:fldCharType="separate"/>
      </w:r>
      <w:ins w:id="1248" w:author="Pečnik, Klemen" w:date="2022-09-24T05:03:00Z">
        <w:r w:rsidR="003514C4">
          <w:rPr>
            <w:b/>
            <w:noProof/>
          </w:rPr>
          <w:t>3</w:t>
        </w:r>
      </w:ins>
      <w:r w:rsidRPr="00903E1F">
        <w:rPr>
          <w:b/>
        </w:rPr>
        <w:fldChar w:fldCharType="end"/>
      </w:r>
      <w:bookmarkEnd w:id="1247"/>
      <w:r w:rsidRPr="00903E1F">
        <w:rPr>
          <w:b/>
        </w:rPr>
        <w:t>.</w:t>
      </w:r>
      <w:r>
        <w:t xml:space="preserve"> Results of the </w:t>
      </w:r>
      <w:r w:rsidRPr="00BB0876">
        <w:t xml:space="preserve">Paired </w:t>
      </w:r>
      <w:r>
        <w:rPr>
          <w:lang w:val="en-GB"/>
        </w:rPr>
        <w:t xml:space="preserve">Hotelling’s </w:t>
      </w:r>
      <w:r w:rsidRPr="0094160E">
        <w:rPr>
          <w:lang w:val="en-GB"/>
        </w:rPr>
        <w:t>T-Square</w:t>
      </w:r>
      <w:r>
        <w:rPr>
          <w:lang w:val="en-GB"/>
        </w:rPr>
        <w:t xml:space="preserve"> </w:t>
      </w:r>
      <w:r w:rsidRPr="00BB0876">
        <w:t>test</w:t>
      </w:r>
      <w:r>
        <w:t xml:space="preserve"> for all UEQ scales for the virtual interpreter</w:t>
      </w:r>
    </w:p>
    <w:tbl>
      <w:tblPr>
        <w:tblW w:w="7910"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2196"/>
        <w:gridCol w:w="452"/>
        <w:gridCol w:w="451"/>
        <w:gridCol w:w="601"/>
        <w:gridCol w:w="601"/>
        <w:gridCol w:w="1052"/>
        <w:gridCol w:w="1203"/>
        <w:gridCol w:w="1354"/>
      </w:tblGrid>
      <w:tr w:rsidR="00D4666B" w:rsidRPr="00213781" w14:paraId="36F0B0FF" w14:textId="77777777" w:rsidTr="00D73EFD">
        <w:tc>
          <w:tcPr>
            <w:tcW w:w="2196" w:type="dxa"/>
            <w:tcBorders>
              <w:bottom w:val="single" w:sz="4" w:space="0" w:color="auto"/>
            </w:tcBorders>
            <w:shd w:val="clear" w:color="auto" w:fill="auto"/>
          </w:tcPr>
          <w:p w14:paraId="6396E814" w14:textId="77777777" w:rsidR="00D4666B" w:rsidRPr="00AD1525" w:rsidRDefault="00D4666B">
            <w:pPr>
              <w:pStyle w:val="MDPI42tablebody"/>
              <w:spacing w:line="240" w:lineRule="auto"/>
              <w:rPr>
                <w:b/>
                <w:snapToGrid/>
                <w:color w:val="000000" w:themeColor="text1"/>
                <w:lang w:val="en-GB"/>
              </w:rPr>
              <w:pPrChange w:id="1249" w:author="Pečnik, Klemen" w:date="2022-09-23T21:29:00Z">
                <w:pPr>
                  <w:pStyle w:val="MDPI42tablebody"/>
                </w:pPr>
              </w:pPrChange>
            </w:pPr>
            <w:r>
              <w:rPr>
                <w:b/>
                <w:snapToGrid/>
                <w:color w:val="000000" w:themeColor="text1"/>
                <w:lang w:val="en-GB"/>
              </w:rPr>
              <w:t>UEQ Scales</w:t>
            </w:r>
          </w:p>
        </w:tc>
        <w:tc>
          <w:tcPr>
            <w:tcW w:w="452" w:type="dxa"/>
            <w:tcBorders>
              <w:bottom w:val="single" w:sz="4" w:space="0" w:color="auto"/>
            </w:tcBorders>
            <w:shd w:val="clear" w:color="auto" w:fill="auto"/>
          </w:tcPr>
          <w:p w14:paraId="2F523496" w14:textId="77777777" w:rsidR="00D4666B" w:rsidRPr="00A57FD5" w:rsidRDefault="00D4666B">
            <w:pPr>
              <w:pStyle w:val="MDPI42tablebody"/>
              <w:spacing w:line="240" w:lineRule="auto"/>
              <w:rPr>
                <w:color w:val="000000" w:themeColor="text1"/>
                <w:lang w:val="en-GB"/>
              </w:rPr>
              <w:pPrChange w:id="1250" w:author="Pečnik, Klemen" w:date="2022-09-23T21:29:00Z">
                <w:pPr>
                  <w:pStyle w:val="MDPI42tablebody"/>
                </w:pPr>
              </w:pPrChange>
            </w:pPr>
            <w:r w:rsidRPr="00A57FD5">
              <w:rPr>
                <w:color w:val="000000" w:themeColor="text1"/>
                <w:lang w:val="en-GB"/>
              </w:rPr>
              <w:t>n</w:t>
            </w:r>
          </w:p>
        </w:tc>
        <w:tc>
          <w:tcPr>
            <w:tcW w:w="451" w:type="dxa"/>
            <w:tcBorders>
              <w:bottom w:val="single" w:sz="4" w:space="0" w:color="auto"/>
            </w:tcBorders>
          </w:tcPr>
          <w:p w14:paraId="7FB838DA" w14:textId="77777777" w:rsidR="00D4666B" w:rsidRPr="00A57FD5" w:rsidRDefault="00D4666B">
            <w:pPr>
              <w:pStyle w:val="MDPI42tablebody"/>
              <w:spacing w:line="240" w:lineRule="auto"/>
              <w:rPr>
                <w:color w:val="000000" w:themeColor="text1"/>
                <w:lang w:val="en-GB"/>
              </w:rPr>
              <w:pPrChange w:id="1251" w:author="Pečnik, Klemen" w:date="2022-09-23T21:29:00Z">
                <w:pPr>
                  <w:pStyle w:val="MDPI42tablebody"/>
                </w:pPr>
              </w:pPrChange>
            </w:pPr>
            <w:r w:rsidRPr="00A57FD5">
              <w:rPr>
                <w:color w:val="000000" w:themeColor="text1"/>
                <w:lang w:val="en-GB"/>
              </w:rPr>
              <w:t>p</w:t>
            </w:r>
          </w:p>
        </w:tc>
        <w:tc>
          <w:tcPr>
            <w:tcW w:w="601" w:type="dxa"/>
            <w:tcBorders>
              <w:bottom w:val="single" w:sz="4" w:space="0" w:color="auto"/>
            </w:tcBorders>
            <w:shd w:val="clear" w:color="auto" w:fill="auto"/>
          </w:tcPr>
          <w:p w14:paraId="596A05A5" w14:textId="77777777" w:rsidR="00D4666B" w:rsidRPr="00A57FD5" w:rsidRDefault="00D4666B">
            <w:pPr>
              <w:pStyle w:val="MDPI42tablebody"/>
              <w:spacing w:line="240" w:lineRule="auto"/>
              <w:rPr>
                <w:color w:val="000000" w:themeColor="text1"/>
                <w:lang w:val="en-GB"/>
              </w:rPr>
              <w:pPrChange w:id="1252" w:author="Pečnik, Klemen" w:date="2022-09-23T21:29:00Z">
                <w:pPr>
                  <w:pStyle w:val="MDPI42tablebody"/>
                </w:pPr>
              </w:pPrChange>
            </w:pPr>
            <w:r w:rsidRPr="00A57FD5">
              <w:rPr>
                <w:color w:val="000000" w:themeColor="text1"/>
                <w:lang w:val="en-GB"/>
              </w:rPr>
              <w:t>df1</w:t>
            </w:r>
          </w:p>
        </w:tc>
        <w:tc>
          <w:tcPr>
            <w:tcW w:w="601" w:type="dxa"/>
            <w:tcBorders>
              <w:bottom w:val="single" w:sz="4" w:space="0" w:color="auto"/>
            </w:tcBorders>
          </w:tcPr>
          <w:p w14:paraId="53676DEC" w14:textId="77777777" w:rsidR="00D4666B" w:rsidRPr="00A57FD5" w:rsidRDefault="00D4666B">
            <w:pPr>
              <w:pStyle w:val="MDPI42tablebody"/>
              <w:spacing w:line="240" w:lineRule="auto"/>
              <w:rPr>
                <w:color w:val="000000" w:themeColor="text1"/>
                <w:lang w:val="en-GB"/>
              </w:rPr>
              <w:pPrChange w:id="1253" w:author="Pečnik, Klemen" w:date="2022-09-23T21:29:00Z">
                <w:pPr>
                  <w:pStyle w:val="MDPI42tablebody"/>
                </w:pPr>
              </w:pPrChange>
            </w:pPr>
            <w:r w:rsidRPr="00A57FD5">
              <w:rPr>
                <w:color w:val="000000" w:themeColor="text1"/>
                <w:lang w:val="en-GB"/>
              </w:rPr>
              <w:t>df2</w:t>
            </w:r>
          </w:p>
        </w:tc>
        <w:tc>
          <w:tcPr>
            <w:tcW w:w="1052" w:type="dxa"/>
            <w:tcBorders>
              <w:bottom w:val="single" w:sz="4" w:space="0" w:color="auto"/>
            </w:tcBorders>
          </w:tcPr>
          <w:p w14:paraId="41F0CE8D" w14:textId="77777777" w:rsidR="00D4666B" w:rsidRPr="00A57FD5" w:rsidRDefault="00D4666B">
            <w:pPr>
              <w:pStyle w:val="MDPI42tablebody"/>
              <w:spacing w:line="240" w:lineRule="auto"/>
              <w:rPr>
                <w:color w:val="000000" w:themeColor="text1"/>
                <w:lang w:val="en-GB"/>
              </w:rPr>
              <w:pPrChange w:id="1254" w:author="Pečnik, Klemen" w:date="2022-09-23T21:29:00Z">
                <w:pPr>
                  <w:pStyle w:val="MDPI42tablebody"/>
                </w:pPr>
              </w:pPrChange>
            </w:pPr>
            <w:r w:rsidRPr="00A57FD5">
              <w:rPr>
                <w:color w:val="000000" w:themeColor="text1"/>
                <w:lang w:val="en-GB"/>
              </w:rPr>
              <w:t>T2</w:t>
            </w:r>
          </w:p>
        </w:tc>
        <w:tc>
          <w:tcPr>
            <w:tcW w:w="1203" w:type="dxa"/>
            <w:tcBorders>
              <w:bottom w:val="single" w:sz="4" w:space="0" w:color="auto"/>
            </w:tcBorders>
          </w:tcPr>
          <w:p w14:paraId="4E30CC91" w14:textId="77777777" w:rsidR="00D4666B" w:rsidRPr="00A57FD5" w:rsidRDefault="00D4666B">
            <w:pPr>
              <w:pStyle w:val="MDPI42tablebody"/>
              <w:spacing w:line="240" w:lineRule="auto"/>
              <w:rPr>
                <w:color w:val="000000" w:themeColor="text1"/>
                <w:lang w:val="en-GB"/>
              </w:rPr>
              <w:pPrChange w:id="1255" w:author="Pečnik, Klemen" w:date="2022-09-23T21:29:00Z">
                <w:pPr>
                  <w:pStyle w:val="MDPI42tablebody"/>
                </w:pPr>
              </w:pPrChange>
            </w:pPr>
            <w:r w:rsidRPr="00A57FD5">
              <w:rPr>
                <w:color w:val="000000" w:themeColor="text1"/>
                <w:lang w:val="en-GB"/>
              </w:rPr>
              <w:t>F-value</w:t>
            </w:r>
          </w:p>
        </w:tc>
        <w:tc>
          <w:tcPr>
            <w:tcW w:w="1354" w:type="dxa"/>
            <w:tcBorders>
              <w:bottom w:val="single" w:sz="4" w:space="0" w:color="auto"/>
            </w:tcBorders>
          </w:tcPr>
          <w:p w14:paraId="4124AC3F" w14:textId="77777777" w:rsidR="00D4666B" w:rsidRPr="00A57FD5" w:rsidRDefault="00D4666B">
            <w:pPr>
              <w:pStyle w:val="MDPI42tablebody"/>
              <w:spacing w:line="240" w:lineRule="auto"/>
              <w:rPr>
                <w:color w:val="000000" w:themeColor="text1"/>
                <w:lang w:val="en-GB"/>
              </w:rPr>
              <w:pPrChange w:id="1256" w:author="Pečnik, Klemen" w:date="2022-09-23T21:29:00Z">
                <w:pPr>
                  <w:pStyle w:val="MDPI42tablebody"/>
                </w:pPr>
              </w:pPrChange>
            </w:pPr>
            <w:r w:rsidRPr="00A57FD5">
              <w:rPr>
                <w:color w:val="000000" w:themeColor="text1"/>
                <w:lang w:val="en-GB"/>
              </w:rPr>
              <w:t>p-value</w:t>
            </w:r>
          </w:p>
        </w:tc>
      </w:tr>
      <w:tr w:rsidR="00D4666B" w:rsidRPr="00213781" w14:paraId="582E2BA0" w14:textId="77777777" w:rsidTr="00D73EFD">
        <w:tc>
          <w:tcPr>
            <w:tcW w:w="2196" w:type="dxa"/>
            <w:shd w:val="clear" w:color="auto" w:fill="auto"/>
          </w:tcPr>
          <w:p w14:paraId="4AC304BF" w14:textId="77777777" w:rsidR="00D4666B" w:rsidRPr="00AD1525" w:rsidRDefault="00D4666B">
            <w:pPr>
              <w:pStyle w:val="MDPI42tablebody"/>
              <w:spacing w:line="240" w:lineRule="auto"/>
              <w:rPr>
                <w:color w:val="000000" w:themeColor="text1"/>
                <w:lang w:val="en-GB"/>
              </w:rPr>
              <w:pPrChange w:id="1257" w:author="Pečnik, Klemen" w:date="2022-09-23T21:29:00Z">
                <w:pPr>
                  <w:pStyle w:val="MDPI42tablebody"/>
                </w:pPr>
              </w:pPrChange>
            </w:pPr>
            <w:r>
              <w:rPr>
                <w:color w:val="000000" w:themeColor="text1"/>
                <w:lang w:val="en-GB"/>
              </w:rPr>
              <w:t>Attractiveness</w:t>
            </w:r>
          </w:p>
        </w:tc>
        <w:tc>
          <w:tcPr>
            <w:tcW w:w="452" w:type="dxa"/>
            <w:shd w:val="clear" w:color="auto" w:fill="auto"/>
          </w:tcPr>
          <w:p w14:paraId="3699F29F" w14:textId="11ADF5F8" w:rsidR="00D4666B" w:rsidRPr="00A57FD5" w:rsidRDefault="002F3F08">
            <w:pPr>
              <w:pStyle w:val="MDPI42tablebody"/>
              <w:spacing w:line="240" w:lineRule="auto"/>
              <w:rPr>
                <w:color w:val="000000" w:themeColor="text1"/>
                <w:lang w:val="en-GB"/>
              </w:rPr>
              <w:pPrChange w:id="1258" w:author="Pečnik, Klemen" w:date="2022-09-23T21:29:00Z">
                <w:pPr>
                  <w:pStyle w:val="MDPI42tablebody"/>
                </w:pPr>
              </w:pPrChange>
            </w:pPr>
            <w:ins w:id="1259" w:author="Pečnik, Klemen" w:date="2022-09-23T21:30:00Z">
              <w:r>
                <w:t>32</w:t>
              </w:r>
            </w:ins>
            <w:del w:id="1260" w:author="Pečnik, Klemen" w:date="2022-09-23T21:30:00Z">
              <w:r w:rsidR="00D4666B" w:rsidRPr="00A33FD0">
                <w:delText>19</w:delText>
              </w:r>
            </w:del>
          </w:p>
        </w:tc>
        <w:tc>
          <w:tcPr>
            <w:tcW w:w="451" w:type="dxa"/>
          </w:tcPr>
          <w:p w14:paraId="4AFD926E" w14:textId="77777777" w:rsidR="00D4666B" w:rsidRPr="00A57FD5" w:rsidRDefault="00D4666B">
            <w:pPr>
              <w:pStyle w:val="MDPI42tablebody"/>
              <w:spacing w:line="240" w:lineRule="auto"/>
              <w:rPr>
                <w:color w:val="000000" w:themeColor="text1"/>
                <w:lang w:val="en-GB"/>
              </w:rPr>
              <w:pPrChange w:id="1261" w:author="Pečnik, Klemen" w:date="2022-09-23T21:29:00Z">
                <w:pPr>
                  <w:pStyle w:val="MDPI42tablebody"/>
                </w:pPr>
              </w:pPrChange>
            </w:pPr>
            <w:r w:rsidRPr="00A33FD0">
              <w:t>6</w:t>
            </w:r>
          </w:p>
        </w:tc>
        <w:tc>
          <w:tcPr>
            <w:tcW w:w="601" w:type="dxa"/>
            <w:shd w:val="clear" w:color="auto" w:fill="auto"/>
          </w:tcPr>
          <w:p w14:paraId="7CE7698A" w14:textId="77777777" w:rsidR="00D4666B" w:rsidRPr="00A57FD5" w:rsidRDefault="00D4666B">
            <w:pPr>
              <w:pStyle w:val="MDPI42tablebody"/>
              <w:spacing w:line="240" w:lineRule="auto"/>
              <w:rPr>
                <w:color w:val="000000" w:themeColor="text1"/>
                <w:lang w:val="en-GB"/>
              </w:rPr>
              <w:pPrChange w:id="1262" w:author="Pečnik, Klemen" w:date="2022-09-23T21:29:00Z">
                <w:pPr>
                  <w:pStyle w:val="MDPI42tablebody"/>
                </w:pPr>
              </w:pPrChange>
            </w:pPr>
            <w:r w:rsidRPr="00A33FD0">
              <w:t>6</w:t>
            </w:r>
          </w:p>
        </w:tc>
        <w:tc>
          <w:tcPr>
            <w:tcW w:w="601" w:type="dxa"/>
          </w:tcPr>
          <w:p w14:paraId="54C8BC55" w14:textId="59C1D820" w:rsidR="00D4666B" w:rsidRPr="00A57FD5" w:rsidRDefault="002F3F08">
            <w:pPr>
              <w:pStyle w:val="MDPI42tablebody"/>
              <w:spacing w:line="240" w:lineRule="auto"/>
              <w:rPr>
                <w:color w:val="000000" w:themeColor="text1"/>
                <w:lang w:val="en-GB"/>
              </w:rPr>
              <w:pPrChange w:id="1263" w:author="Pečnik, Klemen" w:date="2022-09-23T21:29:00Z">
                <w:pPr>
                  <w:pStyle w:val="MDPI42tablebody"/>
                </w:pPr>
              </w:pPrChange>
            </w:pPr>
            <w:ins w:id="1264" w:author="Pečnik, Klemen" w:date="2022-09-23T21:30:00Z">
              <w:r>
                <w:t>26</w:t>
              </w:r>
            </w:ins>
            <w:del w:id="1265" w:author="Pečnik, Klemen" w:date="2022-09-23T21:30:00Z">
              <w:r w:rsidR="00D4666B" w:rsidRPr="00A33FD0">
                <w:delText>13</w:delText>
              </w:r>
            </w:del>
          </w:p>
        </w:tc>
        <w:tc>
          <w:tcPr>
            <w:tcW w:w="1052" w:type="dxa"/>
          </w:tcPr>
          <w:p w14:paraId="33EDE39E" w14:textId="7C8D23D4" w:rsidR="00D4666B" w:rsidRPr="00A57FD5" w:rsidRDefault="00B17292">
            <w:pPr>
              <w:pStyle w:val="MDPI42tablebody"/>
              <w:spacing w:line="240" w:lineRule="auto"/>
              <w:ind w:right="146"/>
              <w:jc w:val="right"/>
              <w:rPr>
                <w:color w:val="000000" w:themeColor="text1"/>
                <w:lang w:val="en-GB"/>
              </w:rPr>
              <w:pPrChange w:id="1266" w:author="Pečnik, Klemen" w:date="2022-09-23T21:29:00Z">
                <w:pPr>
                  <w:pStyle w:val="MDPI42tablebody"/>
                  <w:ind w:right="146"/>
                  <w:jc w:val="right"/>
                </w:pPr>
              </w:pPrChange>
            </w:pPr>
            <w:ins w:id="1267" w:author="Pečnik, Klemen" w:date="2022-09-23T21:30:00Z">
              <w:r>
                <w:t>4.827</w:t>
              </w:r>
            </w:ins>
            <w:del w:id="1268" w:author="Pečnik, Klemen" w:date="2022-09-23T21:30:00Z">
              <w:r w:rsidR="00D4666B" w:rsidRPr="00A33FD0">
                <w:delText>8</w:delText>
              </w:r>
              <w:r w:rsidR="00D4666B">
                <w:delText>.</w:delText>
              </w:r>
              <w:r w:rsidR="00D4666B" w:rsidRPr="00A33FD0">
                <w:delText>771</w:delText>
              </w:r>
            </w:del>
          </w:p>
        </w:tc>
        <w:tc>
          <w:tcPr>
            <w:tcW w:w="1203" w:type="dxa"/>
          </w:tcPr>
          <w:p w14:paraId="4841FCF7" w14:textId="4DA484E9" w:rsidR="00D4666B" w:rsidRPr="00A57FD5" w:rsidRDefault="009823A1">
            <w:pPr>
              <w:pStyle w:val="MDPI42tablebody"/>
              <w:spacing w:line="240" w:lineRule="auto"/>
              <w:ind w:right="209"/>
              <w:jc w:val="right"/>
              <w:rPr>
                <w:color w:val="000000" w:themeColor="text1"/>
                <w:lang w:val="en-GB"/>
              </w:rPr>
              <w:pPrChange w:id="1269" w:author="Pečnik, Klemen" w:date="2022-09-23T21:29:00Z">
                <w:pPr>
                  <w:pStyle w:val="MDPI42tablebody"/>
                  <w:ind w:right="209"/>
                  <w:jc w:val="right"/>
                </w:pPr>
              </w:pPrChange>
            </w:pPr>
            <w:ins w:id="1270" w:author="Pečnik, Klemen" w:date="2022-09-23T21:30:00Z">
              <w:r>
                <w:t>0.675</w:t>
              </w:r>
            </w:ins>
            <w:del w:id="1271" w:author="Pečnik, Klemen" w:date="2022-09-23T21:30:00Z">
              <w:r w:rsidR="00D4666B" w:rsidRPr="00A33FD0">
                <w:delText>1</w:delText>
              </w:r>
              <w:r w:rsidR="00D4666B">
                <w:delText>.</w:delText>
              </w:r>
              <w:r w:rsidR="00D4666B" w:rsidRPr="00A33FD0">
                <w:delText>056</w:delText>
              </w:r>
            </w:del>
          </w:p>
        </w:tc>
        <w:tc>
          <w:tcPr>
            <w:tcW w:w="1354" w:type="dxa"/>
          </w:tcPr>
          <w:p w14:paraId="26925E08" w14:textId="3B8BB317" w:rsidR="00D4666B" w:rsidRPr="00A57FD5" w:rsidRDefault="00D4666B">
            <w:pPr>
              <w:pStyle w:val="MDPI42tablebody"/>
              <w:spacing w:line="240" w:lineRule="auto"/>
              <w:ind w:right="283"/>
              <w:jc w:val="right"/>
              <w:rPr>
                <w:color w:val="000000" w:themeColor="text1"/>
                <w:lang w:val="en-GB"/>
              </w:rPr>
              <w:pPrChange w:id="1272" w:author="Pečnik, Klemen" w:date="2022-09-23T21:29:00Z">
                <w:pPr>
                  <w:pStyle w:val="MDPI42tablebody"/>
                  <w:ind w:right="283"/>
                  <w:jc w:val="right"/>
                </w:pPr>
              </w:pPrChange>
            </w:pPr>
            <w:r w:rsidRPr="00A33FD0">
              <w:t>0</w:t>
            </w:r>
            <w:r>
              <w:t>.</w:t>
            </w:r>
            <w:ins w:id="1273" w:author="Pečnik, Klemen" w:date="2022-09-23T21:30:00Z">
              <w:r w:rsidR="005912E9">
                <w:t>616</w:t>
              </w:r>
            </w:ins>
            <w:del w:id="1274" w:author="Pečnik, Klemen" w:date="2022-09-23T21:30:00Z">
              <w:r w:rsidRPr="00A33FD0">
                <w:delText>398</w:delText>
              </w:r>
            </w:del>
          </w:p>
        </w:tc>
      </w:tr>
      <w:tr w:rsidR="00D4666B" w:rsidRPr="00213781" w14:paraId="16DC2316" w14:textId="77777777" w:rsidTr="00D73EFD">
        <w:tc>
          <w:tcPr>
            <w:tcW w:w="2196" w:type="dxa"/>
            <w:shd w:val="clear" w:color="auto" w:fill="auto"/>
          </w:tcPr>
          <w:p w14:paraId="7E4C8757" w14:textId="77777777" w:rsidR="00D4666B" w:rsidRDefault="00D4666B">
            <w:pPr>
              <w:pStyle w:val="MDPI42tablebody"/>
              <w:spacing w:line="240" w:lineRule="auto"/>
              <w:rPr>
                <w:color w:val="000000" w:themeColor="text1"/>
                <w:lang w:val="en-GB"/>
              </w:rPr>
              <w:pPrChange w:id="1275" w:author="Pečnik, Klemen" w:date="2022-09-23T21:29:00Z">
                <w:pPr>
                  <w:pStyle w:val="MDPI42tablebody"/>
                </w:pPr>
              </w:pPrChange>
            </w:pPr>
            <w:r>
              <w:rPr>
                <w:color w:val="000000" w:themeColor="text1"/>
                <w:lang w:val="en-GB"/>
              </w:rPr>
              <w:t>Perspicuity</w:t>
            </w:r>
          </w:p>
        </w:tc>
        <w:tc>
          <w:tcPr>
            <w:tcW w:w="452" w:type="dxa"/>
            <w:shd w:val="clear" w:color="auto" w:fill="auto"/>
          </w:tcPr>
          <w:p w14:paraId="58F11C39" w14:textId="79624807" w:rsidR="00D4666B" w:rsidRPr="00A57FD5" w:rsidRDefault="002F3F08">
            <w:pPr>
              <w:pStyle w:val="MDPI42tablebody"/>
              <w:spacing w:line="240" w:lineRule="auto"/>
              <w:rPr>
                <w:color w:val="000000" w:themeColor="text1"/>
                <w:lang w:val="en-GB"/>
              </w:rPr>
              <w:pPrChange w:id="1276" w:author="Pečnik, Klemen" w:date="2022-09-23T21:29:00Z">
                <w:pPr>
                  <w:pStyle w:val="MDPI42tablebody"/>
                </w:pPr>
              </w:pPrChange>
            </w:pPr>
            <w:ins w:id="1277" w:author="Pečnik, Klemen" w:date="2022-09-23T21:30:00Z">
              <w:r>
                <w:t>32</w:t>
              </w:r>
            </w:ins>
            <w:del w:id="1278" w:author="Pečnik, Klemen" w:date="2022-09-23T21:30:00Z">
              <w:r w:rsidR="00D4666B" w:rsidRPr="00A33FD0">
                <w:delText>19</w:delText>
              </w:r>
            </w:del>
          </w:p>
        </w:tc>
        <w:tc>
          <w:tcPr>
            <w:tcW w:w="451" w:type="dxa"/>
          </w:tcPr>
          <w:p w14:paraId="34D4AE38" w14:textId="77777777" w:rsidR="00D4666B" w:rsidRPr="00A57FD5" w:rsidRDefault="00D4666B">
            <w:pPr>
              <w:pStyle w:val="MDPI42tablebody"/>
              <w:spacing w:line="240" w:lineRule="auto"/>
              <w:rPr>
                <w:color w:val="000000" w:themeColor="text1"/>
                <w:lang w:val="en-GB"/>
              </w:rPr>
              <w:pPrChange w:id="1279" w:author="Pečnik, Klemen" w:date="2022-09-23T21:29:00Z">
                <w:pPr>
                  <w:pStyle w:val="MDPI42tablebody"/>
                </w:pPr>
              </w:pPrChange>
            </w:pPr>
            <w:r w:rsidRPr="00A33FD0">
              <w:t>4</w:t>
            </w:r>
          </w:p>
        </w:tc>
        <w:tc>
          <w:tcPr>
            <w:tcW w:w="601" w:type="dxa"/>
            <w:shd w:val="clear" w:color="auto" w:fill="auto"/>
          </w:tcPr>
          <w:p w14:paraId="5E2C6951" w14:textId="77777777" w:rsidR="00D4666B" w:rsidRPr="00A57FD5" w:rsidRDefault="00D4666B">
            <w:pPr>
              <w:pStyle w:val="MDPI42tablebody"/>
              <w:spacing w:line="240" w:lineRule="auto"/>
              <w:rPr>
                <w:color w:val="000000" w:themeColor="text1"/>
                <w:lang w:val="en-GB"/>
              </w:rPr>
              <w:pPrChange w:id="1280" w:author="Pečnik, Klemen" w:date="2022-09-23T21:29:00Z">
                <w:pPr>
                  <w:pStyle w:val="MDPI42tablebody"/>
                </w:pPr>
              </w:pPrChange>
            </w:pPr>
            <w:r w:rsidRPr="00A33FD0">
              <w:t>4</w:t>
            </w:r>
          </w:p>
        </w:tc>
        <w:tc>
          <w:tcPr>
            <w:tcW w:w="601" w:type="dxa"/>
          </w:tcPr>
          <w:p w14:paraId="68D1337F" w14:textId="4A722A1B" w:rsidR="00D4666B" w:rsidRPr="00A57FD5" w:rsidRDefault="002F3F08">
            <w:pPr>
              <w:pStyle w:val="MDPI42tablebody"/>
              <w:spacing w:line="240" w:lineRule="auto"/>
              <w:rPr>
                <w:color w:val="000000" w:themeColor="text1"/>
                <w:lang w:val="en-GB"/>
              </w:rPr>
              <w:pPrChange w:id="1281" w:author="Pečnik, Klemen" w:date="2022-09-23T21:29:00Z">
                <w:pPr>
                  <w:pStyle w:val="MDPI42tablebody"/>
                </w:pPr>
              </w:pPrChange>
            </w:pPr>
            <w:ins w:id="1282" w:author="Pečnik, Klemen" w:date="2022-09-23T21:30:00Z">
              <w:r>
                <w:t>28</w:t>
              </w:r>
            </w:ins>
            <w:del w:id="1283" w:author="Pečnik, Klemen" w:date="2022-09-23T21:30:00Z">
              <w:r w:rsidR="00D4666B" w:rsidRPr="00A33FD0">
                <w:delText>15</w:delText>
              </w:r>
            </w:del>
          </w:p>
        </w:tc>
        <w:tc>
          <w:tcPr>
            <w:tcW w:w="1052" w:type="dxa"/>
          </w:tcPr>
          <w:p w14:paraId="3CB17EA1" w14:textId="18C62780" w:rsidR="00D4666B" w:rsidRPr="00A57FD5" w:rsidRDefault="00B17292">
            <w:pPr>
              <w:pStyle w:val="MDPI42tablebody"/>
              <w:spacing w:line="240" w:lineRule="auto"/>
              <w:ind w:right="146"/>
              <w:jc w:val="right"/>
              <w:rPr>
                <w:color w:val="000000" w:themeColor="text1"/>
                <w:lang w:val="en-GB"/>
              </w:rPr>
              <w:pPrChange w:id="1284" w:author="Pečnik, Klemen" w:date="2022-09-23T21:29:00Z">
                <w:pPr>
                  <w:pStyle w:val="MDPI42tablebody"/>
                  <w:ind w:right="146"/>
                  <w:jc w:val="right"/>
                </w:pPr>
              </w:pPrChange>
            </w:pPr>
            <w:ins w:id="1285" w:author="Pečnik, Klemen" w:date="2022-09-23T21:30:00Z">
              <w:r>
                <w:t>8.209</w:t>
              </w:r>
            </w:ins>
            <w:del w:id="1286" w:author="Pečnik, Klemen" w:date="2022-09-23T21:30:00Z">
              <w:r w:rsidR="00D4666B" w:rsidRPr="00A33FD0">
                <w:delText>2</w:delText>
              </w:r>
              <w:r w:rsidR="00D4666B">
                <w:delText>.</w:delText>
              </w:r>
              <w:r w:rsidR="00D4666B" w:rsidRPr="00A33FD0">
                <w:delText>318</w:delText>
              </w:r>
            </w:del>
          </w:p>
        </w:tc>
        <w:tc>
          <w:tcPr>
            <w:tcW w:w="1203" w:type="dxa"/>
          </w:tcPr>
          <w:p w14:paraId="0053CB1F" w14:textId="04E61D3D" w:rsidR="00D4666B" w:rsidRPr="00A57FD5" w:rsidRDefault="005912E9">
            <w:pPr>
              <w:pStyle w:val="MDPI42tablebody"/>
              <w:spacing w:line="240" w:lineRule="auto"/>
              <w:ind w:right="209"/>
              <w:jc w:val="right"/>
              <w:rPr>
                <w:color w:val="000000" w:themeColor="text1"/>
                <w:lang w:val="en-GB"/>
              </w:rPr>
              <w:pPrChange w:id="1287" w:author="Pečnik, Klemen" w:date="2022-09-23T21:29:00Z">
                <w:pPr>
                  <w:pStyle w:val="MDPI42tablebody"/>
                  <w:ind w:right="209"/>
                  <w:jc w:val="right"/>
                </w:pPr>
              </w:pPrChange>
            </w:pPr>
            <w:ins w:id="1288" w:author="Pečnik, Klemen" w:date="2022-09-23T21:30:00Z">
              <w:r>
                <w:t>1.854</w:t>
              </w:r>
            </w:ins>
            <w:del w:id="1289" w:author="Pečnik, Klemen" w:date="2022-09-23T21:30:00Z">
              <w:r w:rsidR="00D4666B" w:rsidRPr="00A33FD0">
                <w:delText>0</w:delText>
              </w:r>
              <w:r w:rsidR="00D4666B">
                <w:delText>.</w:delText>
              </w:r>
              <w:r w:rsidR="00D4666B" w:rsidRPr="00A33FD0">
                <w:delText>483</w:delText>
              </w:r>
            </w:del>
          </w:p>
        </w:tc>
        <w:tc>
          <w:tcPr>
            <w:tcW w:w="1354" w:type="dxa"/>
          </w:tcPr>
          <w:p w14:paraId="29A41591" w14:textId="0AFC686F" w:rsidR="00D4666B" w:rsidRPr="00A57FD5" w:rsidRDefault="00D4666B">
            <w:pPr>
              <w:pStyle w:val="MDPI42tablebody"/>
              <w:spacing w:line="240" w:lineRule="auto"/>
              <w:ind w:right="283"/>
              <w:jc w:val="right"/>
              <w:rPr>
                <w:color w:val="000000" w:themeColor="text1"/>
                <w:lang w:val="en-GB"/>
              </w:rPr>
              <w:pPrChange w:id="1290" w:author="Pečnik, Klemen" w:date="2022-09-23T21:29:00Z">
                <w:pPr>
                  <w:pStyle w:val="MDPI42tablebody"/>
                  <w:ind w:right="283"/>
                  <w:jc w:val="right"/>
                </w:pPr>
              </w:pPrChange>
            </w:pPr>
            <w:r w:rsidRPr="00A33FD0">
              <w:t>0</w:t>
            </w:r>
            <w:r>
              <w:t>.</w:t>
            </w:r>
            <w:ins w:id="1291" w:author="Pečnik, Klemen" w:date="2022-09-23T21:30:00Z">
              <w:r w:rsidR="005912E9">
                <w:t>149</w:t>
              </w:r>
            </w:ins>
            <w:del w:id="1292" w:author="Pečnik, Klemen" w:date="2022-09-23T21:30:00Z">
              <w:r w:rsidRPr="00A33FD0">
                <w:delText>748</w:delText>
              </w:r>
            </w:del>
          </w:p>
        </w:tc>
      </w:tr>
      <w:tr w:rsidR="00D4666B" w:rsidRPr="00213781" w14:paraId="3B8CB25D" w14:textId="77777777" w:rsidTr="00D73EFD">
        <w:tc>
          <w:tcPr>
            <w:tcW w:w="2196" w:type="dxa"/>
            <w:shd w:val="clear" w:color="auto" w:fill="auto"/>
          </w:tcPr>
          <w:p w14:paraId="163AC8D4" w14:textId="77777777" w:rsidR="00D4666B" w:rsidRDefault="00D4666B">
            <w:pPr>
              <w:pStyle w:val="MDPI42tablebody"/>
              <w:spacing w:line="240" w:lineRule="auto"/>
              <w:rPr>
                <w:color w:val="000000" w:themeColor="text1"/>
                <w:lang w:val="en-GB"/>
              </w:rPr>
              <w:pPrChange w:id="1293" w:author="Pečnik, Klemen" w:date="2022-09-23T21:29:00Z">
                <w:pPr>
                  <w:pStyle w:val="MDPI42tablebody"/>
                </w:pPr>
              </w:pPrChange>
            </w:pPr>
            <w:r>
              <w:rPr>
                <w:color w:val="000000" w:themeColor="text1"/>
                <w:lang w:val="en-GB"/>
              </w:rPr>
              <w:t>Efficiency</w:t>
            </w:r>
          </w:p>
        </w:tc>
        <w:tc>
          <w:tcPr>
            <w:tcW w:w="452" w:type="dxa"/>
            <w:shd w:val="clear" w:color="auto" w:fill="auto"/>
          </w:tcPr>
          <w:p w14:paraId="68372B94" w14:textId="103F1171" w:rsidR="00D4666B" w:rsidRPr="00A57FD5" w:rsidRDefault="002F3F08">
            <w:pPr>
              <w:pStyle w:val="MDPI42tablebody"/>
              <w:spacing w:line="240" w:lineRule="auto"/>
              <w:rPr>
                <w:color w:val="000000" w:themeColor="text1"/>
                <w:lang w:val="en-GB"/>
              </w:rPr>
              <w:pPrChange w:id="1294" w:author="Pečnik, Klemen" w:date="2022-09-23T21:29:00Z">
                <w:pPr>
                  <w:pStyle w:val="MDPI42tablebody"/>
                </w:pPr>
              </w:pPrChange>
            </w:pPr>
            <w:ins w:id="1295" w:author="Pečnik, Klemen" w:date="2022-09-23T21:30:00Z">
              <w:r>
                <w:t>32</w:t>
              </w:r>
            </w:ins>
            <w:del w:id="1296" w:author="Pečnik, Klemen" w:date="2022-09-23T21:30:00Z">
              <w:r w:rsidR="00D4666B" w:rsidRPr="00A33FD0">
                <w:delText>19</w:delText>
              </w:r>
            </w:del>
          </w:p>
        </w:tc>
        <w:tc>
          <w:tcPr>
            <w:tcW w:w="451" w:type="dxa"/>
          </w:tcPr>
          <w:p w14:paraId="278FC04F" w14:textId="77777777" w:rsidR="00D4666B" w:rsidRPr="00A57FD5" w:rsidRDefault="00D4666B">
            <w:pPr>
              <w:pStyle w:val="MDPI42tablebody"/>
              <w:spacing w:line="240" w:lineRule="auto"/>
              <w:rPr>
                <w:color w:val="000000" w:themeColor="text1"/>
                <w:lang w:val="en-GB"/>
              </w:rPr>
              <w:pPrChange w:id="1297" w:author="Pečnik, Klemen" w:date="2022-09-23T21:29:00Z">
                <w:pPr>
                  <w:pStyle w:val="MDPI42tablebody"/>
                </w:pPr>
              </w:pPrChange>
            </w:pPr>
            <w:r w:rsidRPr="00A33FD0">
              <w:t>4</w:t>
            </w:r>
          </w:p>
        </w:tc>
        <w:tc>
          <w:tcPr>
            <w:tcW w:w="601" w:type="dxa"/>
            <w:shd w:val="clear" w:color="auto" w:fill="auto"/>
          </w:tcPr>
          <w:p w14:paraId="50D14D9F" w14:textId="77777777" w:rsidR="00D4666B" w:rsidRPr="00A57FD5" w:rsidRDefault="00D4666B">
            <w:pPr>
              <w:pStyle w:val="MDPI42tablebody"/>
              <w:spacing w:line="240" w:lineRule="auto"/>
              <w:rPr>
                <w:color w:val="000000" w:themeColor="text1"/>
                <w:lang w:val="en-GB"/>
              </w:rPr>
              <w:pPrChange w:id="1298" w:author="Pečnik, Klemen" w:date="2022-09-23T21:29:00Z">
                <w:pPr>
                  <w:pStyle w:val="MDPI42tablebody"/>
                </w:pPr>
              </w:pPrChange>
            </w:pPr>
            <w:r w:rsidRPr="00A33FD0">
              <w:t>4</w:t>
            </w:r>
          </w:p>
        </w:tc>
        <w:tc>
          <w:tcPr>
            <w:tcW w:w="601" w:type="dxa"/>
          </w:tcPr>
          <w:p w14:paraId="089BAC13" w14:textId="5E8CC87B" w:rsidR="00D4666B" w:rsidRPr="00A57FD5" w:rsidRDefault="002F3F08">
            <w:pPr>
              <w:pStyle w:val="MDPI42tablebody"/>
              <w:spacing w:line="240" w:lineRule="auto"/>
              <w:rPr>
                <w:color w:val="000000" w:themeColor="text1"/>
                <w:lang w:val="en-GB"/>
              </w:rPr>
              <w:pPrChange w:id="1299" w:author="Pečnik, Klemen" w:date="2022-09-23T21:29:00Z">
                <w:pPr>
                  <w:pStyle w:val="MDPI42tablebody"/>
                </w:pPr>
              </w:pPrChange>
            </w:pPr>
            <w:ins w:id="1300" w:author="Pečnik, Klemen" w:date="2022-09-23T21:30:00Z">
              <w:r>
                <w:t>28</w:t>
              </w:r>
            </w:ins>
            <w:del w:id="1301" w:author="Pečnik, Klemen" w:date="2022-09-23T21:30:00Z">
              <w:r w:rsidR="00D4666B" w:rsidRPr="00A33FD0">
                <w:delText>15</w:delText>
              </w:r>
            </w:del>
          </w:p>
        </w:tc>
        <w:tc>
          <w:tcPr>
            <w:tcW w:w="1052" w:type="dxa"/>
          </w:tcPr>
          <w:p w14:paraId="57250A2D" w14:textId="59F40BDF" w:rsidR="00D4666B" w:rsidRPr="00A57FD5" w:rsidRDefault="00B17292">
            <w:pPr>
              <w:pStyle w:val="MDPI42tablebody"/>
              <w:spacing w:line="240" w:lineRule="auto"/>
              <w:ind w:right="146"/>
              <w:jc w:val="right"/>
              <w:rPr>
                <w:color w:val="000000" w:themeColor="text1"/>
                <w:lang w:val="en-GB"/>
              </w:rPr>
              <w:pPrChange w:id="1302" w:author="Pečnik, Klemen" w:date="2022-09-23T21:29:00Z">
                <w:pPr>
                  <w:pStyle w:val="MDPI42tablebody"/>
                  <w:ind w:right="146"/>
                  <w:jc w:val="right"/>
                </w:pPr>
              </w:pPrChange>
            </w:pPr>
            <w:ins w:id="1303" w:author="Pečnik, Klemen" w:date="2022-09-23T21:30:00Z">
              <w:r>
                <w:t>6.284</w:t>
              </w:r>
            </w:ins>
            <w:del w:id="1304" w:author="Pečnik, Klemen" w:date="2022-09-23T21:30:00Z">
              <w:r w:rsidR="00D4666B" w:rsidRPr="00A33FD0">
                <w:delText>8</w:delText>
              </w:r>
              <w:r w:rsidR="00D4666B">
                <w:delText>.</w:delText>
              </w:r>
              <w:r w:rsidR="00D4666B" w:rsidRPr="00A33FD0">
                <w:delText>688</w:delText>
              </w:r>
            </w:del>
          </w:p>
        </w:tc>
        <w:tc>
          <w:tcPr>
            <w:tcW w:w="1203" w:type="dxa"/>
          </w:tcPr>
          <w:p w14:paraId="43043FCE" w14:textId="02784727" w:rsidR="00D4666B" w:rsidRPr="00A57FD5" w:rsidRDefault="00D4666B">
            <w:pPr>
              <w:pStyle w:val="MDPI42tablebody"/>
              <w:spacing w:line="240" w:lineRule="auto"/>
              <w:ind w:right="209"/>
              <w:jc w:val="right"/>
              <w:rPr>
                <w:color w:val="000000" w:themeColor="text1"/>
                <w:lang w:val="en-GB"/>
              </w:rPr>
              <w:pPrChange w:id="1305" w:author="Pečnik, Klemen" w:date="2022-09-23T21:29:00Z">
                <w:pPr>
                  <w:pStyle w:val="MDPI42tablebody"/>
                  <w:ind w:right="209"/>
                  <w:jc w:val="right"/>
                </w:pPr>
              </w:pPrChange>
            </w:pPr>
            <w:r w:rsidRPr="00A33FD0">
              <w:t>1</w:t>
            </w:r>
            <w:r>
              <w:t>.</w:t>
            </w:r>
            <w:ins w:id="1306" w:author="Pečnik, Klemen" w:date="2022-09-23T21:30:00Z">
              <w:r w:rsidR="005912E9">
                <w:t>419</w:t>
              </w:r>
            </w:ins>
            <w:del w:id="1307" w:author="Pečnik, Klemen" w:date="2022-09-23T21:30:00Z">
              <w:r w:rsidRPr="00A33FD0">
                <w:delText>810</w:delText>
              </w:r>
            </w:del>
          </w:p>
        </w:tc>
        <w:tc>
          <w:tcPr>
            <w:tcW w:w="1354" w:type="dxa"/>
          </w:tcPr>
          <w:p w14:paraId="1510AB6A" w14:textId="5B4E4E2D" w:rsidR="00D4666B" w:rsidRPr="00A57FD5" w:rsidRDefault="00D4666B">
            <w:pPr>
              <w:pStyle w:val="MDPI42tablebody"/>
              <w:spacing w:line="240" w:lineRule="auto"/>
              <w:ind w:right="283"/>
              <w:jc w:val="right"/>
              <w:rPr>
                <w:color w:val="000000" w:themeColor="text1"/>
                <w:lang w:val="en-GB"/>
              </w:rPr>
              <w:pPrChange w:id="1308" w:author="Pečnik, Klemen" w:date="2022-09-23T21:29:00Z">
                <w:pPr>
                  <w:pStyle w:val="MDPI42tablebody"/>
                  <w:ind w:right="283"/>
                  <w:jc w:val="right"/>
                </w:pPr>
              </w:pPrChange>
            </w:pPr>
            <w:r w:rsidRPr="00A33FD0">
              <w:t>0</w:t>
            </w:r>
            <w:r>
              <w:t>.</w:t>
            </w:r>
            <w:ins w:id="1309" w:author="Pečnik, Klemen" w:date="2022-09-23T21:30:00Z">
              <w:r w:rsidR="005912E9">
                <w:t>256</w:t>
              </w:r>
            </w:ins>
            <w:del w:id="1310" w:author="Pečnik, Klemen" w:date="2022-09-23T21:30:00Z">
              <w:r w:rsidRPr="00A33FD0">
                <w:delText>157</w:delText>
              </w:r>
            </w:del>
          </w:p>
        </w:tc>
      </w:tr>
      <w:tr w:rsidR="00D4666B" w:rsidRPr="00213781" w14:paraId="629C32DD" w14:textId="77777777" w:rsidTr="00D73EFD">
        <w:tc>
          <w:tcPr>
            <w:tcW w:w="2196" w:type="dxa"/>
            <w:shd w:val="clear" w:color="auto" w:fill="auto"/>
          </w:tcPr>
          <w:p w14:paraId="1FA35DBF" w14:textId="77777777" w:rsidR="00D4666B" w:rsidRDefault="00D4666B">
            <w:pPr>
              <w:pStyle w:val="MDPI42tablebody"/>
              <w:spacing w:line="240" w:lineRule="auto"/>
              <w:rPr>
                <w:color w:val="000000" w:themeColor="text1"/>
                <w:lang w:val="en-GB"/>
              </w:rPr>
              <w:pPrChange w:id="1311" w:author="Pečnik, Klemen" w:date="2022-09-23T21:29:00Z">
                <w:pPr>
                  <w:pStyle w:val="MDPI42tablebody"/>
                </w:pPr>
              </w:pPrChange>
            </w:pPr>
            <w:r>
              <w:rPr>
                <w:color w:val="000000" w:themeColor="text1"/>
                <w:lang w:val="en-GB"/>
              </w:rPr>
              <w:t>Dependability</w:t>
            </w:r>
          </w:p>
        </w:tc>
        <w:tc>
          <w:tcPr>
            <w:tcW w:w="452" w:type="dxa"/>
            <w:shd w:val="clear" w:color="auto" w:fill="auto"/>
          </w:tcPr>
          <w:p w14:paraId="5950388F" w14:textId="6619F83A" w:rsidR="00D4666B" w:rsidRPr="00A57FD5" w:rsidRDefault="002F3F08">
            <w:pPr>
              <w:pStyle w:val="MDPI42tablebody"/>
              <w:spacing w:line="240" w:lineRule="auto"/>
              <w:rPr>
                <w:color w:val="000000" w:themeColor="text1"/>
                <w:lang w:val="en-GB"/>
              </w:rPr>
              <w:pPrChange w:id="1312" w:author="Pečnik, Klemen" w:date="2022-09-23T21:29:00Z">
                <w:pPr>
                  <w:pStyle w:val="MDPI42tablebody"/>
                </w:pPr>
              </w:pPrChange>
            </w:pPr>
            <w:ins w:id="1313" w:author="Pečnik, Klemen" w:date="2022-09-23T21:30:00Z">
              <w:r>
                <w:t>32</w:t>
              </w:r>
            </w:ins>
            <w:del w:id="1314" w:author="Pečnik, Klemen" w:date="2022-09-23T21:30:00Z">
              <w:r w:rsidR="00D4666B" w:rsidRPr="00A33FD0">
                <w:delText>19</w:delText>
              </w:r>
            </w:del>
          </w:p>
        </w:tc>
        <w:tc>
          <w:tcPr>
            <w:tcW w:w="451" w:type="dxa"/>
          </w:tcPr>
          <w:p w14:paraId="7596AD6C" w14:textId="77777777" w:rsidR="00D4666B" w:rsidRPr="00A57FD5" w:rsidRDefault="00D4666B">
            <w:pPr>
              <w:pStyle w:val="MDPI42tablebody"/>
              <w:spacing w:line="240" w:lineRule="auto"/>
              <w:rPr>
                <w:color w:val="000000" w:themeColor="text1"/>
                <w:lang w:val="en-GB"/>
              </w:rPr>
              <w:pPrChange w:id="1315" w:author="Pečnik, Klemen" w:date="2022-09-23T21:29:00Z">
                <w:pPr>
                  <w:pStyle w:val="MDPI42tablebody"/>
                </w:pPr>
              </w:pPrChange>
            </w:pPr>
            <w:r w:rsidRPr="00A33FD0">
              <w:t>4</w:t>
            </w:r>
          </w:p>
        </w:tc>
        <w:tc>
          <w:tcPr>
            <w:tcW w:w="601" w:type="dxa"/>
            <w:shd w:val="clear" w:color="auto" w:fill="auto"/>
          </w:tcPr>
          <w:p w14:paraId="30880285" w14:textId="77777777" w:rsidR="00D4666B" w:rsidRPr="00A57FD5" w:rsidRDefault="00D4666B">
            <w:pPr>
              <w:pStyle w:val="MDPI42tablebody"/>
              <w:spacing w:line="240" w:lineRule="auto"/>
              <w:rPr>
                <w:color w:val="000000" w:themeColor="text1"/>
                <w:lang w:val="en-GB"/>
              </w:rPr>
              <w:pPrChange w:id="1316" w:author="Pečnik, Klemen" w:date="2022-09-23T21:29:00Z">
                <w:pPr>
                  <w:pStyle w:val="MDPI42tablebody"/>
                </w:pPr>
              </w:pPrChange>
            </w:pPr>
            <w:r w:rsidRPr="00A33FD0">
              <w:t>4</w:t>
            </w:r>
          </w:p>
        </w:tc>
        <w:tc>
          <w:tcPr>
            <w:tcW w:w="601" w:type="dxa"/>
          </w:tcPr>
          <w:p w14:paraId="6CD56C93" w14:textId="0D54BEC9" w:rsidR="00D4666B" w:rsidRPr="00A57FD5" w:rsidRDefault="002F3F08">
            <w:pPr>
              <w:pStyle w:val="MDPI42tablebody"/>
              <w:spacing w:line="240" w:lineRule="auto"/>
              <w:rPr>
                <w:color w:val="000000" w:themeColor="text1"/>
                <w:lang w:val="en-GB"/>
              </w:rPr>
              <w:pPrChange w:id="1317" w:author="Pečnik, Klemen" w:date="2022-09-23T21:29:00Z">
                <w:pPr>
                  <w:pStyle w:val="MDPI42tablebody"/>
                </w:pPr>
              </w:pPrChange>
            </w:pPr>
            <w:ins w:id="1318" w:author="Pečnik, Klemen" w:date="2022-09-23T21:30:00Z">
              <w:r>
                <w:t>28</w:t>
              </w:r>
            </w:ins>
            <w:del w:id="1319" w:author="Pečnik, Klemen" w:date="2022-09-23T21:30:00Z">
              <w:r w:rsidR="00D4666B" w:rsidRPr="00A33FD0">
                <w:delText>15</w:delText>
              </w:r>
            </w:del>
          </w:p>
        </w:tc>
        <w:tc>
          <w:tcPr>
            <w:tcW w:w="1052" w:type="dxa"/>
          </w:tcPr>
          <w:p w14:paraId="52B32F73" w14:textId="0727E636" w:rsidR="00D4666B" w:rsidRPr="00A57FD5" w:rsidRDefault="00B17292">
            <w:pPr>
              <w:pStyle w:val="MDPI42tablebody"/>
              <w:spacing w:line="240" w:lineRule="auto"/>
              <w:ind w:right="146"/>
              <w:jc w:val="right"/>
              <w:rPr>
                <w:color w:val="000000" w:themeColor="text1"/>
                <w:lang w:val="en-GB"/>
              </w:rPr>
              <w:pPrChange w:id="1320" w:author="Pečnik, Klemen" w:date="2022-09-23T21:29:00Z">
                <w:pPr>
                  <w:pStyle w:val="MDPI42tablebody"/>
                  <w:ind w:right="146"/>
                  <w:jc w:val="right"/>
                </w:pPr>
              </w:pPrChange>
            </w:pPr>
            <w:ins w:id="1321" w:author="Pečnik, Klemen" w:date="2022-09-23T21:30:00Z">
              <w:r>
                <w:t>8.246</w:t>
              </w:r>
            </w:ins>
            <w:del w:id="1322" w:author="Pečnik, Klemen" w:date="2022-09-23T21:30:00Z">
              <w:r w:rsidR="00D4666B" w:rsidRPr="00A33FD0">
                <w:delText>11</w:delText>
              </w:r>
              <w:r w:rsidR="00D4666B">
                <w:delText>.</w:delText>
              </w:r>
              <w:r w:rsidR="00D4666B" w:rsidRPr="00A33FD0">
                <w:delText>565</w:delText>
              </w:r>
            </w:del>
          </w:p>
        </w:tc>
        <w:tc>
          <w:tcPr>
            <w:tcW w:w="1203" w:type="dxa"/>
          </w:tcPr>
          <w:p w14:paraId="3F3025EB" w14:textId="20B75A25" w:rsidR="00D4666B" w:rsidRPr="00A57FD5" w:rsidRDefault="005912E9">
            <w:pPr>
              <w:pStyle w:val="MDPI42tablebody"/>
              <w:spacing w:line="240" w:lineRule="auto"/>
              <w:ind w:right="209"/>
              <w:jc w:val="right"/>
              <w:rPr>
                <w:color w:val="000000" w:themeColor="text1"/>
                <w:lang w:val="en-GB"/>
              </w:rPr>
              <w:pPrChange w:id="1323" w:author="Pečnik, Klemen" w:date="2022-09-23T21:29:00Z">
                <w:pPr>
                  <w:pStyle w:val="MDPI42tablebody"/>
                  <w:ind w:right="209"/>
                  <w:jc w:val="right"/>
                </w:pPr>
              </w:pPrChange>
            </w:pPr>
            <w:ins w:id="1324" w:author="Pečnik, Klemen" w:date="2022-09-23T21:30:00Z">
              <w:r>
                <w:t>1.862</w:t>
              </w:r>
            </w:ins>
            <w:del w:id="1325" w:author="Pečnik, Klemen" w:date="2022-09-23T21:30:00Z">
              <w:r w:rsidR="00D4666B" w:rsidRPr="00A33FD0">
                <w:delText>2</w:delText>
              </w:r>
              <w:r w:rsidR="00D4666B">
                <w:delText>.</w:delText>
              </w:r>
              <w:r w:rsidR="00D4666B" w:rsidRPr="00A33FD0">
                <w:delText>409</w:delText>
              </w:r>
            </w:del>
          </w:p>
        </w:tc>
        <w:tc>
          <w:tcPr>
            <w:tcW w:w="1354" w:type="dxa"/>
          </w:tcPr>
          <w:p w14:paraId="352B8BBA" w14:textId="3509FD95" w:rsidR="00D4666B" w:rsidRPr="00A57FD5" w:rsidRDefault="00D4666B">
            <w:pPr>
              <w:pStyle w:val="MDPI42tablebody"/>
              <w:spacing w:line="240" w:lineRule="auto"/>
              <w:ind w:right="283"/>
              <w:jc w:val="right"/>
              <w:rPr>
                <w:color w:val="000000" w:themeColor="text1"/>
                <w:lang w:val="en-GB"/>
              </w:rPr>
              <w:pPrChange w:id="1326" w:author="Pečnik, Klemen" w:date="2022-09-23T21:29:00Z">
                <w:pPr>
                  <w:pStyle w:val="MDPI42tablebody"/>
                  <w:ind w:right="283"/>
                  <w:jc w:val="right"/>
                </w:pPr>
              </w:pPrChange>
            </w:pPr>
            <w:r w:rsidRPr="00A33FD0">
              <w:t>0</w:t>
            </w:r>
            <w:r>
              <w:t>.</w:t>
            </w:r>
            <w:ins w:id="1327" w:author="Pečnik, Klemen" w:date="2022-09-23T21:30:00Z">
              <w:r w:rsidR="00131F56">
                <w:t>147</w:t>
              </w:r>
            </w:ins>
            <w:del w:id="1328" w:author="Pečnik, Klemen" w:date="2022-09-23T21:30:00Z">
              <w:r w:rsidRPr="00A33FD0">
                <w:delText>075</w:delText>
              </w:r>
            </w:del>
          </w:p>
        </w:tc>
      </w:tr>
      <w:tr w:rsidR="00D4666B" w:rsidRPr="00213781" w14:paraId="42E486CE" w14:textId="77777777" w:rsidTr="00D73EFD">
        <w:tc>
          <w:tcPr>
            <w:tcW w:w="2196" w:type="dxa"/>
            <w:shd w:val="clear" w:color="auto" w:fill="auto"/>
          </w:tcPr>
          <w:p w14:paraId="1D582F64" w14:textId="77777777" w:rsidR="00D4666B" w:rsidRDefault="00D4666B">
            <w:pPr>
              <w:pStyle w:val="MDPI42tablebody"/>
              <w:spacing w:line="240" w:lineRule="auto"/>
              <w:rPr>
                <w:color w:val="000000" w:themeColor="text1"/>
                <w:lang w:val="en-GB"/>
              </w:rPr>
              <w:pPrChange w:id="1329" w:author="Pečnik, Klemen" w:date="2022-09-23T21:29:00Z">
                <w:pPr>
                  <w:pStyle w:val="MDPI42tablebody"/>
                </w:pPr>
              </w:pPrChange>
            </w:pPr>
            <w:r>
              <w:rPr>
                <w:color w:val="000000" w:themeColor="text1"/>
                <w:lang w:val="en-GB"/>
              </w:rPr>
              <w:t>Stimulation</w:t>
            </w:r>
          </w:p>
        </w:tc>
        <w:tc>
          <w:tcPr>
            <w:tcW w:w="452" w:type="dxa"/>
            <w:shd w:val="clear" w:color="auto" w:fill="auto"/>
          </w:tcPr>
          <w:p w14:paraId="5B1EC068" w14:textId="5B52032F" w:rsidR="00D4666B" w:rsidRPr="00A57FD5" w:rsidRDefault="002F3F08">
            <w:pPr>
              <w:pStyle w:val="MDPI42tablebody"/>
              <w:spacing w:line="240" w:lineRule="auto"/>
              <w:rPr>
                <w:color w:val="000000" w:themeColor="text1"/>
                <w:lang w:val="en-GB"/>
              </w:rPr>
              <w:pPrChange w:id="1330" w:author="Pečnik, Klemen" w:date="2022-09-23T21:29:00Z">
                <w:pPr>
                  <w:pStyle w:val="MDPI42tablebody"/>
                </w:pPr>
              </w:pPrChange>
            </w:pPr>
            <w:ins w:id="1331" w:author="Pečnik, Klemen" w:date="2022-09-23T21:30:00Z">
              <w:r>
                <w:t>32</w:t>
              </w:r>
            </w:ins>
            <w:del w:id="1332" w:author="Pečnik, Klemen" w:date="2022-09-23T21:30:00Z">
              <w:r w:rsidR="00D4666B" w:rsidRPr="00A33FD0">
                <w:delText>19</w:delText>
              </w:r>
            </w:del>
          </w:p>
        </w:tc>
        <w:tc>
          <w:tcPr>
            <w:tcW w:w="451" w:type="dxa"/>
          </w:tcPr>
          <w:p w14:paraId="45C82EA5" w14:textId="77777777" w:rsidR="00D4666B" w:rsidRPr="00A57FD5" w:rsidRDefault="00D4666B">
            <w:pPr>
              <w:pStyle w:val="MDPI42tablebody"/>
              <w:spacing w:line="240" w:lineRule="auto"/>
              <w:rPr>
                <w:color w:val="000000" w:themeColor="text1"/>
                <w:lang w:val="en-GB"/>
              </w:rPr>
              <w:pPrChange w:id="1333" w:author="Pečnik, Klemen" w:date="2022-09-23T21:29:00Z">
                <w:pPr>
                  <w:pStyle w:val="MDPI42tablebody"/>
                </w:pPr>
              </w:pPrChange>
            </w:pPr>
            <w:r w:rsidRPr="00A33FD0">
              <w:t>4</w:t>
            </w:r>
          </w:p>
        </w:tc>
        <w:tc>
          <w:tcPr>
            <w:tcW w:w="601" w:type="dxa"/>
            <w:shd w:val="clear" w:color="auto" w:fill="auto"/>
          </w:tcPr>
          <w:p w14:paraId="2BB25A1E" w14:textId="77777777" w:rsidR="00D4666B" w:rsidRPr="00A57FD5" w:rsidRDefault="00D4666B">
            <w:pPr>
              <w:pStyle w:val="MDPI42tablebody"/>
              <w:spacing w:line="240" w:lineRule="auto"/>
              <w:rPr>
                <w:color w:val="000000" w:themeColor="text1"/>
                <w:lang w:val="en-GB"/>
              </w:rPr>
              <w:pPrChange w:id="1334" w:author="Pečnik, Klemen" w:date="2022-09-23T21:29:00Z">
                <w:pPr>
                  <w:pStyle w:val="MDPI42tablebody"/>
                </w:pPr>
              </w:pPrChange>
            </w:pPr>
            <w:r w:rsidRPr="00A33FD0">
              <w:t>4</w:t>
            </w:r>
          </w:p>
        </w:tc>
        <w:tc>
          <w:tcPr>
            <w:tcW w:w="601" w:type="dxa"/>
          </w:tcPr>
          <w:p w14:paraId="7437F322" w14:textId="74511BE8" w:rsidR="00D4666B" w:rsidRPr="00A57FD5" w:rsidRDefault="002F3F08">
            <w:pPr>
              <w:pStyle w:val="MDPI42tablebody"/>
              <w:spacing w:line="240" w:lineRule="auto"/>
              <w:rPr>
                <w:color w:val="000000" w:themeColor="text1"/>
                <w:lang w:val="en-GB"/>
              </w:rPr>
              <w:pPrChange w:id="1335" w:author="Pečnik, Klemen" w:date="2022-09-23T21:29:00Z">
                <w:pPr>
                  <w:pStyle w:val="MDPI42tablebody"/>
                </w:pPr>
              </w:pPrChange>
            </w:pPr>
            <w:ins w:id="1336" w:author="Pečnik, Klemen" w:date="2022-09-23T21:30:00Z">
              <w:r>
                <w:t>28</w:t>
              </w:r>
            </w:ins>
            <w:del w:id="1337" w:author="Pečnik, Klemen" w:date="2022-09-23T21:30:00Z">
              <w:r w:rsidR="00D4666B" w:rsidRPr="00A33FD0">
                <w:delText>15</w:delText>
              </w:r>
            </w:del>
          </w:p>
        </w:tc>
        <w:tc>
          <w:tcPr>
            <w:tcW w:w="1052" w:type="dxa"/>
          </w:tcPr>
          <w:p w14:paraId="21774F12" w14:textId="66A87A75" w:rsidR="00D4666B" w:rsidRPr="00A57FD5" w:rsidRDefault="00D4666B">
            <w:pPr>
              <w:pStyle w:val="MDPI42tablebody"/>
              <w:spacing w:line="240" w:lineRule="auto"/>
              <w:ind w:right="146"/>
              <w:jc w:val="right"/>
              <w:rPr>
                <w:color w:val="000000" w:themeColor="text1"/>
                <w:lang w:val="en-GB"/>
              </w:rPr>
              <w:pPrChange w:id="1338" w:author="Pečnik, Klemen" w:date="2022-09-23T21:29:00Z">
                <w:pPr>
                  <w:pStyle w:val="MDPI42tablebody"/>
                  <w:ind w:right="146"/>
                  <w:jc w:val="right"/>
                </w:pPr>
              </w:pPrChange>
            </w:pPr>
            <w:r w:rsidRPr="00A33FD0">
              <w:t>10</w:t>
            </w:r>
            <w:r>
              <w:t>.</w:t>
            </w:r>
            <w:ins w:id="1339" w:author="Pečnik, Klemen" w:date="2022-09-23T21:30:00Z">
              <w:r w:rsidR="009823A1">
                <w:t>301</w:t>
              </w:r>
            </w:ins>
            <w:del w:id="1340" w:author="Pečnik, Klemen" w:date="2022-09-23T21:30:00Z">
              <w:r w:rsidRPr="00A33FD0">
                <w:delText>287</w:delText>
              </w:r>
            </w:del>
          </w:p>
        </w:tc>
        <w:tc>
          <w:tcPr>
            <w:tcW w:w="1203" w:type="dxa"/>
          </w:tcPr>
          <w:p w14:paraId="792138C8" w14:textId="686EB8FD" w:rsidR="00D4666B" w:rsidRPr="00A57FD5" w:rsidRDefault="00D4666B">
            <w:pPr>
              <w:pStyle w:val="MDPI42tablebody"/>
              <w:spacing w:line="240" w:lineRule="auto"/>
              <w:ind w:right="209"/>
              <w:jc w:val="right"/>
              <w:rPr>
                <w:color w:val="000000" w:themeColor="text1"/>
                <w:lang w:val="en-GB"/>
              </w:rPr>
              <w:pPrChange w:id="1341" w:author="Pečnik, Klemen" w:date="2022-09-23T21:29:00Z">
                <w:pPr>
                  <w:pStyle w:val="MDPI42tablebody"/>
                  <w:ind w:right="209"/>
                  <w:jc w:val="right"/>
                </w:pPr>
              </w:pPrChange>
            </w:pPr>
            <w:r w:rsidRPr="00A33FD0">
              <w:t>2</w:t>
            </w:r>
            <w:r>
              <w:t>.</w:t>
            </w:r>
            <w:ins w:id="1342" w:author="Pečnik, Klemen" w:date="2022-09-23T21:30:00Z">
              <w:r w:rsidR="005912E9">
                <w:t>326</w:t>
              </w:r>
            </w:ins>
            <w:del w:id="1343" w:author="Pečnik, Klemen" w:date="2022-09-23T21:30:00Z">
              <w:r w:rsidRPr="00A33FD0">
                <w:delText>143</w:delText>
              </w:r>
            </w:del>
          </w:p>
        </w:tc>
        <w:tc>
          <w:tcPr>
            <w:tcW w:w="1354" w:type="dxa"/>
          </w:tcPr>
          <w:p w14:paraId="0A8C494B" w14:textId="7ABB9D9E" w:rsidR="00D4666B" w:rsidRPr="00A57FD5" w:rsidRDefault="00D4666B">
            <w:pPr>
              <w:pStyle w:val="MDPI42tablebody"/>
              <w:spacing w:line="240" w:lineRule="auto"/>
              <w:ind w:right="283"/>
              <w:jc w:val="right"/>
              <w:rPr>
                <w:color w:val="000000" w:themeColor="text1"/>
                <w:lang w:val="en-GB"/>
              </w:rPr>
              <w:pPrChange w:id="1344" w:author="Pečnik, Klemen" w:date="2022-09-23T21:29:00Z">
                <w:pPr>
                  <w:pStyle w:val="MDPI42tablebody"/>
                  <w:ind w:right="283"/>
                  <w:jc w:val="right"/>
                </w:pPr>
              </w:pPrChange>
            </w:pPr>
            <w:r w:rsidRPr="00A33FD0">
              <w:t>0</w:t>
            </w:r>
            <w:r>
              <w:t>.</w:t>
            </w:r>
            <w:ins w:id="1345" w:author="Pečnik, Klemen" w:date="2022-09-23T21:30:00Z">
              <w:r w:rsidR="00131F56">
                <w:t>083</w:t>
              </w:r>
            </w:ins>
            <w:del w:id="1346" w:author="Pečnik, Klemen" w:date="2022-09-23T21:30:00Z">
              <w:r w:rsidRPr="00A33FD0">
                <w:delText>104</w:delText>
              </w:r>
            </w:del>
          </w:p>
        </w:tc>
      </w:tr>
      <w:tr w:rsidR="00D4666B" w:rsidRPr="00213781" w14:paraId="7E9F64CE" w14:textId="77777777" w:rsidTr="00D73EFD">
        <w:tc>
          <w:tcPr>
            <w:tcW w:w="2196" w:type="dxa"/>
            <w:shd w:val="clear" w:color="auto" w:fill="auto"/>
          </w:tcPr>
          <w:p w14:paraId="54146E64" w14:textId="77777777" w:rsidR="00D4666B" w:rsidRPr="00AD1525" w:rsidRDefault="00D4666B">
            <w:pPr>
              <w:pStyle w:val="MDPI42tablebody"/>
              <w:spacing w:line="240" w:lineRule="auto"/>
              <w:rPr>
                <w:color w:val="000000" w:themeColor="text1"/>
                <w:lang w:val="en-GB"/>
              </w:rPr>
              <w:pPrChange w:id="1347" w:author="Pečnik, Klemen" w:date="2022-09-23T21:29:00Z">
                <w:pPr>
                  <w:pStyle w:val="MDPI42tablebody"/>
                </w:pPr>
              </w:pPrChange>
            </w:pPr>
            <w:r>
              <w:rPr>
                <w:color w:val="000000" w:themeColor="text1"/>
                <w:lang w:val="en-GB"/>
              </w:rPr>
              <w:t>Novelty</w:t>
            </w:r>
          </w:p>
        </w:tc>
        <w:tc>
          <w:tcPr>
            <w:tcW w:w="452" w:type="dxa"/>
            <w:shd w:val="clear" w:color="auto" w:fill="auto"/>
          </w:tcPr>
          <w:p w14:paraId="2EDBDF33" w14:textId="0A9AC331" w:rsidR="00D4666B" w:rsidRPr="00A57FD5" w:rsidRDefault="002F3F08">
            <w:pPr>
              <w:pStyle w:val="MDPI42tablebody"/>
              <w:spacing w:line="240" w:lineRule="auto"/>
              <w:rPr>
                <w:color w:val="000000" w:themeColor="text1"/>
                <w:lang w:val="en-GB"/>
              </w:rPr>
              <w:pPrChange w:id="1348" w:author="Pečnik, Klemen" w:date="2022-09-23T21:29:00Z">
                <w:pPr>
                  <w:pStyle w:val="MDPI42tablebody"/>
                </w:pPr>
              </w:pPrChange>
            </w:pPr>
            <w:ins w:id="1349" w:author="Pečnik, Klemen" w:date="2022-09-23T21:30:00Z">
              <w:r>
                <w:t>32</w:t>
              </w:r>
            </w:ins>
            <w:del w:id="1350" w:author="Pečnik, Klemen" w:date="2022-09-23T21:30:00Z">
              <w:r w:rsidR="00D4666B" w:rsidRPr="00A33FD0">
                <w:delText>19</w:delText>
              </w:r>
            </w:del>
          </w:p>
        </w:tc>
        <w:tc>
          <w:tcPr>
            <w:tcW w:w="451" w:type="dxa"/>
          </w:tcPr>
          <w:p w14:paraId="440E7E72" w14:textId="77777777" w:rsidR="00D4666B" w:rsidRPr="00A57FD5" w:rsidRDefault="00D4666B">
            <w:pPr>
              <w:pStyle w:val="MDPI42tablebody"/>
              <w:spacing w:line="240" w:lineRule="auto"/>
              <w:rPr>
                <w:color w:val="000000" w:themeColor="text1"/>
                <w:lang w:val="en-GB"/>
              </w:rPr>
              <w:pPrChange w:id="1351" w:author="Pečnik, Klemen" w:date="2022-09-23T21:29:00Z">
                <w:pPr>
                  <w:pStyle w:val="MDPI42tablebody"/>
                </w:pPr>
              </w:pPrChange>
            </w:pPr>
            <w:r w:rsidRPr="00A33FD0">
              <w:t>4</w:t>
            </w:r>
          </w:p>
        </w:tc>
        <w:tc>
          <w:tcPr>
            <w:tcW w:w="601" w:type="dxa"/>
            <w:shd w:val="clear" w:color="auto" w:fill="auto"/>
          </w:tcPr>
          <w:p w14:paraId="7B15A9DC" w14:textId="77777777" w:rsidR="00D4666B" w:rsidRPr="00A57FD5" w:rsidRDefault="00D4666B">
            <w:pPr>
              <w:pStyle w:val="MDPI42tablebody"/>
              <w:spacing w:line="240" w:lineRule="auto"/>
              <w:rPr>
                <w:color w:val="000000" w:themeColor="text1"/>
                <w:lang w:val="en-GB"/>
              </w:rPr>
              <w:pPrChange w:id="1352" w:author="Pečnik, Klemen" w:date="2022-09-23T21:29:00Z">
                <w:pPr>
                  <w:pStyle w:val="MDPI42tablebody"/>
                </w:pPr>
              </w:pPrChange>
            </w:pPr>
            <w:r w:rsidRPr="00A33FD0">
              <w:t>4</w:t>
            </w:r>
          </w:p>
        </w:tc>
        <w:tc>
          <w:tcPr>
            <w:tcW w:w="601" w:type="dxa"/>
          </w:tcPr>
          <w:p w14:paraId="092263F2" w14:textId="6E3EEDF6" w:rsidR="00D4666B" w:rsidRPr="00A57FD5" w:rsidRDefault="00B17292">
            <w:pPr>
              <w:pStyle w:val="MDPI42tablebody"/>
              <w:spacing w:line="240" w:lineRule="auto"/>
              <w:rPr>
                <w:color w:val="000000" w:themeColor="text1"/>
                <w:lang w:val="en-GB"/>
              </w:rPr>
              <w:pPrChange w:id="1353" w:author="Pečnik, Klemen" w:date="2022-09-23T21:29:00Z">
                <w:pPr>
                  <w:pStyle w:val="MDPI42tablebody"/>
                </w:pPr>
              </w:pPrChange>
            </w:pPr>
            <w:ins w:id="1354" w:author="Pečnik, Klemen" w:date="2022-09-23T21:30:00Z">
              <w:r>
                <w:t>28</w:t>
              </w:r>
            </w:ins>
            <w:del w:id="1355" w:author="Pečnik, Klemen" w:date="2022-09-23T21:30:00Z">
              <w:r w:rsidR="00D4666B" w:rsidRPr="00A33FD0">
                <w:delText>15</w:delText>
              </w:r>
            </w:del>
          </w:p>
        </w:tc>
        <w:tc>
          <w:tcPr>
            <w:tcW w:w="1052" w:type="dxa"/>
          </w:tcPr>
          <w:p w14:paraId="0760FAAF" w14:textId="7F3BFB49" w:rsidR="00D4666B" w:rsidRPr="00A57FD5" w:rsidRDefault="00D4666B">
            <w:pPr>
              <w:pStyle w:val="MDPI42tablebody"/>
              <w:spacing w:line="240" w:lineRule="auto"/>
              <w:ind w:right="146"/>
              <w:jc w:val="right"/>
              <w:rPr>
                <w:color w:val="000000" w:themeColor="text1"/>
                <w:lang w:val="en-GB"/>
              </w:rPr>
              <w:pPrChange w:id="1356" w:author="Pečnik, Klemen" w:date="2022-09-23T21:29:00Z">
                <w:pPr>
                  <w:pStyle w:val="MDPI42tablebody"/>
                  <w:ind w:right="146"/>
                  <w:jc w:val="right"/>
                </w:pPr>
              </w:pPrChange>
            </w:pPr>
            <w:r w:rsidRPr="00A33FD0">
              <w:t>1</w:t>
            </w:r>
            <w:r>
              <w:t>.</w:t>
            </w:r>
            <w:ins w:id="1357" w:author="Pečnik, Klemen" w:date="2022-09-23T21:30:00Z">
              <w:r w:rsidR="009823A1">
                <w:t>872</w:t>
              </w:r>
            </w:ins>
            <w:del w:id="1358" w:author="Pečnik, Klemen" w:date="2022-09-23T21:30:00Z">
              <w:r w:rsidRPr="00A33FD0">
                <w:delText>351</w:delText>
              </w:r>
            </w:del>
          </w:p>
        </w:tc>
        <w:tc>
          <w:tcPr>
            <w:tcW w:w="1203" w:type="dxa"/>
          </w:tcPr>
          <w:p w14:paraId="2E7DAECB" w14:textId="3B2428B7" w:rsidR="00D4666B" w:rsidRPr="00A57FD5" w:rsidRDefault="00D4666B">
            <w:pPr>
              <w:pStyle w:val="MDPI42tablebody"/>
              <w:spacing w:line="240" w:lineRule="auto"/>
              <w:ind w:right="209"/>
              <w:jc w:val="right"/>
              <w:rPr>
                <w:color w:val="000000" w:themeColor="text1"/>
                <w:lang w:val="en-GB"/>
              </w:rPr>
              <w:pPrChange w:id="1359" w:author="Pečnik, Klemen" w:date="2022-09-23T21:29:00Z">
                <w:pPr>
                  <w:pStyle w:val="MDPI42tablebody"/>
                  <w:ind w:right="209"/>
                  <w:jc w:val="right"/>
                </w:pPr>
              </w:pPrChange>
            </w:pPr>
            <w:r w:rsidRPr="00A33FD0">
              <w:t>0</w:t>
            </w:r>
            <w:r>
              <w:t>.</w:t>
            </w:r>
            <w:ins w:id="1360" w:author="Pečnik, Klemen" w:date="2022-09-23T21:30:00Z">
              <w:r w:rsidR="005912E9">
                <w:t>423</w:t>
              </w:r>
            </w:ins>
            <w:del w:id="1361" w:author="Pečnik, Klemen" w:date="2022-09-23T21:30:00Z">
              <w:r w:rsidRPr="00A33FD0">
                <w:delText>281</w:delText>
              </w:r>
            </w:del>
          </w:p>
        </w:tc>
        <w:tc>
          <w:tcPr>
            <w:tcW w:w="1354" w:type="dxa"/>
          </w:tcPr>
          <w:p w14:paraId="26A76376" w14:textId="753ABE6F" w:rsidR="00D4666B" w:rsidRPr="00A57FD5" w:rsidRDefault="00D4666B">
            <w:pPr>
              <w:pStyle w:val="MDPI42tablebody"/>
              <w:spacing w:line="240" w:lineRule="auto"/>
              <w:ind w:right="283"/>
              <w:jc w:val="right"/>
              <w:rPr>
                <w:color w:val="000000" w:themeColor="text1"/>
                <w:lang w:val="en-GB"/>
              </w:rPr>
              <w:pPrChange w:id="1362" w:author="Pečnik, Klemen" w:date="2022-09-23T21:29:00Z">
                <w:pPr>
                  <w:pStyle w:val="MDPI42tablebody"/>
                  <w:ind w:right="283"/>
                  <w:jc w:val="right"/>
                </w:pPr>
              </w:pPrChange>
            </w:pPr>
            <w:r w:rsidRPr="00A33FD0">
              <w:t>0</w:t>
            </w:r>
            <w:r>
              <w:t>.</w:t>
            </w:r>
            <w:ins w:id="1363" w:author="Pečnik, Klemen" w:date="2022-09-23T21:30:00Z">
              <w:r w:rsidR="00131F56">
                <w:t>791</w:t>
              </w:r>
            </w:ins>
            <w:del w:id="1364" w:author="Pečnik, Klemen" w:date="2022-09-23T21:30:00Z">
              <w:r w:rsidRPr="00A33FD0">
                <w:delText>887</w:delText>
              </w:r>
            </w:del>
          </w:p>
        </w:tc>
      </w:tr>
    </w:tbl>
    <w:p w14:paraId="43EB22DB" w14:textId="3BECA7F5" w:rsidR="00D4666B" w:rsidRDefault="00D4666B">
      <w:pPr>
        <w:pStyle w:val="MDPI82proof"/>
        <w:spacing w:before="240"/>
        <w:rPr>
          <w:lang w:val="en-GB"/>
        </w:rPr>
        <w:pPrChange w:id="1365" w:author="Pečnik, Klemen" w:date="2022-09-23T21:29:00Z">
          <w:pPr>
            <w:pStyle w:val="MDPI82proof"/>
            <w:spacing w:before="120"/>
          </w:pPr>
        </w:pPrChange>
      </w:pPr>
      <w:r w:rsidRPr="006E0BB5">
        <w:rPr>
          <w:b/>
          <w:bCs/>
          <w:lang w:val="en-GB"/>
        </w:rPr>
        <w:t>Proof of Theorem 1.</w:t>
      </w:r>
      <w:r>
        <w:rPr>
          <w:lang w:val="en-GB"/>
        </w:rPr>
        <w:t xml:space="preserve"> </w:t>
      </w:r>
      <w:r w:rsidRPr="00A87EA3">
        <w:rPr>
          <w:lang w:val="en-GB"/>
        </w:rPr>
        <w:t xml:space="preserve">The results of the Paired Hotelling’s T-Square test </w:t>
      </w:r>
      <w:r>
        <w:rPr>
          <w:lang w:val="en-GB"/>
        </w:rPr>
        <w:t>show</w:t>
      </w:r>
      <w:del w:id="1366" w:author="Pečnik, Klemen" w:date="2022-09-23T21:30:00Z">
        <w:r>
          <w:rPr>
            <w:lang w:val="en-GB"/>
          </w:rPr>
          <w:delText>,</w:delText>
        </w:r>
      </w:del>
      <w:r>
        <w:rPr>
          <w:lang w:val="en-GB"/>
        </w:rPr>
        <w:t xml:space="preserve"> </w:t>
      </w:r>
      <w:r w:rsidRPr="00A87EA3">
        <w:rPr>
          <w:lang w:val="en-GB"/>
        </w:rPr>
        <w:t xml:space="preserve">that we </w:t>
      </w:r>
      <w:r>
        <w:rPr>
          <w:lang w:val="en-GB"/>
        </w:rPr>
        <w:t>cannot</w:t>
      </w:r>
      <w:r w:rsidRPr="00A87EA3">
        <w:rPr>
          <w:lang w:val="en-GB"/>
        </w:rPr>
        <w:t xml:space="preserve"> reject </w:t>
      </w:r>
      <w:ins w:id="1367" w:author="Pečnik, Klemen" w:date="2022-09-23T21:30:00Z">
        <w:r w:rsidR="00702B98">
          <w:rPr>
            <w:lang w:val="en-GB"/>
          </w:rPr>
          <w:t xml:space="preserve">the </w:t>
        </w:r>
        <w:r w:rsidR="002746CD">
          <w:rPr>
            <w:lang w:val="en-GB"/>
          </w:rPr>
          <w:t>n</w:t>
        </w:r>
        <w:r w:rsidR="00BF0BBC">
          <w:rPr>
            <w:lang w:val="en-GB"/>
          </w:rPr>
          <w:t>ull</w:t>
        </w:r>
      </w:ins>
      <w:del w:id="1368" w:author="Pečnik, Klemen" w:date="2022-09-23T21:30:00Z">
        <w:r>
          <w:rPr>
            <w:lang w:val="en-GB"/>
          </w:rPr>
          <w:delText>our</w:delText>
        </w:r>
      </w:del>
      <w:r w:rsidRPr="00A87EA3">
        <w:rPr>
          <w:lang w:val="en-GB"/>
        </w:rPr>
        <w:t xml:space="preserve"> hypothesis </w:t>
      </w:r>
      <m:oMath>
        <m:sSub>
          <m:sSubPr>
            <m:ctrlPr>
              <w:rPr>
                <w:rFonts w:ascii="Cambria Math" w:hAnsi="Cambria Math"/>
                <w:i/>
                <w:lang w:val="en-GB"/>
              </w:rPr>
            </m:ctrlPr>
          </m:sSubPr>
          <m:e>
            <m:r>
              <w:rPr>
                <w:rFonts w:ascii="Cambria Math" w:hAnsi="Cambria Math"/>
                <w:lang w:val="en-GB"/>
              </w:rPr>
              <m:t>H</m:t>
            </m:r>
          </m:e>
          <m:sub>
            <m:r>
              <w:rPr>
                <w:rFonts w:ascii="Cambria Math" w:hAnsi="Cambria Math"/>
                <w:lang w:val="en-GB"/>
              </w:rPr>
              <m:t>0</m:t>
            </m:r>
          </m:sub>
        </m:sSub>
      </m:oMath>
      <w:r>
        <w:rPr>
          <w:lang w:val="en-GB"/>
        </w:rPr>
        <w:t xml:space="preserve"> </w:t>
      </w:r>
      <w:r w:rsidRPr="00A87EA3">
        <w:rPr>
          <w:lang w:val="en-GB"/>
        </w:rPr>
        <w:t xml:space="preserve">for </w:t>
      </w:r>
      <w:r>
        <w:rPr>
          <w:lang w:val="en-GB"/>
        </w:rPr>
        <w:t xml:space="preserve">each of the </w:t>
      </w:r>
      <w:r w:rsidRPr="00A87EA3">
        <w:rPr>
          <w:lang w:val="en-GB"/>
        </w:rPr>
        <w:t xml:space="preserve">UEQ </w:t>
      </w:r>
      <w:r>
        <w:rPr>
          <w:lang w:val="en-GB"/>
        </w:rPr>
        <w:t>scales</w:t>
      </w:r>
      <w:r w:rsidRPr="00A87EA3">
        <w:rPr>
          <w:lang w:val="en-GB"/>
        </w:rPr>
        <w:t xml:space="preserve"> since </w:t>
      </w:r>
      <w:r>
        <w:rPr>
          <w:lang w:val="en-GB"/>
        </w:rPr>
        <w:t>all</w:t>
      </w:r>
      <w:r w:rsidRPr="00A87EA3">
        <w:rPr>
          <w:lang w:val="en-GB"/>
        </w:rPr>
        <w:t xml:space="preserve"> p-values </w:t>
      </w:r>
      <w:r>
        <w:rPr>
          <w:lang w:val="en-GB"/>
        </w:rPr>
        <w:t>are larger</w:t>
      </w:r>
      <w:r w:rsidRPr="00A87EA3">
        <w:rPr>
          <w:lang w:val="en-GB"/>
        </w:rPr>
        <w:t xml:space="preserve"> than 0.05. This indicates that the responses in </w:t>
      </w:r>
      <w:del w:id="1369" w:author="Pečnik, Klemen" w:date="2022-09-23T21:30:00Z">
        <w:r>
          <w:rPr>
            <w:lang w:val="en-GB"/>
          </w:rPr>
          <w:delText>standard</w:delText>
        </w:r>
        <w:r w:rsidRPr="00A87EA3">
          <w:rPr>
            <w:lang w:val="en-GB"/>
          </w:rPr>
          <w:delText xml:space="preserve"> </w:delText>
        </w:r>
      </w:del>
      <w:r w:rsidRPr="00A87EA3">
        <w:rPr>
          <w:lang w:val="en-GB"/>
        </w:rPr>
        <w:t xml:space="preserve">UEQ </w:t>
      </w:r>
      <w:ins w:id="1370" w:author="Pečnik, Klemen" w:date="2022-09-23T21:30:00Z">
        <w:r w:rsidR="00240994">
          <w:rPr>
            <w:lang w:val="en-GB"/>
          </w:rPr>
          <w:t xml:space="preserve">TXT </w:t>
        </w:r>
      </w:ins>
      <w:r>
        <w:rPr>
          <w:lang w:val="en-GB"/>
        </w:rPr>
        <w:t xml:space="preserve">and UEQ </w:t>
      </w:r>
      <w:ins w:id="1371" w:author="Pečnik, Klemen" w:date="2022-09-23T21:30:00Z">
        <w:r w:rsidR="001A636D">
          <w:rPr>
            <w:lang w:val="en-GB"/>
          </w:rPr>
          <w:t>SSL</w:t>
        </w:r>
      </w:ins>
      <w:del w:id="1372" w:author="Pečnik, Klemen" w:date="2022-09-23T21:30:00Z">
        <w:r>
          <w:rPr>
            <w:lang w:val="en-GB"/>
          </w:rPr>
          <w:delText>in sign language</w:delText>
        </w:r>
      </w:del>
      <w:r>
        <w:rPr>
          <w:lang w:val="en-GB"/>
        </w:rPr>
        <w:t xml:space="preserve"> </w:t>
      </w:r>
      <w:r w:rsidRPr="00A87EA3">
        <w:rPr>
          <w:lang w:val="en-GB"/>
        </w:rPr>
        <w:t>are not significantly different.</w:t>
      </w:r>
      <w:r>
        <w:rPr>
          <w:lang w:val="en-GB"/>
        </w:rPr>
        <w:t xml:space="preserve"> </w:t>
      </w:r>
      <w:r w:rsidRPr="00A57FD5">
        <w:rPr>
          <w:color w:val="000000" w:themeColor="text1"/>
          <w:lang w:val="en-GB"/>
        </w:rPr>
        <w:t>□</w:t>
      </w:r>
    </w:p>
    <w:p w14:paraId="22B9F0D8" w14:textId="77777777" w:rsidR="00D4666B" w:rsidRPr="00213781" w:rsidRDefault="00D4666B">
      <w:pPr>
        <w:pStyle w:val="MDPI22heading2"/>
        <w:rPr>
          <w:color w:val="auto"/>
          <w:lang w:val="en-GB"/>
        </w:rPr>
      </w:pPr>
      <w:r>
        <w:rPr>
          <w:color w:val="auto"/>
          <w:lang w:val="en-GB"/>
        </w:rPr>
        <w:t>Analysis and comparison of the UEQ results for both experiments</w:t>
      </w:r>
    </w:p>
    <w:p w14:paraId="525945D7" w14:textId="3CC9485A" w:rsidR="00D4666B" w:rsidRDefault="00D4666B" w:rsidP="00D4666B">
      <w:pPr>
        <w:pStyle w:val="MDPI31text"/>
        <w:rPr>
          <w:lang w:val="en-GB"/>
        </w:rPr>
      </w:pPr>
      <w:r w:rsidRPr="00213781">
        <w:rPr>
          <w:lang w:val="en-GB"/>
        </w:rPr>
        <w:t>First</w:t>
      </w:r>
      <w:r>
        <w:rPr>
          <w:lang w:val="en-GB"/>
        </w:rPr>
        <w:t>ly</w:t>
      </w:r>
      <w:r w:rsidRPr="00213781">
        <w:rPr>
          <w:lang w:val="en-GB"/>
        </w:rPr>
        <w:t xml:space="preserve">, </w:t>
      </w:r>
      <w:r>
        <w:rPr>
          <w:lang w:val="en-GB"/>
        </w:rPr>
        <w:t>the</w:t>
      </w:r>
      <w:r w:rsidRPr="00213781">
        <w:rPr>
          <w:lang w:val="en-GB"/>
        </w:rPr>
        <w:t xml:space="preserve"> </w:t>
      </w:r>
      <w:r>
        <w:rPr>
          <w:lang w:val="en-GB"/>
        </w:rPr>
        <w:t>calculated</w:t>
      </w:r>
      <w:r w:rsidRPr="00213781">
        <w:rPr>
          <w:lang w:val="en-GB"/>
        </w:rPr>
        <w:t xml:space="preserve"> results </w:t>
      </w:r>
      <w:ins w:id="1373" w:author="Pečnik, Klemen" w:date="2022-09-23T21:30:00Z">
        <w:r w:rsidR="001F4524">
          <w:rPr>
            <w:lang w:val="en-GB"/>
          </w:rPr>
          <w:t>from</w:t>
        </w:r>
      </w:ins>
      <w:del w:id="1374" w:author="Pečnik, Klemen" w:date="2022-09-23T21:30:00Z">
        <w:r w:rsidRPr="00213781">
          <w:rPr>
            <w:lang w:val="en-GB"/>
          </w:rPr>
          <w:delText>of</w:delText>
        </w:r>
      </w:del>
      <w:r w:rsidRPr="00213781">
        <w:rPr>
          <w:lang w:val="en-GB"/>
        </w:rPr>
        <w:t xml:space="preserve"> the UEQ </w:t>
      </w:r>
      <w:del w:id="1375" w:author="Pečnik, Klemen" w:date="2022-09-23T21:30:00Z">
        <w:r>
          <w:rPr>
            <w:lang w:val="en-GB"/>
          </w:rPr>
          <w:delText>from UEQ_</w:delText>
        </w:r>
      </w:del>
      <w:r>
        <w:rPr>
          <w:lang w:val="en-GB"/>
        </w:rPr>
        <w:t>Data</w:t>
      </w:r>
      <w:ins w:id="1376" w:author="Pečnik, Klemen" w:date="2022-09-23T21:30:00Z">
        <w:r w:rsidR="00B133D8">
          <w:rPr>
            <w:lang w:val="en-GB"/>
          </w:rPr>
          <w:t xml:space="preserve"> </w:t>
        </w:r>
      </w:ins>
      <w:del w:id="1377" w:author="Pečnik, Klemen" w:date="2022-09-23T21:30:00Z">
        <w:r>
          <w:rPr>
            <w:lang w:val="en-GB"/>
          </w:rPr>
          <w:delText>_</w:delText>
        </w:r>
      </w:del>
      <w:r>
        <w:rPr>
          <w:lang w:val="en-GB"/>
        </w:rPr>
        <w:t>Analysis</w:t>
      </w:r>
      <w:ins w:id="1378" w:author="Pečnik, Klemen" w:date="2022-09-23T21:30:00Z">
        <w:r w:rsidR="00B133D8">
          <w:rPr>
            <w:lang w:val="en-GB"/>
          </w:rPr>
          <w:t xml:space="preserve"> </w:t>
        </w:r>
      </w:ins>
      <w:del w:id="1379" w:author="Pečnik, Klemen" w:date="2022-09-23T21:30:00Z">
        <w:r>
          <w:rPr>
            <w:lang w:val="en-GB"/>
          </w:rPr>
          <w:delText>_</w:delText>
        </w:r>
      </w:del>
      <w:r>
        <w:rPr>
          <w:lang w:val="en-GB"/>
        </w:rPr>
        <w:t xml:space="preserve">Tool were </w:t>
      </w:r>
      <w:r w:rsidRPr="00213781">
        <w:rPr>
          <w:lang w:val="en-GB"/>
        </w:rPr>
        <w:t>obtained f</w:t>
      </w:r>
      <w:r>
        <w:rPr>
          <w:lang w:val="en-GB"/>
        </w:rPr>
        <w:t>or</w:t>
      </w:r>
      <w:r w:rsidRPr="00213781">
        <w:rPr>
          <w:lang w:val="en-GB"/>
        </w:rPr>
        <w:t xml:space="preserve"> the UEQ</w:t>
      </w:r>
      <w:r>
        <w:rPr>
          <w:lang w:val="en-GB"/>
        </w:rPr>
        <w:t xml:space="preserve"> </w:t>
      </w:r>
      <w:ins w:id="1380" w:author="Pečnik, Klemen" w:date="2022-09-23T21:30:00Z">
        <w:r w:rsidR="00240994">
          <w:rPr>
            <w:lang w:val="en-GB"/>
          </w:rPr>
          <w:t>SSL</w:t>
        </w:r>
      </w:ins>
      <w:del w:id="1381" w:author="Pečnik, Klemen" w:date="2022-09-23T21:30:00Z">
        <w:r>
          <w:rPr>
            <w:lang w:val="en-GB"/>
          </w:rPr>
          <w:delText>in sign language</w:delText>
        </w:r>
      </w:del>
      <w:r w:rsidRPr="00213781">
        <w:rPr>
          <w:lang w:val="en-GB"/>
        </w:rPr>
        <w:t xml:space="preserve"> </w:t>
      </w:r>
      <w:r>
        <w:rPr>
          <w:lang w:val="en-GB"/>
        </w:rPr>
        <w:t>along with</w:t>
      </w:r>
      <w:r w:rsidRPr="00213781">
        <w:rPr>
          <w:lang w:val="en-GB"/>
        </w:rPr>
        <w:t xml:space="preserve"> </w:t>
      </w:r>
      <w:r>
        <w:rPr>
          <w:lang w:val="en-GB"/>
        </w:rPr>
        <w:t xml:space="preserve">calculated results </w:t>
      </w:r>
      <w:r w:rsidRPr="00213781">
        <w:rPr>
          <w:lang w:val="en-GB"/>
        </w:rPr>
        <w:t xml:space="preserve">from the </w:t>
      </w:r>
      <w:del w:id="1382" w:author="Pečnik, Klemen" w:date="2022-09-23T21:30:00Z">
        <w:r w:rsidRPr="00213781">
          <w:rPr>
            <w:lang w:val="en-GB"/>
          </w:rPr>
          <w:delText xml:space="preserve">standard </w:delText>
        </w:r>
      </w:del>
      <w:r w:rsidRPr="00213781">
        <w:rPr>
          <w:lang w:val="en-GB"/>
        </w:rPr>
        <w:t xml:space="preserve">UEQ </w:t>
      </w:r>
      <w:ins w:id="1383" w:author="Pečnik, Klemen" w:date="2022-09-23T21:30:00Z">
        <w:r w:rsidR="00240994">
          <w:rPr>
            <w:lang w:val="en-GB"/>
          </w:rPr>
          <w:t>TXT</w:t>
        </w:r>
      </w:ins>
      <w:del w:id="1384" w:author="Pečnik, Klemen" w:date="2022-09-23T21:30:00Z">
        <w:r>
          <w:rPr>
            <w:lang w:val="en-GB"/>
          </w:rPr>
          <w:delText>in text</w:delText>
        </w:r>
      </w:del>
      <w:r>
        <w:rPr>
          <w:lang w:val="en-GB"/>
        </w:rPr>
        <w:t xml:space="preserve">. </w:t>
      </w:r>
      <w:r>
        <w:t xml:space="preserve">In order to determine the differences of mean values, variances, standard deviations, and confidence intervals between both UEQ versions, differences of mean values for each UEQ scale were compared, with the results presented in </w:t>
      </w:r>
      <w:r w:rsidRPr="005E0BF0">
        <w:fldChar w:fldCharType="begin"/>
      </w:r>
      <w:r w:rsidRPr="005E0BF0">
        <w:instrText xml:space="preserve"> REF _Ref111932080 \h  \* MERGEFORMAT </w:instrText>
      </w:r>
      <w:r w:rsidRPr="005E0BF0">
        <w:fldChar w:fldCharType="separate"/>
      </w:r>
      <w:ins w:id="1385" w:author="Pečnik, Klemen" w:date="2022-09-24T05:03:00Z">
        <w:r w:rsidR="003514C4" w:rsidRPr="003514C4">
          <w:rPr>
            <w:rPrChange w:id="1386" w:author="Pečnik, Klemen" w:date="2022-09-24T05:03:00Z">
              <w:rPr>
                <w:b/>
              </w:rPr>
            </w:rPrChange>
          </w:rPr>
          <w:t xml:space="preserve">Table </w:t>
        </w:r>
        <w:r w:rsidR="003514C4" w:rsidRPr="003514C4">
          <w:rPr>
            <w:bCs/>
            <w:noProof/>
            <w:rPrChange w:id="1387" w:author="Pečnik, Klemen" w:date="2022-09-24T05:03:00Z">
              <w:rPr>
                <w:b/>
                <w:noProof/>
              </w:rPr>
            </w:rPrChange>
          </w:rPr>
          <w:t>4</w:t>
        </w:r>
      </w:ins>
      <w:del w:id="1388" w:author="Pečnik, Klemen" w:date="2022-09-24T02:57:00Z">
        <w:r w:rsidR="00321AC6" w:rsidRPr="00317C27" w:rsidDel="009A2E63">
          <w:rPr>
            <w:bCs/>
          </w:rPr>
          <w:delText xml:space="preserve">Table </w:delText>
        </w:r>
      </w:del>
      <w:r w:rsidRPr="005E0BF0">
        <w:fldChar w:fldCharType="end"/>
      </w:r>
      <w:del w:id="1389" w:author="Pečnik, Klemen" w:date="2022-09-24T03:32:00Z">
        <w:r w:rsidDel="0043550A">
          <w:delText>,</w:delText>
        </w:r>
      </w:del>
      <w:r>
        <w:t xml:space="preserve"> </w:t>
      </w:r>
      <w:r w:rsidRPr="001F6484">
        <w:rPr>
          <w:lang w:val="en-GB"/>
        </w:rPr>
        <w:t xml:space="preserve">with </w:t>
      </w:r>
      <w:r>
        <w:rPr>
          <w:lang w:val="en-GB"/>
        </w:rPr>
        <w:t>the</w:t>
      </w:r>
      <w:r w:rsidRPr="001F6484">
        <w:rPr>
          <w:lang w:val="en-GB"/>
        </w:rPr>
        <w:t xml:space="preserve"> UEQ</w:t>
      </w:r>
      <w:r>
        <w:rPr>
          <w:lang w:val="en-GB"/>
        </w:rPr>
        <w:t xml:space="preserve"> </w:t>
      </w:r>
      <w:ins w:id="1390" w:author="Pečnik, Klemen" w:date="2022-09-23T21:30:00Z">
        <w:r w:rsidR="00240994">
          <w:rPr>
            <w:lang w:val="en-GB"/>
          </w:rPr>
          <w:t>SSL</w:t>
        </w:r>
      </w:ins>
      <w:del w:id="1391" w:author="Pečnik, Klemen" w:date="2022-09-23T21:30:00Z">
        <w:r>
          <w:rPr>
            <w:lang w:val="en-GB"/>
          </w:rPr>
          <w:delText>in sign language</w:delText>
        </w:r>
      </w:del>
      <w:r w:rsidRPr="001F6484">
        <w:rPr>
          <w:lang w:val="en-GB"/>
        </w:rPr>
        <w:t xml:space="preserve"> results </w:t>
      </w:r>
      <w:r>
        <w:rPr>
          <w:lang w:val="en-GB"/>
        </w:rPr>
        <w:t>in the 2</w:t>
      </w:r>
      <w:r w:rsidRPr="009F5984">
        <w:rPr>
          <w:vertAlign w:val="superscript"/>
          <w:lang w:val="en-GB"/>
        </w:rPr>
        <w:t>nd</w:t>
      </w:r>
      <w:r>
        <w:rPr>
          <w:lang w:val="en-GB"/>
        </w:rPr>
        <w:t xml:space="preserve"> column,</w:t>
      </w:r>
      <w:r w:rsidRPr="001F6484">
        <w:rPr>
          <w:lang w:val="en-GB"/>
        </w:rPr>
        <w:t xml:space="preserve"> standard UEQ</w:t>
      </w:r>
      <w:ins w:id="1392" w:author="Pečnik, Klemen" w:date="2022-09-23T21:30:00Z">
        <w:r w:rsidR="002E0D6C" w:rsidRPr="001F6484">
          <w:rPr>
            <w:lang w:val="en-GB"/>
          </w:rPr>
          <w:t xml:space="preserve"> </w:t>
        </w:r>
        <w:r w:rsidR="00240994">
          <w:rPr>
            <w:lang w:val="en-GB"/>
          </w:rPr>
          <w:t>TXT</w:t>
        </w:r>
      </w:ins>
      <w:r w:rsidRPr="001F6484">
        <w:rPr>
          <w:lang w:val="en-GB"/>
        </w:rPr>
        <w:t xml:space="preserve"> </w:t>
      </w:r>
      <w:r>
        <w:rPr>
          <w:lang w:val="en-GB"/>
        </w:rPr>
        <w:t xml:space="preserve">results </w:t>
      </w:r>
      <w:r w:rsidRPr="001F6484">
        <w:rPr>
          <w:lang w:val="en-GB"/>
        </w:rPr>
        <w:t xml:space="preserve">in the </w:t>
      </w:r>
      <w:r>
        <w:rPr>
          <w:lang w:val="en-GB"/>
        </w:rPr>
        <w:t>3</w:t>
      </w:r>
      <w:r w:rsidRPr="009F5984">
        <w:rPr>
          <w:vertAlign w:val="superscript"/>
          <w:lang w:val="en-GB"/>
        </w:rPr>
        <w:t>rd</w:t>
      </w:r>
      <w:r>
        <w:rPr>
          <w:lang w:val="en-GB"/>
        </w:rPr>
        <w:t xml:space="preserve"> column</w:t>
      </w:r>
      <w:r w:rsidRPr="001F6484">
        <w:rPr>
          <w:lang w:val="en-GB"/>
        </w:rPr>
        <w:t xml:space="preserve"> </w:t>
      </w:r>
      <w:r w:rsidRPr="00281AF0">
        <w:rPr>
          <w:lang w:val="en-GB"/>
        </w:rPr>
        <w:t>and the difference</w:t>
      </w:r>
      <w:r>
        <w:rPr>
          <w:lang w:val="en-GB"/>
        </w:rPr>
        <w:t>s</w:t>
      </w:r>
      <w:r w:rsidRPr="00281AF0">
        <w:rPr>
          <w:lang w:val="en-GB"/>
        </w:rPr>
        <w:t xml:space="preserve"> </w:t>
      </w:r>
      <w:r>
        <w:rPr>
          <w:lang w:val="en-GB"/>
        </w:rPr>
        <w:t>in the 4</w:t>
      </w:r>
      <w:r w:rsidRPr="009F5984">
        <w:rPr>
          <w:vertAlign w:val="superscript"/>
          <w:lang w:val="en-GB"/>
        </w:rPr>
        <w:t>th</w:t>
      </w:r>
      <w:r>
        <w:rPr>
          <w:lang w:val="en-GB"/>
        </w:rPr>
        <w:t xml:space="preserve"> column</w:t>
      </w:r>
      <w:r w:rsidRPr="00281AF0">
        <w:rPr>
          <w:lang w:val="en-GB"/>
        </w:rPr>
        <w:t>.</w:t>
      </w:r>
    </w:p>
    <w:p w14:paraId="45D92BDC" w14:textId="0A4D1347" w:rsidR="00D4666B" w:rsidRDefault="00D4666B" w:rsidP="00D4666B">
      <w:pPr>
        <w:pStyle w:val="MDPI31text"/>
      </w:pPr>
      <w:r w:rsidRPr="00213781">
        <w:t xml:space="preserve">UEQ results of both approaches </w:t>
      </w:r>
      <w:r>
        <w:t>can be identified as</w:t>
      </w:r>
      <w:r w:rsidRPr="00213781">
        <w:t xml:space="preserve"> </w:t>
      </w:r>
      <w:r>
        <w:t xml:space="preserve">significantly close as the absolute </w:t>
      </w:r>
      <w:r w:rsidRPr="00213781">
        <w:t>difference</w:t>
      </w:r>
      <w:r>
        <w:t>s</w:t>
      </w:r>
      <w:r w:rsidRPr="00213781">
        <w:t xml:space="preserve"> in values for individual UEQ scales </w:t>
      </w:r>
      <w:r>
        <w:t xml:space="preserve">range </w:t>
      </w:r>
      <w:r w:rsidRPr="00213781">
        <w:t>between 0.</w:t>
      </w:r>
      <w:ins w:id="1393" w:author="Pečnik, Klemen" w:date="2022-09-23T21:30:00Z">
        <w:r w:rsidR="00112109" w:rsidRPr="00213781">
          <w:rPr>
            <w:color w:val="000000" w:themeColor="text1"/>
          </w:rPr>
          <w:t>0</w:t>
        </w:r>
        <w:r w:rsidR="0020400D">
          <w:rPr>
            <w:color w:val="000000" w:themeColor="text1"/>
          </w:rPr>
          <w:t>08</w:t>
        </w:r>
        <w:r w:rsidR="00112109" w:rsidRPr="00213781">
          <w:t xml:space="preserve"> (</w:t>
        </w:r>
        <w:r w:rsidR="009B1222">
          <w:t>Stimulation</w:t>
        </w:r>
      </w:ins>
      <w:del w:id="1394" w:author="Pečnik, Klemen" w:date="2022-09-23T21:30:00Z">
        <w:r w:rsidRPr="00213781">
          <w:rPr>
            <w:color w:val="000000" w:themeColor="text1"/>
          </w:rPr>
          <w:delText>0</w:delText>
        </w:r>
        <w:r>
          <w:rPr>
            <w:color w:val="000000" w:themeColor="text1"/>
          </w:rPr>
          <w:delText>12</w:delText>
        </w:r>
        <w:r w:rsidRPr="00213781">
          <w:delText xml:space="preserve"> (</w:delText>
        </w:r>
        <w:r>
          <w:delText>Dependability</w:delText>
        </w:r>
      </w:del>
      <w:r w:rsidRPr="00213781">
        <w:t>) and 0.</w:t>
      </w:r>
      <w:ins w:id="1395" w:author="Pečnik, Klemen" w:date="2022-09-23T21:30:00Z">
        <w:r w:rsidR="00112109" w:rsidRPr="00213781">
          <w:rPr>
            <w:color w:val="000000" w:themeColor="text1"/>
          </w:rPr>
          <w:t>1</w:t>
        </w:r>
        <w:r w:rsidR="00B82B89">
          <w:rPr>
            <w:color w:val="000000" w:themeColor="text1"/>
          </w:rPr>
          <w:t>16</w:t>
        </w:r>
      </w:ins>
      <w:del w:id="1396" w:author="Pečnik, Klemen" w:date="2022-09-23T21:30:00Z">
        <w:r w:rsidRPr="00213781">
          <w:rPr>
            <w:color w:val="000000" w:themeColor="text1"/>
          </w:rPr>
          <w:delText>1</w:delText>
        </w:r>
        <w:r>
          <w:rPr>
            <w:color w:val="000000" w:themeColor="text1"/>
          </w:rPr>
          <w:delText>2</w:delText>
        </w:r>
        <w:r w:rsidRPr="00213781">
          <w:rPr>
            <w:color w:val="000000" w:themeColor="text1"/>
          </w:rPr>
          <w:delText>7</w:delText>
        </w:r>
      </w:del>
      <w:r w:rsidRPr="00213781">
        <w:t xml:space="preserve"> (</w:t>
      </w:r>
      <w:r>
        <w:t>Attractiveness</w:t>
      </w:r>
      <w:r w:rsidRPr="00213781">
        <w:t>)</w:t>
      </w:r>
      <w:r>
        <w:t xml:space="preserve">, with the highest relative difference around 5% (Attractiveness). </w:t>
      </w:r>
      <w:r w:rsidRPr="00213781">
        <w:t xml:space="preserve">This seems </w:t>
      </w:r>
      <w:r>
        <w:t xml:space="preserve">to be </w:t>
      </w:r>
      <w:r w:rsidRPr="00213781">
        <w:t>a good result, especially considering that the UEQ scale values are in practi</w:t>
      </w:r>
      <w:r>
        <w:t>c</w:t>
      </w:r>
      <w:r w:rsidRPr="00213781">
        <w:t>e interpreted as</w:t>
      </w:r>
      <w:r w:rsidRPr="00213781">
        <w:rPr>
          <w:color w:val="000000" w:themeColor="text1"/>
        </w:rPr>
        <w:t xml:space="preserve"> </w:t>
      </w:r>
      <w:r>
        <w:rPr>
          <w:color w:val="000000" w:themeColor="text1"/>
        </w:rPr>
        <w:t xml:space="preserve">excellent, good, above average, below average, </w:t>
      </w:r>
      <w:ins w:id="1397" w:author="Pečnik, Klemen" w:date="2022-09-23T21:30:00Z">
        <w:r w:rsidR="003B576D">
          <w:rPr>
            <w:color w:val="000000" w:themeColor="text1"/>
          </w:rPr>
          <w:t>or</w:t>
        </w:r>
        <w:r w:rsidR="00112109">
          <w:rPr>
            <w:color w:val="000000" w:themeColor="text1"/>
          </w:rPr>
          <w:t xml:space="preserve"> </w:t>
        </w:r>
      </w:ins>
      <w:r>
        <w:rPr>
          <w:color w:val="000000" w:themeColor="text1"/>
        </w:rPr>
        <w:t>bad</w:t>
      </w:r>
      <w:r w:rsidRPr="00213781">
        <w:t>, which further reduces the significance of such minor differences in result values.</w:t>
      </w:r>
    </w:p>
    <w:p w14:paraId="37748032" w14:textId="1846632B" w:rsidR="00D4666B" w:rsidRDefault="00D4666B" w:rsidP="00D4666B">
      <w:pPr>
        <w:pStyle w:val="MDPI41tablecaption"/>
      </w:pPr>
      <w:bookmarkStart w:id="1398" w:name="_Ref111932080"/>
      <w:r w:rsidRPr="00AF7339">
        <w:rPr>
          <w:b/>
        </w:rPr>
        <w:t xml:space="preserve">Table </w:t>
      </w:r>
      <w:r w:rsidRPr="00AF7339">
        <w:rPr>
          <w:b/>
        </w:rPr>
        <w:fldChar w:fldCharType="begin"/>
      </w:r>
      <w:r w:rsidRPr="00AF7339">
        <w:rPr>
          <w:b/>
        </w:rPr>
        <w:instrText xml:space="preserve"> SEQ Table \* ARABIC </w:instrText>
      </w:r>
      <w:r w:rsidRPr="00AF7339">
        <w:rPr>
          <w:b/>
        </w:rPr>
        <w:fldChar w:fldCharType="separate"/>
      </w:r>
      <w:ins w:id="1399" w:author="Pečnik, Klemen" w:date="2022-09-24T05:03:00Z">
        <w:r w:rsidR="003514C4">
          <w:rPr>
            <w:b/>
            <w:noProof/>
          </w:rPr>
          <w:t>4</w:t>
        </w:r>
      </w:ins>
      <w:r w:rsidRPr="00AF7339">
        <w:rPr>
          <w:b/>
        </w:rPr>
        <w:fldChar w:fldCharType="end"/>
      </w:r>
      <w:bookmarkEnd w:id="1398"/>
      <w:r>
        <w:rPr>
          <w:b/>
          <w:bCs/>
        </w:rPr>
        <w:t>.</w:t>
      </w:r>
      <w:r>
        <w:t xml:space="preserve"> Comparison of </w:t>
      </w:r>
      <w:r w:rsidRPr="0004238A">
        <w:t xml:space="preserve">UEQ Mean values </w:t>
      </w:r>
      <w:r>
        <w:t>for the a</w:t>
      </w:r>
      <w:r w:rsidRPr="0004238A">
        <w:t>djustable interpreter</w:t>
      </w:r>
    </w:p>
    <w:tbl>
      <w:tblPr>
        <w:tblW w:w="7859"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1964"/>
        <w:gridCol w:w="1965"/>
        <w:gridCol w:w="1965"/>
        <w:gridCol w:w="1965"/>
      </w:tblGrid>
      <w:tr w:rsidR="00D4666B" w:rsidRPr="00213781" w14:paraId="20CB6443" w14:textId="77777777" w:rsidTr="00D73EFD">
        <w:tc>
          <w:tcPr>
            <w:tcW w:w="1964" w:type="dxa"/>
            <w:tcBorders>
              <w:bottom w:val="single" w:sz="4" w:space="0" w:color="auto"/>
            </w:tcBorders>
            <w:shd w:val="clear" w:color="auto" w:fill="auto"/>
          </w:tcPr>
          <w:p w14:paraId="0B66DFE0" w14:textId="77777777" w:rsidR="00D4666B" w:rsidRPr="00AD1525" w:rsidRDefault="00D4666B">
            <w:pPr>
              <w:pStyle w:val="MDPI42tablebody"/>
              <w:spacing w:line="240" w:lineRule="auto"/>
              <w:rPr>
                <w:b/>
                <w:snapToGrid/>
                <w:color w:val="000000" w:themeColor="text1"/>
                <w:lang w:val="en-GB"/>
              </w:rPr>
              <w:pPrChange w:id="1400" w:author="Pečnik, Klemen" w:date="2022-09-23T21:29:00Z">
                <w:pPr>
                  <w:pStyle w:val="MDPI42tablebody"/>
                </w:pPr>
              </w:pPrChange>
            </w:pPr>
            <w:r>
              <w:rPr>
                <w:b/>
                <w:snapToGrid/>
                <w:color w:val="000000" w:themeColor="text1"/>
                <w:lang w:val="en-GB"/>
              </w:rPr>
              <w:t>UEQ Scales</w:t>
            </w:r>
          </w:p>
        </w:tc>
        <w:tc>
          <w:tcPr>
            <w:tcW w:w="1965" w:type="dxa"/>
            <w:tcBorders>
              <w:bottom w:val="single" w:sz="4" w:space="0" w:color="auto"/>
            </w:tcBorders>
            <w:shd w:val="clear" w:color="auto" w:fill="auto"/>
          </w:tcPr>
          <w:p w14:paraId="04A74276" w14:textId="77777777" w:rsidR="00D4666B" w:rsidRPr="00AD1525" w:rsidRDefault="00D4666B">
            <w:pPr>
              <w:pStyle w:val="MDPI42tablebody"/>
              <w:spacing w:line="240" w:lineRule="auto"/>
              <w:rPr>
                <w:b/>
                <w:snapToGrid/>
                <w:color w:val="000000" w:themeColor="text1"/>
                <w:lang w:val="en-GB"/>
              </w:rPr>
              <w:pPrChange w:id="1401" w:author="Pečnik, Klemen" w:date="2022-09-23T21:29:00Z">
                <w:pPr>
                  <w:pStyle w:val="MDPI42tablebody"/>
                </w:pPr>
              </w:pPrChange>
            </w:pPr>
            <w:r>
              <w:rPr>
                <w:b/>
                <w:snapToGrid/>
                <w:color w:val="000000" w:themeColor="text1"/>
                <w:lang w:val="en-GB"/>
              </w:rPr>
              <w:t>Mean SSL</w:t>
            </w:r>
          </w:p>
        </w:tc>
        <w:tc>
          <w:tcPr>
            <w:tcW w:w="1965" w:type="dxa"/>
            <w:tcBorders>
              <w:bottom w:val="single" w:sz="4" w:space="0" w:color="auto"/>
            </w:tcBorders>
          </w:tcPr>
          <w:p w14:paraId="1FAD512E" w14:textId="77777777" w:rsidR="00D4666B" w:rsidRDefault="00D4666B">
            <w:pPr>
              <w:pStyle w:val="MDPI42tablebody"/>
              <w:spacing w:line="240" w:lineRule="auto"/>
              <w:rPr>
                <w:b/>
                <w:snapToGrid/>
                <w:color w:val="000000" w:themeColor="text1"/>
                <w:lang w:val="en-GB"/>
              </w:rPr>
              <w:pPrChange w:id="1402" w:author="Pečnik, Klemen" w:date="2022-09-23T21:29:00Z">
                <w:pPr>
                  <w:pStyle w:val="MDPI42tablebody"/>
                </w:pPr>
              </w:pPrChange>
            </w:pPr>
            <w:r>
              <w:rPr>
                <w:b/>
                <w:snapToGrid/>
                <w:color w:val="000000" w:themeColor="text1"/>
                <w:lang w:val="en-GB"/>
              </w:rPr>
              <w:t>Mean TXT</w:t>
            </w:r>
          </w:p>
        </w:tc>
        <w:tc>
          <w:tcPr>
            <w:tcW w:w="1965" w:type="dxa"/>
            <w:tcBorders>
              <w:bottom w:val="single" w:sz="4" w:space="0" w:color="auto"/>
            </w:tcBorders>
            <w:shd w:val="clear" w:color="auto" w:fill="auto"/>
          </w:tcPr>
          <w:p w14:paraId="571020E9" w14:textId="77777777" w:rsidR="00D4666B" w:rsidRPr="00AD1525" w:rsidRDefault="00D4666B">
            <w:pPr>
              <w:pStyle w:val="MDPI42tablebody"/>
              <w:spacing w:line="240" w:lineRule="auto"/>
              <w:rPr>
                <w:b/>
                <w:snapToGrid/>
                <w:color w:val="000000" w:themeColor="text1"/>
                <w:lang w:val="en-GB"/>
              </w:rPr>
              <w:pPrChange w:id="1403" w:author="Pečnik, Klemen" w:date="2022-09-23T21:29:00Z">
                <w:pPr>
                  <w:pStyle w:val="MDPI42tablebody"/>
                </w:pPr>
              </w:pPrChange>
            </w:pPr>
            <w:r>
              <w:rPr>
                <w:rFonts w:ascii="Symbol" w:eastAsia="Symbol" w:hAnsi="Symbol" w:cs="Symbol"/>
                <w:b/>
                <w:snapToGrid/>
                <w:color w:val="000000" w:themeColor="text1"/>
                <w:lang w:val="en-GB"/>
              </w:rPr>
              <w:sym w:font="Symbol" w:char="F044"/>
            </w:r>
            <w:r w:rsidRPr="00196F8F">
              <w:rPr>
                <w:b/>
                <w:snapToGrid/>
                <w:color w:val="000000" w:themeColor="text1"/>
                <w:lang w:val="en-GB"/>
              </w:rPr>
              <w:t xml:space="preserve"> Mean</w:t>
            </w:r>
          </w:p>
        </w:tc>
      </w:tr>
      <w:tr w:rsidR="00D4666B" w:rsidRPr="00ED1715" w14:paraId="06884316" w14:textId="77777777" w:rsidTr="00D73EFD">
        <w:tc>
          <w:tcPr>
            <w:tcW w:w="1964" w:type="dxa"/>
            <w:shd w:val="clear" w:color="auto" w:fill="auto"/>
          </w:tcPr>
          <w:p w14:paraId="35D21B1C" w14:textId="77777777" w:rsidR="00D4666B" w:rsidRPr="00ED1715" w:rsidRDefault="00D4666B" w:rsidP="00D73EFD">
            <w:pPr>
              <w:pStyle w:val="MDPI42tablebody"/>
            </w:pPr>
            <w:r w:rsidRPr="00ED1715">
              <w:t>Attractiveness</w:t>
            </w:r>
          </w:p>
        </w:tc>
        <w:tc>
          <w:tcPr>
            <w:tcW w:w="1965" w:type="dxa"/>
            <w:shd w:val="clear" w:color="auto" w:fill="auto"/>
            <w:vAlign w:val="bottom"/>
          </w:tcPr>
          <w:p w14:paraId="5866C08F" w14:textId="49E945C3" w:rsidR="00D4666B" w:rsidRPr="00ED1715" w:rsidRDefault="00D4666B" w:rsidP="00D73EFD">
            <w:pPr>
              <w:pStyle w:val="MDPI42tablebody"/>
            </w:pPr>
            <w:r w:rsidRPr="00ED1715">
              <w:rPr>
                <w:rFonts w:eastAsia="Calibri"/>
              </w:rPr>
              <w:t>2.</w:t>
            </w:r>
            <w:ins w:id="1404" w:author="Pečnik, Klemen" w:date="2022-09-23T21:30:00Z">
              <w:r w:rsidR="00DA051E">
                <w:rPr>
                  <w:rFonts w:eastAsia="Calibri"/>
                </w:rPr>
                <w:t>646</w:t>
              </w:r>
            </w:ins>
            <w:del w:id="1405" w:author="Pečnik, Klemen" w:date="2022-09-23T21:30:00Z">
              <w:r w:rsidRPr="00ED1715">
                <w:rPr>
                  <w:rFonts w:eastAsia="Calibri"/>
                </w:rPr>
                <w:delText>429</w:delText>
              </w:r>
            </w:del>
          </w:p>
        </w:tc>
        <w:tc>
          <w:tcPr>
            <w:tcW w:w="1965" w:type="dxa"/>
          </w:tcPr>
          <w:p w14:paraId="78F62169" w14:textId="152621CF" w:rsidR="00D4666B" w:rsidRPr="00ED1715" w:rsidRDefault="00D4666B" w:rsidP="00D73EFD">
            <w:pPr>
              <w:pStyle w:val="MDPI42tablebody"/>
              <w:rPr>
                <w:rFonts w:eastAsia="Calibri"/>
              </w:rPr>
            </w:pPr>
            <w:r w:rsidRPr="00ED1715">
              <w:t>2.</w:t>
            </w:r>
            <w:ins w:id="1406" w:author="Pečnik, Klemen" w:date="2022-09-23T21:30:00Z">
              <w:r w:rsidR="001F4524" w:rsidRPr="00ED1715">
                <w:t>5</w:t>
              </w:r>
              <w:r w:rsidR="00A1142E">
                <w:t>30</w:t>
              </w:r>
            </w:ins>
            <w:del w:id="1407" w:author="Pečnik, Klemen" w:date="2022-09-23T21:30:00Z">
              <w:r w:rsidRPr="00ED1715">
                <w:delText>556</w:delText>
              </w:r>
            </w:del>
          </w:p>
        </w:tc>
        <w:tc>
          <w:tcPr>
            <w:tcW w:w="1965" w:type="dxa"/>
            <w:shd w:val="clear" w:color="auto" w:fill="auto"/>
          </w:tcPr>
          <w:p w14:paraId="156CB5D4" w14:textId="72EBBF1D" w:rsidR="00D4666B" w:rsidRPr="00ED1715" w:rsidRDefault="00D4666B" w:rsidP="00D73EFD">
            <w:pPr>
              <w:pStyle w:val="MDPI42tablebody"/>
            </w:pPr>
            <w:r w:rsidRPr="00ED1715">
              <w:t>0.</w:t>
            </w:r>
            <w:ins w:id="1408" w:author="Pečnik, Klemen" w:date="2022-09-23T21:30:00Z">
              <w:r w:rsidR="00F15901">
                <w:t>116</w:t>
              </w:r>
            </w:ins>
            <w:del w:id="1409" w:author="Pečnik, Klemen" w:date="2022-09-23T21:30:00Z">
              <w:r w:rsidRPr="00ED1715">
                <w:delText>127</w:delText>
              </w:r>
            </w:del>
          </w:p>
        </w:tc>
      </w:tr>
      <w:tr w:rsidR="00D4666B" w:rsidRPr="00ED1715" w14:paraId="38772AAE" w14:textId="77777777" w:rsidTr="00D73EFD">
        <w:tc>
          <w:tcPr>
            <w:tcW w:w="1964" w:type="dxa"/>
            <w:shd w:val="clear" w:color="auto" w:fill="auto"/>
          </w:tcPr>
          <w:p w14:paraId="348257E5" w14:textId="77777777" w:rsidR="00D4666B" w:rsidRPr="00ED1715" w:rsidRDefault="00D4666B" w:rsidP="00D73EFD">
            <w:pPr>
              <w:pStyle w:val="MDPI42tablebody"/>
            </w:pPr>
            <w:r w:rsidRPr="00ED1715">
              <w:t>Perspicuity</w:t>
            </w:r>
          </w:p>
        </w:tc>
        <w:tc>
          <w:tcPr>
            <w:tcW w:w="1965" w:type="dxa"/>
            <w:shd w:val="clear" w:color="auto" w:fill="auto"/>
            <w:vAlign w:val="bottom"/>
          </w:tcPr>
          <w:p w14:paraId="0772A8D0" w14:textId="590FAF39" w:rsidR="00D4666B" w:rsidRPr="00ED1715" w:rsidRDefault="00D4666B" w:rsidP="00D73EFD">
            <w:pPr>
              <w:pStyle w:val="MDPI42tablebody"/>
            </w:pPr>
            <w:r w:rsidRPr="00ED1715">
              <w:rPr>
                <w:rFonts w:eastAsia="Calibri"/>
              </w:rPr>
              <w:t>2.</w:t>
            </w:r>
            <w:ins w:id="1410" w:author="Pečnik, Klemen" w:date="2022-09-23T21:30:00Z">
              <w:r w:rsidR="00272B6D">
                <w:rPr>
                  <w:rFonts w:eastAsia="Calibri"/>
                </w:rPr>
                <w:t>515</w:t>
              </w:r>
            </w:ins>
            <w:del w:id="1411" w:author="Pečnik, Klemen" w:date="2022-09-23T21:30:00Z">
              <w:r w:rsidRPr="00ED1715">
                <w:rPr>
                  <w:rFonts w:eastAsia="Calibri"/>
                </w:rPr>
                <w:delText>440</w:delText>
              </w:r>
            </w:del>
          </w:p>
        </w:tc>
        <w:tc>
          <w:tcPr>
            <w:tcW w:w="1965" w:type="dxa"/>
          </w:tcPr>
          <w:p w14:paraId="54C2E504" w14:textId="49C208EE" w:rsidR="00D4666B" w:rsidRPr="00ED1715" w:rsidRDefault="00D4666B" w:rsidP="00D73EFD">
            <w:pPr>
              <w:pStyle w:val="MDPI42tablebody"/>
              <w:rPr>
                <w:rFonts w:eastAsia="Calibri"/>
              </w:rPr>
            </w:pPr>
            <w:r w:rsidRPr="00ED1715">
              <w:rPr>
                <w:rFonts w:eastAsia="Calibri"/>
              </w:rPr>
              <w:t>2.</w:t>
            </w:r>
            <w:ins w:id="1412" w:author="Pečnik, Klemen" w:date="2022-09-23T21:30:00Z">
              <w:r w:rsidR="00EF74E5">
                <w:rPr>
                  <w:rFonts w:eastAsia="Calibri"/>
                </w:rPr>
                <w:t>462</w:t>
              </w:r>
            </w:ins>
            <w:del w:id="1413" w:author="Pečnik, Klemen" w:date="2022-09-23T21:30:00Z">
              <w:r w:rsidRPr="00ED1715">
                <w:rPr>
                  <w:rFonts w:eastAsia="Calibri"/>
                </w:rPr>
                <w:delText>512</w:delText>
              </w:r>
            </w:del>
          </w:p>
        </w:tc>
        <w:tc>
          <w:tcPr>
            <w:tcW w:w="1965" w:type="dxa"/>
            <w:shd w:val="clear" w:color="auto" w:fill="auto"/>
          </w:tcPr>
          <w:p w14:paraId="53D89FCC" w14:textId="33DD6987" w:rsidR="00D4666B" w:rsidRPr="00ED1715" w:rsidRDefault="00D4666B" w:rsidP="00D73EFD">
            <w:pPr>
              <w:pStyle w:val="MDPI42tablebody"/>
            </w:pPr>
            <w:r w:rsidRPr="00ED1715">
              <w:t>0.</w:t>
            </w:r>
            <w:ins w:id="1414" w:author="Pečnik, Klemen" w:date="2022-09-23T21:30:00Z">
              <w:r w:rsidR="001F4524" w:rsidRPr="00ED1715">
                <w:t>0</w:t>
              </w:r>
              <w:r w:rsidR="00447337">
                <w:t>53</w:t>
              </w:r>
            </w:ins>
            <w:del w:id="1415" w:author="Pečnik, Klemen" w:date="2022-09-23T21:30:00Z">
              <w:r w:rsidRPr="00ED1715">
                <w:delText>071</w:delText>
              </w:r>
            </w:del>
          </w:p>
        </w:tc>
      </w:tr>
      <w:tr w:rsidR="00D4666B" w:rsidRPr="00ED1715" w14:paraId="2791FA4E" w14:textId="77777777" w:rsidTr="00D73EFD">
        <w:tc>
          <w:tcPr>
            <w:tcW w:w="1964" w:type="dxa"/>
            <w:shd w:val="clear" w:color="auto" w:fill="auto"/>
          </w:tcPr>
          <w:p w14:paraId="4EAD1952" w14:textId="77777777" w:rsidR="00D4666B" w:rsidRPr="00ED1715" w:rsidRDefault="00D4666B" w:rsidP="00D73EFD">
            <w:pPr>
              <w:pStyle w:val="MDPI42tablebody"/>
            </w:pPr>
            <w:r w:rsidRPr="00ED1715">
              <w:t>Efficiency</w:t>
            </w:r>
          </w:p>
        </w:tc>
        <w:tc>
          <w:tcPr>
            <w:tcW w:w="1965" w:type="dxa"/>
            <w:shd w:val="clear" w:color="auto" w:fill="auto"/>
            <w:vAlign w:val="bottom"/>
          </w:tcPr>
          <w:p w14:paraId="61B13CE6" w14:textId="50263C6E" w:rsidR="00D4666B" w:rsidRPr="00ED1715" w:rsidRDefault="00D4666B" w:rsidP="00D73EFD">
            <w:pPr>
              <w:pStyle w:val="MDPI42tablebody"/>
            </w:pPr>
            <w:r w:rsidRPr="00ED1715">
              <w:rPr>
                <w:rFonts w:eastAsia="Calibri"/>
              </w:rPr>
              <w:t>2.</w:t>
            </w:r>
            <w:ins w:id="1416" w:author="Pečnik, Klemen" w:date="2022-09-23T21:30:00Z">
              <w:r w:rsidR="00272B6D">
                <w:rPr>
                  <w:rFonts w:eastAsia="Calibri"/>
                </w:rPr>
                <w:t>402</w:t>
              </w:r>
            </w:ins>
            <w:del w:id="1417" w:author="Pečnik, Klemen" w:date="2022-09-23T21:30:00Z">
              <w:r w:rsidRPr="00ED1715">
                <w:rPr>
                  <w:rFonts w:eastAsia="Calibri"/>
                </w:rPr>
                <w:delText>190</w:delText>
              </w:r>
            </w:del>
          </w:p>
        </w:tc>
        <w:tc>
          <w:tcPr>
            <w:tcW w:w="1965" w:type="dxa"/>
          </w:tcPr>
          <w:p w14:paraId="677A22C9" w14:textId="65E92060" w:rsidR="00D4666B" w:rsidRPr="00ED1715" w:rsidRDefault="00D4666B" w:rsidP="00D73EFD">
            <w:pPr>
              <w:pStyle w:val="MDPI42tablebody"/>
              <w:rPr>
                <w:rFonts w:eastAsia="Calibri"/>
              </w:rPr>
            </w:pPr>
            <w:r w:rsidRPr="00ED1715">
              <w:rPr>
                <w:rFonts w:eastAsia="Calibri"/>
              </w:rPr>
              <w:t>2.</w:t>
            </w:r>
            <w:ins w:id="1418" w:author="Pečnik, Klemen" w:date="2022-09-23T21:30:00Z">
              <w:r w:rsidR="001F4524" w:rsidRPr="00ED1715">
                <w:rPr>
                  <w:rFonts w:eastAsia="Calibri"/>
                </w:rPr>
                <w:t>28</w:t>
              </w:r>
              <w:r w:rsidR="00EF74E5">
                <w:rPr>
                  <w:rFonts w:eastAsia="Calibri"/>
                </w:rPr>
                <w:t>8</w:t>
              </w:r>
            </w:ins>
            <w:del w:id="1419" w:author="Pečnik, Klemen" w:date="2022-09-23T21:30:00Z">
              <w:r w:rsidRPr="00ED1715">
                <w:rPr>
                  <w:rFonts w:eastAsia="Calibri"/>
                </w:rPr>
                <w:delText>286</w:delText>
              </w:r>
            </w:del>
          </w:p>
        </w:tc>
        <w:tc>
          <w:tcPr>
            <w:tcW w:w="1965" w:type="dxa"/>
            <w:shd w:val="clear" w:color="auto" w:fill="auto"/>
          </w:tcPr>
          <w:p w14:paraId="5395740D" w14:textId="3B8BE99A" w:rsidR="00D4666B" w:rsidRPr="00ED1715" w:rsidRDefault="00D4666B" w:rsidP="00D73EFD">
            <w:pPr>
              <w:pStyle w:val="MDPI42tablebody"/>
            </w:pPr>
            <w:r w:rsidRPr="00ED1715">
              <w:t>0.</w:t>
            </w:r>
            <w:ins w:id="1420" w:author="Pečnik, Klemen" w:date="2022-09-23T21:30:00Z">
              <w:r w:rsidR="00447337">
                <w:t>114</w:t>
              </w:r>
            </w:ins>
            <w:del w:id="1421" w:author="Pečnik, Klemen" w:date="2022-09-23T21:30:00Z">
              <w:r w:rsidRPr="00ED1715">
                <w:delText>095</w:delText>
              </w:r>
            </w:del>
          </w:p>
        </w:tc>
      </w:tr>
      <w:tr w:rsidR="00D4666B" w:rsidRPr="00ED1715" w14:paraId="01F523E6" w14:textId="77777777" w:rsidTr="00D73EFD">
        <w:tc>
          <w:tcPr>
            <w:tcW w:w="1964" w:type="dxa"/>
            <w:shd w:val="clear" w:color="auto" w:fill="auto"/>
          </w:tcPr>
          <w:p w14:paraId="263C452D" w14:textId="77777777" w:rsidR="00D4666B" w:rsidRPr="00ED1715" w:rsidRDefault="00D4666B" w:rsidP="00D73EFD">
            <w:pPr>
              <w:pStyle w:val="MDPI42tablebody"/>
            </w:pPr>
            <w:r w:rsidRPr="00ED1715">
              <w:t>Dependability</w:t>
            </w:r>
          </w:p>
        </w:tc>
        <w:tc>
          <w:tcPr>
            <w:tcW w:w="1965" w:type="dxa"/>
            <w:shd w:val="clear" w:color="auto" w:fill="auto"/>
            <w:vAlign w:val="bottom"/>
          </w:tcPr>
          <w:p w14:paraId="713683B8" w14:textId="018D93EA" w:rsidR="00D4666B" w:rsidRPr="00ED1715" w:rsidRDefault="00D4666B" w:rsidP="00D73EFD">
            <w:pPr>
              <w:pStyle w:val="MDPI42tablebody"/>
            </w:pPr>
            <w:r w:rsidRPr="00ED1715">
              <w:rPr>
                <w:rFonts w:eastAsia="Calibri"/>
              </w:rPr>
              <w:t>2.</w:t>
            </w:r>
            <w:ins w:id="1422" w:author="Pečnik, Klemen" w:date="2022-09-23T21:30:00Z">
              <w:r w:rsidR="00AE123D">
                <w:rPr>
                  <w:rFonts w:eastAsia="Calibri"/>
                </w:rPr>
                <w:t>311</w:t>
              </w:r>
            </w:ins>
            <w:del w:id="1423" w:author="Pečnik, Klemen" w:date="2022-09-23T21:30:00Z">
              <w:r w:rsidRPr="00ED1715">
                <w:rPr>
                  <w:rFonts w:eastAsia="Calibri"/>
                </w:rPr>
                <w:delText>190</w:delText>
              </w:r>
            </w:del>
          </w:p>
        </w:tc>
        <w:tc>
          <w:tcPr>
            <w:tcW w:w="1965" w:type="dxa"/>
          </w:tcPr>
          <w:p w14:paraId="536828C5" w14:textId="2F7018C1" w:rsidR="00D4666B" w:rsidRPr="00ED1715" w:rsidRDefault="00D4666B" w:rsidP="00D73EFD">
            <w:pPr>
              <w:pStyle w:val="MDPI42tablebody"/>
              <w:rPr>
                <w:rFonts w:eastAsia="Calibri"/>
              </w:rPr>
            </w:pPr>
            <w:r w:rsidRPr="00ED1715">
              <w:rPr>
                <w:rFonts w:eastAsia="Calibri"/>
              </w:rPr>
              <w:t>2.</w:t>
            </w:r>
            <w:ins w:id="1424" w:author="Pečnik, Klemen" w:date="2022-09-23T21:30:00Z">
              <w:r w:rsidR="00EF74E5">
                <w:rPr>
                  <w:rFonts w:eastAsia="Calibri"/>
                </w:rPr>
                <w:t>288</w:t>
              </w:r>
            </w:ins>
            <w:del w:id="1425" w:author="Pečnik, Klemen" w:date="2022-09-23T21:30:00Z">
              <w:r w:rsidRPr="00ED1715">
                <w:rPr>
                  <w:rFonts w:eastAsia="Calibri"/>
                </w:rPr>
                <w:delText>202</w:delText>
              </w:r>
            </w:del>
          </w:p>
        </w:tc>
        <w:tc>
          <w:tcPr>
            <w:tcW w:w="1965" w:type="dxa"/>
            <w:shd w:val="clear" w:color="auto" w:fill="auto"/>
          </w:tcPr>
          <w:p w14:paraId="5DF10261" w14:textId="7A72660C" w:rsidR="00D4666B" w:rsidRPr="00ED1715" w:rsidRDefault="00D4666B" w:rsidP="00D73EFD">
            <w:pPr>
              <w:pStyle w:val="MDPI42tablebody"/>
            </w:pPr>
            <w:r w:rsidRPr="00ED1715">
              <w:t>0.</w:t>
            </w:r>
            <w:ins w:id="1426" w:author="Pečnik, Klemen" w:date="2022-09-23T21:30:00Z">
              <w:r w:rsidR="001F4524" w:rsidRPr="00ED1715">
                <w:t>0</w:t>
              </w:r>
              <w:r w:rsidR="0087330C">
                <w:t>23</w:t>
              </w:r>
            </w:ins>
            <w:del w:id="1427" w:author="Pečnik, Klemen" w:date="2022-09-23T21:30:00Z">
              <w:r w:rsidRPr="00ED1715">
                <w:delText>012</w:delText>
              </w:r>
            </w:del>
          </w:p>
        </w:tc>
      </w:tr>
      <w:tr w:rsidR="00D4666B" w:rsidRPr="00ED1715" w14:paraId="01055585" w14:textId="77777777" w:rsidTr="00D73EFD">
        <w:tc>
          <w:tcPr>
            <w:tcW w:w="1964" w:type="dxa"/>
            <w:shd w:val="clear" w:color="auto" w:fill="auto"/>
          </w:tcPr>
          <w:p w14:paraId="346EEE2B" w14:textId="77777777" w:rsidR="00D4666B" w:rsidRPr="00ED1715" w:rsidRDefault="00D4666B" w:rsidP="00D73EFD">
            <w:pPr>
              <w:pStyle w:val="MDPI42tablebody"/>
            </w:pPr>
            <w:r w:rsidRPr="00ED1715">
              <w:t>Stimulation</w:t>
            </w:r>
          </w:p>
        </w:tc>
        <w:tc>
          <w:tcPr>
            <w:tcW w:w="1965" w:type="dxa"/>
            <w:shd w:val="clear" w:color="auto" w:fill="auto"/>
            <w:vAlign w:val="bottom"/>
          </w:tcPr>
          <w:p w14:paraId="1EB3C9A2" w14:textId="11C1E012" w:rsidR="00D4666B" w:rsidRPr="00ED1715" w:rsidRDefault="00D4666B" w:rsidP="00D73EFD">
            <w:pPr>
              <w:pStyle w:val="MDPI42tablebody"/>
            </w:pPr>
            <w:r w:rsidRPr="00ED1715">
              <w:rPr>
                <w:rFonts w:eastAsia="Calibri"/>
              </w:rPr>
              <w:t>2.</w:t>
            </w:r>
            <w:ins w:id="1428" w:author="Pečnik, Klemen" w:date="2022-09-23T21:30:00Z">
              <w:r w:rsidR="001F4524" w:rsidRPr="00ED1715">
                <w:rPr>
                  <w:rFonts w:eastAsia="Calibri"/>
                </w:rPr>
                <w:t>5</w:t>
              </w:r>
              <w:r w:rsidR="00AE123D">
                <w:rPr>
                  <w:rFonts w:eastAsia="Calibri"/>
                </w:rPr>
                <w:t>45</w:t>
              </w:r>
            </w:ins>
            <w:del w:id="1429" w:author="Pečnik, Klemen" w:date="2022-09-23T21:30:00Z">
              <w:r w:rsidRPr="00ED1715">
                <w:rPr>
                  <w:rFonts w:eastAsia="Calibri"/>
                </w:rPr>
                <w:delText>512</w:delText>
              </w:r>
            </w:del>
          </w:p>
        </w:tc>
        <w:tc>
          <w:tcPr>
            <w:tcW w:w="1965" w:type="dxa"/>
          </w:tcPr>
          <w:p w14:paraId="724B0671" w14:textId="55BDDE97" w:rsidR="00D4666B" w:rsidRPr="00ED1715" w:rsidRDefault="00D4666B" w:rsidP="00D73EFD">
            <w:pPr>
              <w:pStyle w:val="MDPI42tablebody"/>
              <w:rPr>
                <w:rFonts w:eastAsia="Calibri"/>
              </w:rPr>
            </w:pPr>
            <w:r w:rsidRPr="00ED1715">
              <w:rPr>
                <w:rFonts w:eastAsia="Calibri"/>
              </w:rPr>
              <w:t>2.</w:t>
            </w:r>
            <w:ins w:id="1430" w:author="Pečnik, Klemen" w:date="2022-09-23T21:30:00Z">
              <w:r w:rsidR="00F15901">
                <w:rPr>
                  <w:rFonts w:eastAsia="Calibri"/>
                </w:rPr>
                <w:t>553</w:t>
              </w:r>
            </w:ins>
            <w:del w:id="1431" w:author="Pečnik, Klemen" w:date="2022-09-23T21:30:00Z">
              <w:r w:rsidRPr="00ED1715">
                <w:rPr>
                  <w:rFonts w:eastAsia="Calibri"/>
                </w:rPr>
                <w:delText>464</w:delText>
              </w:r>
            </w:del>
          </w:p>
        </w:tc>
        <w:tc>
          <w:tcPr>
            <w:tcW w:w="1965" w:type="dxa"/>
            <w:shd w:val="clear" w:color="auto" w:fill="auto"/>
          </w:tcPr>
          <w:p w14:paraId="43431EE7" w14:textId="70112EB4" w:rsidR="00D4666B" w:rsidRPr="00ED1715" w:rsidRDefault="00D4666B" w:rsidP="00D73EFD">
            <w:pPr>
              <w:pStyle w:val="MDPI42tablebody"/>
            </w:pPr>
            <w:r w:rsidRPr="00ED1715">
              <w:t>-0.</w:t>
            </w:r>
            <w:ins w:id="1432" w:author="Pečnik, Klemen" w:date="2022-09-23T21:30:00Z">
              <w:r w:rsidR="001F4524" w:rsidRPr="00ED1715">
                <w:t>0</w:t>
              </w:r>
              <w:r w:rsidR="0087330C">
                <w:t>0</w:t>
              </w:r>
              <w:r w:rsidR="001F4524" w:rsidRPr="00ED1715">
                <w:t>8</w:t>
              </w:r>
            </w:ins>
            <w:del w:id="1433" w:author="Pečnik, Klemen" w:date="2022-09-23T21:30:00Z">
              <w:r w:rsidRPr="00ED1715">
                <w:delText>048</w:delText>
              </w:r>
            </w:del>
          </w:p>
        </w:tc>
      </w:tr>
      <w:tr w:rsidR="00D4666B" w:rsidRPr="00ED1715" w14:paraId="0831A30B" w14:textId="77777777" w:rsidTr="00D73EFD">
        <w:tc>
          <w:tcPr>
            <w:tcW w:w="1964" w:type="dxa"/>
            <w:shd w:val="clear" w:color="auto" w:fill="auto"/>
          </w:tcPr>
          <w:p w14:paraId="44AE7B60" w14:textId="77777777" w:rsidR="00D4666B" w:rsidRPr="00ED1715" w:rsidRDefault="00D4666B" w:rsidP="00D73EFD">
            <w:pPr>
              <w:pStyle w:val="MDPI42tablebody"/>
            </w:pPr>
            <w:r w:rsidRPr="00ED1715">
              <w:t>Novelty</w:t>
            </w:r>
          </w:p>
        </w:tc>
        <w:tc>
          <w:tcPr>
            <w:tcW w:w="1965" w:type="dxa"/>
            <w:shd w:val="clear" w:color="auto" w:fill="auto"/>
            <w:vAlign w:val="bottom"/>
          </w:tcPr>
          <w:p w14:paraId="74BFE438" w14:textId="5E39A627" w:rsidR="00D4666B" w:rsidRPr="00ED1715" w:rsidRDefault="00D4666B" w:rsidP="00D73EFD">
            <w:pPr>
              <w:pStyle w:val="MDPI42tablebody"/>
            </w:pPr>
            <w:r w:rsidRPr="00ED1715">
              <w:rPr>
                <w:rFonts w:eastAsia="Calibri"/>
              </w:rPr>
              <w:t>2.</w:t>
            </w:r>
            <w:ins w:id="1434" w:author="Pečnik, Klemen" w:date="2022-09-23T21:30:00Z">
              <w:r w:rsidR="002C1226">
                <w:rPr>
                  <w:rFonts w:eastAsia="Calibri"/>
                </w:rPr>
                <w:t>500</w:t>
              </w:r>
            </w:ins>
            <w:del w:id="1435" w:author="Pečnik, Klemen" w:date="2022-09-23T21:30:00Z">
              <w:r w:rsidRPr="00ED1715">
                <w:rPr>
                  <w:rFonts w:eastAsia="Calibri"/>
                </w:rPr>
                <w:delText>262</w:delText>
              </w:r>
            </w:del>
          </w:p>
        </w:tc>
        <w:tc>
          <w:tcPr>
            <w:tcW w:w="1965" w:type="dxa"/>
          </w:tcPr>
          <w:p w14:paraId="00A3358E" w14:textId="64A7FC42" w:rsidR="00D4666B" w:rsidRPr="00ED1715" w:rsidRDefault="00D4666B" w:rsidP="00D73EFD">
            <w:pPr>
              <w:pStyle w:val="MDPI42tablebody"/>
              <w:rPr>
                <w:rFonts w:eastAsia="Calibri"/>
              </w:rPr>
            </w:pPr>
            <w:r w:rsidRPr="00ED1715">
              <w:t>2.</w:t>
            </w:r>
            <w:ins w:id="1436" w:author="Pečnik, Klemen" w:date="2022-09-23T21:30:00Z">
              <w:r w:rsidR="00F15901">
                <w:t>417</w:t>
              </w:r>
            </w:ins>
            <w:del w:id="1437" w:author="Pečnik, Klemen" w:date="2022-09-23T21:30:00Z">
              <w:r w:rsidRPr="00ED1715">
                <w:delText>310</w:delText>
              </w:r>
            </w:del>
          </w:p>
        </w:tc>
        <w:tc>
          <w:tcPr>
            <w:tcW w:w="1965" w:type="dxa"/>
            <w:shd w:val="clear" w:color="auto" w:fill="auto"/>
          </w:tcPr>
          <w:p w14:paraId="104A29C8" w14:textId="1B8564DE" w:rsidR="00D4666B" w:rsidRPr="00ED1715" w:rsidRDefault="00D4666B" w:rsidP="00D73EFD">
            <w:pPr>
              <w:pStyle w:val="MDPI42tablebody"/>
            </w:pPr>
            <w:r w:rsidRPr="00ED1715">
              <w:t>0.</w:t>
            </w:r>
            <w:ins w:id="1438" w:author="Pečnik, Klemen" w:date="2022-09-23T21:30:00Z">
              <w:r w:rsidR="001F4524" w:rsidRPr="00ED1715">
                <w:t>08</w:t>
              </w:r>
              <w:r w:rsidR="0087330C">
                <w:t>3</w:t>
              </w:r>
            </w:ins>
            <w:del w:id="1439" w:author="Pečnik, Klemen" w:date="2022-09-23T21:30:00Z">
              <w:r w:rsidRPr="00ED1715">
                <w:delText>048</w:delText>
              </w:r>
            </w:del>
          </w:p>
        </w:tc>
      </w:tr>
    </w:tbl>
    <w:p w14:paraId="7348A39D" w14:textId="07D3CCC7" w:rsidR="00D4666B" w:rsidRPr="00495B74" w:rsidRDefault="00D4666B" w:rsidP="00D4666B">
      <w:pPr>
        <w:pStyle w:val="MDPI34textspacebefore"/>
      </w:pPr>
      <w:r>
        <w:t>S</w:t>
      </w:r>
      <w:r w:rsidRPr="001F6484">
        <w:t>imilarly</w:t>
      </w:r>
      <w:ins w:id="1440" w:author="Pečnik, Klemen" w:date="2022-09-23T21:30:00Z">
        <w:r w:rsidR="003C0BAF" w:rsidRPr="001F6484">
          <w:t>,</w:t>
        </w:r>
      </w:ins>
      <w:r w:rsidRPr="001F6484">
        <w:t xml:space="preserve"> </w:t>
      </w:r>
      <w:r w:rsidRPr="00831BFB">
        <w:t>to</w:t>
      </w:r>
      <w:r w:rsidRPr="001F6484">
        <w:t xml:space="preserve"> the procedure of </w:t>
      </w:r>
      <w:r>
        <w:t>the adjustable interpreter,</w:t>
      </w:r>
      <w:r w:rsidRPr="001F6484">
        <w:t xml:space="preserve"> </w:t>
      </w:r>
      <w:r>
        <w:t xml:space="preserve">mean values were calculated and compared for the virtual interpreter which </w:t>
      </w:r>
      <w:r w:rsidRPr="001F6484">
        <w:t xml:space="preserve">are presented in </w:t>
      </w:r>
      <w:r w:rsidRPr="00C6368B">
        <w:rPr>
          <w:color w:val="auto"/>
          <w:highlight w:val="yellow"/>
        </w:rPr>
        <w:fldChar w:fldCharType="begin"/>
      </w:r>
      <w:r w:rsidRPr="00C6368B">
        <w:instrText xml:space="preserve"> REF _Ref112014024 \h </w:instrText>
      </w:r>
      <w:r w:rsidRPr="00281AF0">
        <w:rPr>
          <w:color w:val="auto"/>
          <w:highlight w:val="yellow"/>
        </w:rPr>
        <w:instrText xml:space="preserve"> \* MERGEFORMAT</w:instrText>
      </w:r>
      <w:r w:rsidRPr="00C071BC">
        <w:rPr>
          <w:color w:val="auto"/>
          <w:highlight w:val="yellow"/>
        </w:rPr>
        <w:instrText xml:space="preserve"> </w:instrText>
      </w:r>
      <w:r w:rsidRPr="00C6368B">
        <w:rPr>
          <w:color w:val="auto"/>
          <w:highlight w:val="yellow"/>
        </w:rPr>
      </w:r>
      <w:r w:rsidRPr="00C6368B">
        <w:rPr>
          <w:color w:val="auto"/>
          <w:highlight w:val="yellow"/>
        </w:rPr>
        <w:fldChar w:fldCharType="separate"/>
      </w:r>
      <w:ins w:id="1441" w:author="Pečnik, Klemen" w:date="2022-09-24T05:03:00Z">
        <w:r w:rsidR="003514C4" w:rsidRPr="003514C4">
          <w:rPr>
            <w:rPrChange w:id="1442" w:author="Pečnik, Klemen" w:date="2022-09-24T05:03:00Z">
              <w:rPr>
                <w:b/>
              </w:rPr>
            </w:rPrChange>
          </w:rPr>
          <w:t xml:space="preserve">Table </w:t>
        </w:r>
        <w:r w:rsidR="003514C4" w:rsidRPr="003514C4">
          <w:rPr>
            <w:rPrChange w:id="1443" w:author="Pečnik, Klemen" w:date="2022-09-24T05:03:00Z">
              <w:rPr>
                <w:b/>
                <w:noProof/>
              </w:rPr>
            </w:rPrChange>
          </w:rPr>
          <w:t>5</w:t>
        </w:r>
      </w:ins>
      <w:del w:id="1444" w:author="Pečnik, Klemen" w:date="2022-09-24T02:57:00Z">
        <w:r w:rsidRPr="00A35B45" w:rsidDel="009A2E63">
          <w:delText xml:space="preserve">Table </w:delText>
        </w:r>
      </w:del>
      <w:del w:id="1445" w:author="Pečnik, Klemen" w:date="2022-09-23T21:30:00Z">
        <w:r w:rsidRPr="00A35B45">
          <w:delText>4</w:delText>
        </w:r>
      </w:del>
      <w:r w:rsidRPr="00C6368B">
        <w:rPr>
          <w:color w:val="auto"/>
          <w:highlight w:val="yellow"/>
        </w:rPr>
        <w:fldChar w:fldCharType="end"/>
      </w:r>
      <w:r>
        <w:t>.</w:t>
      </w:r>
    </w:p>
    <w:p w14:paraId="44B9B296" w14:textId="362B8F97" w:rsidR="00D4666B" w:rsidRDefault="00D4666B" w:rsidP="00D4666B">
      <w:pPr>
        <w:pStyle w:val="MDPI41tablecaption"/>
      </w:pPr>
      <w:bookmarkStart w:id="1446" w:name="_Ref112014024"/>
      <w:r w:rsidRPr="00831BFB">
        <w:rPr>
          <w:b/>
        </w:rPr>
        <w:t xml:space="preserve">Table </w:t>
      </w:r>
      <w:r w:rsidRPr="00831BFB">
        <w:rPr>
          <w:b/>
        </w:rPr>
        <w:fldChar w:fldCharType="begin"/>
      </w:r>
      <w:r w:rsidRPr="00831BFB">
        <w:rPr>
          <w:b/>
        </w:rPr>
        <w:instrText xml:space="preserve"> SEQ Table \* ARABIC </w:instrText>
      </w:r>
      <w:r w:rsidRPr="00831BFB">
        <w:rPr>
          <w:b/>
        </w:rPr>
        <w:fldChar w:fldCharType="separate"/>
      </w:r>
      <w:ins w:id="1447" w:author="Pečnik, Klemen" w:date="2022-09-24T05:03:00Z">
        <w:r w:rsidR="003514C4">
          <w:rPr>
            <w:b/>
            <w:noProof/>
          </w:rPr>
          <w:t>5</w:t>
        </w:r>
      </w:ins>
      <w:r w:rsidRPr="00831BFB">
        <w:rPr>
          <w:b/>
        </w:rPr>
        <w:fldChar w:fldCharType="end"/>
      </w:r>
      <w:bookmarkEnd w:id="1446"/>
      <w:r w:rsidRPr="00831BFB">
        <w:rPr>
          <w:b/>
        </w:rPr>
        <w:t>:</w:t>
      </w:r>
      <w:r>
        <w:t xml:space="preserve"> </w:t>
      </w:r>
      <w:r w:rsidRPr="00A76801">
        <w:t xml:space="preserve">UEQ Mean values </w:t>
      </w:r>
      <w:r>
        <w:t>for the</w:t>
      </w:r>
      <w:r w:rsidRPr="00A76801">
        <w:t xml:space="preserve"> </w:t>
      </w:r>
      <w:r>
        <w:t>v</w:t>
      </w:r>
      <w:r w:rsidRPr="00A76801">
        <w:t>irtual interpreter</w:t>
      </w:r>
    </w:p>
    <w:tbl>
      <w:tblPr>
        <w:tblW w:w="7859"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1964"/>
        <w:gridCol w:w="1965"/>
        <w:gridCol w:w="1965"/>
        <w:gridCol w:w="1965"/>
      </w:tblGrid>
      <w:tr w:rsidR="00D4666B" w:rsidRPr="00213781" w14:paraId="38AEA736" w14:textId="77777777" w:rsidTr="00D73EFD">
        <w:tc>
          <w:tcPr>
            <w:tcW w:w="1964" w:type="dxa"/>
            <w:tcBorders>
              <w:bottom w:val="single" w:sz="4" w:space="0" w:color="auto"/>
            </w:tcBorders>
            <w:shd w:val="clear" w:color="auto" w:fill="auto"/>
          </w:tcPr>
          <w:p w14:paraId="2304FFFB" w14:textId="77777777" w:rsidR="00D4666B" w:rsidRPr="00AD1525" w:rsidRDefault="00D4666B">
            <w:pPr>
              <w:pStyle w:val="MDPI42tablebody"/>
              <w:spacing w:line="240" w:lineRule="auto"/>
              <w:rPr>
                <w:b/>
                <w:snapToGrid/>
                <w:color w:val="000000" w:themeColor="text1"/>
                <w:lang w:val="en-GB"/>
              </w:rPr>
              <w:pPrChange w:id="1448" w:author="Pečnik, Klemen" w:date="2022-09-23T21:29:00Z">
                <w:pPr>
                  <w:pStyle w:val="MDPI42tablebody"/>
                </w:pPr>
              </w:pPrChange>
            </w:pPr>
            <w:r>
              <w:rPr>
                <w:b/>
                <w:snapToGrid/>
                <w:color w:val="000000" w:themeColor="text1"/>
                <w:lang w:val="en-GB"/>
              </w:rPr>
              <w:t>UEQ Scales</w:t>
            </w:r>
          </w:p>
        </w:tc>
        <w:tc>
          <w:tcPr>
            <w:tcW w:w="1965" w:type="dxa"/>
            <w:tcBorders>
              <w:bottom w:val="single" w:sz="4" w:space="0" w:color="auto"/>
            </w:tcBorders>
            <w:shd w:val="clear" w:color="auto" w:fill="auto"/>
          </w:tcPr>
          <w:p w14:paraId="11DD11B5" w14:textId="77777777" w:rsidR="00D4666B" w:rsidRPr="00AD1525" w:rsidRDefault="00D4666B">
            <w:pPr>
              <w:pStyle w:val="MDPI42tablebody"/>
              <w:spacing w:line="240" w:lineRule="auto"/>
              <w:rPr>
                <w:b/>
                <w:snapToGrid/>
                <w:color w:val="000000" w:themeColor="text1"/>
                <w:lang w:val="en-GB"/>
              </w:rPr>
              <w:pPrChange w:id="1449" w:author="Pečnik, Klemen" w:date="2022-09-23T21:29:00Z">
                <w:pPr>
                  <w:pStyle w:val="MDPI42tablebody"/>
                </w:pPr>
              </w:pPrChange>
            </w:pPr>
            <w:r>
              <w:rPr>
                <w:b/>
                <w:snapToGrid/>
                <w:color w:val="000000" w:themeColor="text1"/>
                <w:lang w:val="en-GB"/>
              </w:rPr>
              <w:t>Mean SSL</w:t>
            </w:r>
          </w:p>
        </w:tc>
        <w:tc>
          <w:tcPr>
            <w:tcW w:w="1965" w:type="dxa"/>
            <w:tcBorders>
              <w:bottom w:val="single" w:sz="4" w:space="0" w:color="auto"/>
            </w:tcBorders>
          </w:tcPr>
          <w:p w14:paraId="68FD1834" w14:textId="77777777" w:rsidR="00D4666B" w:rsidRDefault="00D4666B">
            <w:pPr>
              <w:pStyle w:val="MDPI42tablebody"/>
              <w:spacing w:line="240" w:lineRule="auto"/>
              <w:rPr>
                <w:b/>
                <w:snapToGrid/>
                <w:color w:val="000000" w:themeColor="text1"/>
                <w:lang w:val="en-GB"/>
              </w:rPr>
              <w:pPrChange w:id="1450" w:author="Pečnik, Klemen" w:date="2022-09-23T21:29:00Z">
                <w:pPr>
                  <w:pStyle w:val="MDPI42tablebody"/>
                </w:pPr>
              </w:pPrChange>
            </w:pPr>
            <w:r>
              <w:rPr>
                <w:b/>
                <w:snapToGrid/>
                <w:color w:val="000000" w:themeColor="text1"/>
                <w:lang w:val="en-GB"/>
              </w:rPr>
              <w:t>Mean TXT</w:t>
            </w:r>
          </w:p>
        </w:tc>
        <w:tc>
          <w:tcPr>
            <w:tcW w:w="1965" w:type="dxa"/>
            <w:tcBorders>
              <w:bottom w:val="single" w:sz="4" w:space="0" w:color="auto"/>
            </w:tcBorders>
            <w:shd w:val="clear" w:color="auto" w:fill="auto"/>
          </w:tcPr>
          <w:p w14:paraId="50967FB8" w14:textId="77777777" w:rsidR="00D4666B" w:rsidRPr="00AD1525" w:rsidRDefault="00D4666B">
            <w:pPr>
              <w:pStyle w:val="MDPI42tablebody"/>
              <w:spacing w:line="240" w:lineRule="auto"/>
              <w:rPr>
                <w:b/>
                <w:snapToGrid/>
                <w:color w:val="000000" w:themeColor="text1"/>
                <w:lang w:val="en-GB"/>
              </w:rPr>
              <w:pPrChange w:id="1451" w:author="Pečnik, Klemen" w:date="2022-09-23T21:29:00Z">
                <w:pPr>
                  <w:pStyle w:val="MDPI42tablebody"/>
                </w:pPr>
              </w:pPrChange>
            </w:pPr>
            <w:r>
              <w:rPr>
                <w:rFonts w:ascii="Symbol" w:eastAsia="Symbol" w:hAnsi="Symbol" w:cs="Symbol"/>
                <w:b/>
                <w:snapToGrid/>
                <w:color w:val="000000" w:themeColor="text1"/>
                <w:lang w:val="en-GB"/>
              </w:rPr>
              <w:sym w:font="Symbol" w:char="F044"/>
            </w:r>
            <w:r w:rsidRPr="00196F8F">
              <w:rPr>
                <w:b/>
                <w:snapToGrid/>
                <w:color w:val="000000" w:themeColor="text1"/>
                <w:lang w:val="en-GB"/>
              </w:rPr>
              <w:t xml:space="preserve"> Mean</w:t>
            </w:r>
          </w:p>
        </w:tc>
      </w:tr>
      <w:tr w:rsidR="00D4666B" w:rsidRPr="00213781" w14:paraId="6DDB8EB6" w14:textId="77777777" w:rsidTr="00D73EFD">
        <w:tc>
          <w:tcPr>
            <w:tcW w:w="1964" w:type="dxa"/>
            <w:shd w:val="clear" w:color="auto" w:fill="auto"/>
          </w:tcPr>
          <w:p w14:paraId="1F5195A4" w14:textId="77777777" w:rsidR="00D4666B" w:rsidRPr="00AD1525" w:rsidRDefault="00D4666B">
            <w:pPr>
              <w:pStyle w:val="MDPI42tablebody"/>
              <w:spacing w:line="240" w:lineRule="auto"/>
              <w:rPr>
                <w:color w:val="000000" w:themeColor="text1"/>
                <w:lang w:val="en-GB"/>
              </w:rPr>
              <w:pPrChange w:id="1452" w:author="Pečnik, Klemen" w:date="2022-09-23T21:29:00Z">
                <w:pPr>
                  <w:pStyle w:val="MDPI42tablebody"/>
                </w:pPr>
              </w:pPrChange>
            </w:pPr>
            <w:r>
              <w:rPr>
                <w:color w:val="000000" w:themeColor="text1"/>
                <w:lang w:val="en-GB"/>
              </w:rPr>
              <w:t>Attractiveness</w:t>
            </w:r>
          </w:p>
        </w:tc>
        <w:tc>
          <w:tcPr>
            <w:tcW w:w="1965" w:type="dxa"/>
            <w:shd w:val="clear" w:color="auto" w:fill="auto"/>
          </w:tcPr>
          <w:p w14:paraId="17E671F2" w14:textId="4B530DE1" w:rsidR="00D4666B" w:rsidRPr="00902526" w:rsidRDefault="00D4666B" w:rsidP="00D73EFD">
            <w:pPr>
              <w:pStyle w:val="MDPI42tablebody"/>
            </w:pPr>
            <w:r w:rsidRPr="004B7ADB">
              <w:t>2</w:t>
            </w:r>
            <w:r>
              <w:t>.</w:t>
            </w:r>
            <w:ins w:id="1453" w:author="Pečnik, Klemen" w:date="2022-09-23T21:30:00Z">
              <w:r w:rsidR="00D52C83" w:rsidRPr="004B7ADB">
                <w:t>0</w:t>
              </w:r>
              <w:r w:rsidR="00994A3D">
                <w:t>52</w:t>
              </w:r>
            </w:ins>
            <w:del w:id="1454" w:author="Pečnik, Klemen" w:date="2022-09-23T21:30:00Z">
              <w:r w:rsidRPr="004B7ADB">
                <w:delText>026</w:delText>
              </w:r>
            </w:del>
          </w:p>
        </w:tc>
        <w:tc>
          <w:tcPr>
            <w:tcW w:w="1965" w:type="dxa"/>
          </w:tcPr>
          <w:p w14:paraId="7EAE21AF" w14:textId="4C485D89" w:rsidR="00D4666B" w:rsidRPr="00902526" w:rsidRDefault="00D4666B" w:rsidP="00D73EFD">
            <w:pPr>
              <w:pStyle w:val="MDPI42tablebody"/>
              <w:rPr>
                <w:rFonts w:eastAsia="Calibri"/>
              </w:rPr>
            </w:pPr>
            <w:r w:rsidRPr="004B7ADB">
              <w:t>2</w:t>
            </w:r>
            <w:r>
              <w:t>.</w:t>
            </w:r>
            <w:ins w:id="1455" w:author="Pečnik, Klemen" w:date="2022-09-23T21:30:00Z">
              <w:r w:rsidR="00BD420F">
                <w:t>036</w:t>
              </w:r>
            </w:ins>
            <w:del w:id="1456" w:author="Pečnik, Klemen" w:date="2022-09-23T21:30:00Z">
              <w:r w:rsidRPr="004B7ADB">
                <w:delText>105</w:delText>
              </w:r>
            </w:del>
          </w:p>
        </w:tc>
        <w:tc>
          <w:tcPr>
            <w:tcW w:w="1965" w:type="dxa"/>
            <w:shd w:val="clear" w:color="auto" w:fill="auto"/>
          </w:tcPr>
          <w:p w14:paraId="794F2F6E" w14:textId="0F3937B9" w:rsidR="00D4666B" w:rsidRPr="00902526" w:rsidRDefault="00D4666B" w:rsidP="00D73EFD">
            <w:pPr>
              <w:pStyle w:val="MDPI42tablebody"/>
            </w:pPr>
            <w:r w:rsidRPr="00E447C7">
              <w:t>0</w:t>
            </w:r>
            <w:r>
              <w:t>.</w:t>
            </w:r>
            <w:ins w:id="1457" w:author="Pečnik, Klemen" w:date="2022-09-23T21:30:00Z">
              <w:r w:rsidR="00D52C83" w:rsidRPr="00E447C7">
                <w:t>0</w:t>
              </w:r>
              <w:r w:rsidR="00E0394B">
                <w:t>16</w:t>
              </w:r>
            </w:ins>
            <w:del w:id="1458" w:author="Pečnik, Klemen" w:date="2022-09-23T21:30:00Z">
              <w:r w:rsidRPr="00E447C7">
                <w:delText>079</w:delText>
              </w:r>
            </w:del>
          </w:p>
        </w:tc>
      </w:tr>
      <w:tr w:rsidR="00D4666B" w:rsidRPr="00213781" w14:paraId="1ED5ED06" w14:textId="77777777" w:rsidTr="00D73EFD">
        <w:tc>
          <w:tcPr>
            <w:tcW w:w="1964" w:type="dxa"/>
            <w:shd w:val="clear" w:color="auto" w:fill="auto"/>
          </w:tcPr>
          <w:p w14:paraId="1AFED0C8" w14:textId="77777777" w:rsidR="00D4666B" w:rsidRDefault="00D4666B">
            <w:pPr>
              <w:pStyle w:val="MDPI42tablebody"/>
              <w:spacing w:line="240" w:lineRule="auto"/>
              <w:rPr>
                <w:color w:val="000000" w:themeColor="text1"/>
                <w:lang w:val="en-GB"/>
              </w:rPr>
              <w:pPrChange w:id="1459" w:author="Pečnik, Klemen" w:date="2022-09-23T21:29:00Z">
                <w:pPr>
                  <w:pStyle w:val="MDPI42tablebody"/>
                </w:pPr>
              </w:pPrChange>
            </w:pPr>
            <w:r>
              <w:rPr>
                <w:color w:val="000000" w:themeColor="text1"/>
                <w:lang w:val="en-GB"/>
              </w:rPr>
              <w:t>Perspicuity</w:t>
            </w:r>
          </w:p>
        </w:tc>
        <w:tc>
          <w:tcPr>
            <w:tcW w:w="1965" w:type="dxa"/>
            <w:shd w:val="clear" w:color="auto" w:fill="auto"/>
          </w:tcPr>
          <w:p w14:paraId="3C9C5B74" w14:textId="211B7DB7" w:rsidR="00D4666B" w:rsidRPr="00902526" w:rsidRDefault="00994A3D" w:rsidP="00D73EFD">
            <w:pPr>
              <w:pStyle w:val="MDPI42tablebody"/>
            </w:pPr>
            <w:ins w:id="1460" w:author="Pečnik, Klemen" w:date="2022-09-23T21:30:00Z">
              <w:r>
                <w:t>2</w:t>
              </w:r>
              <w:r w:rsidR="00D52C83">
                <w:t>.</w:t>
              </w:r>
              <w:r>
                <w:t>047</w:t>
              </w:r>
            </w:ins>
            <w:del w:id="1461" w:author="Pečnik, Klemen" w:date="2022-09-23T21:30:00Z">
              <w:r w:rsidR="00D4666B" w:rsidRPr="004B7ADB">
                <w:delText>1</w:delText>
              </w:r>
              <w:r w:rsidR="00D4666B">
                <w:delText>.</w:delText>
              </w:r>
              <w:r w:rsidR="00D4666B" w:rsidRPr="004B7ADB">
                <w:delText>947</w:delText>
              </w:r>
            </w:del>
          </w:p>
        </w:tc>
        <w:tc>
          <w:tcPr>
            <w:tcW w:w="1965" w:type="dxa"/>
          </w:tcPr>
          <w:p w14:paraId="556D3FF7" w14:textId="36B2903A" w:rsidR="00D4666B" w:rsidRPr="00902526" w:rsidRDefault="00BD420F" w:rsidP="00D73EFD">
            <w:pPr>
              <w:pStyle w:val="MDPI42tablebody"/>
              <w:rPr>
                <w:rFonts w:eastAsia="Calibri"/>
              </w:rPr>
            </w:pPr>
            <w:ins w:id="1462" w:author="Pečnik, Klemen" w:date="2022-09-23T21:30:00Z">
              <w:r>
                <w:t>1</w:t>
              </w:r>
              <w:r w:rsidR="00D52C83">
                <w:t>.</w:t>
              </w:r>
              <w:r w:rsidR="00103349">
                <w:t>903</w:t>
              </w:r>
            </w:ins>
            <w:del w:id="1463" w:author="Pečnik, Klemen" w:date="2022-09-23T21:30:00Z">
              <w:r w:rsidR="00D4666B" w:rsidRPr="004B7ADB">
                <w:delText>2</w:delText>
              </w:r>
              <w:r w:rsidR="00D4666B">
                <w:delText>.</w:delText>
              </w:r>
              <w:r w:rsidR="00D4666B" w:rsidRPr="004B7ADB">
                <w:delText>026</w:delText>
              </w:r>
            </w:del>
          </w:p>
        </w:tc>
        <w:tc>
          <w:tcPr>
            <w:tcW w:w="1965" w:type="dxa"/>
            <w:shd w:val="clear" w:color="auto" w:fill="auto"/>
          </w:tcPr>
          <w:p w14:paraId="5B3BC3DD" w14:textId="7B53C421" w:rsidR="00D4666B" w:rsidRPr="00902526" w:rsidRDefault="00D4666B" w:rsidP="00D73EFD">
            <w:pPr>
              <w:pStyle w:val="MDPI42tablebody"/>
            </w:pPr>
            <w:r w:rsidRPr="00E447C7">
              <w:t>0</w:t>
            </w:r>
            <w:r>
              <w:t>.</w:t>
            </w:r>
            <w:ins w:id="1464" w:author="Pečnik, Klemen" w:date="2022-09-23T21:30:00Z">
              <w:r w:rsidR="00E0394B">
                <w:t>117</w:t>
              </w:r>
            </w:ins>
            <w:del w:id="1465" w:author="Pečnik, Klemen" w:date="2022-09-23T21:30:00Z">
              <w:r w:rsidRPr="00E447C7">
                <w:delText>079</w:delText>
              </w:r>
            </w:del>
          </w:p>
        </w:tc>
      </w:tr>
      <w:tr w:rsidR="00D4666B" w:rsidRPr="00213781" w14:paraId="2C8D5D2C" w14:textId="77777777" w:rsidTr="00D73EFD">
        <w:tc>
          <w:tcPr>
            <w:tcW w:w="1964" w:type="dxa"/>
            <w:shd w:val="clear" w:color="auto" w:fill="auto"/>
          </w:tcPr>
          <w:p w14:paraId="0FF2BCB3" w14:textId="77777777" w:rsidR="00D4666B" w:rsidRDefault="00D4666B">
            <w:pPr>
              <w:pStyle w:val="MDPI42tablebody"/>
              <w:spacing w:line="240" w:lineRule="auto"/>
              <w:rPr>
                <w:color w:val="000000" w:themeColor="text1"/>
                <w:lang w:val="en-GB"/>
              </w:rPr>
              <w:pPrChange w:id="1466" w:author="Pečnik, Klemen" w:date="2022-09-23T21:29:00Z">
                <w:pPr>
                  <w:pStyle w:val="MDPI42tablebody"/>
                </w:pPr>
              </w:pPrChange>
            </w:pPr>
            <w:r>
              <w:rPr>
                <w:color w:val="000000" w:themeColor="text1"/>
                <w:lang w:val="en-GB"/>
              </w:rPr>
              <w:t>Efficiency</w:t>
            </w:r>
          </w:p>
        </w:tc>
        <w:tc>
          <w:tcPr>
            <w:tcW w:w="1965" w:type="dxa"/>
            <w:shd w:val="clear" w:color="auto" w:fill="auto"/>
          </w:tcPr>
          <w:p w14:paraId="6E3DD75F" w14:textId="579815A1" w:rsidR="00D4666B" w:rsidRPr="00902526" w:rsidRDefault="00330588" w:rsidP="00D73EFD">
            <w:pPr>
              <w:pStyle w:val="MDPI42tablebody"/>
            </w:pPr>
            <w:ins w:id="1467" w:author="Pečnik, Klemen" w:date="2022-09-23T21:30:00Z">
              <w:r>
                <w:t>2</w:t>
              </w:r>
              <w:r w:rsidR="00D52C83">
                <w:t>.</w:t>
              </w:r>
              <w:r>
                <w:t>016</w:t>
              </w:r>
            </w:ins>
            <w:del w:id="1468" w:author="Pečnik, Klemen" w:date="2022-09-23T21:30:00Z">
              <w:r w:rsidR="00D4666B" w:rsidRPr="004B7ADB">
                <w:delText>1</w:delText>
              </w:r>
              <w:r w:rsidR="00D4666B">
                <w:delText>.</w:delText>
              </w:r>
              <w:r w:rsidR="00D4666B" w:rsidRPr="004B7ADB">
                <w:delText>868</w:delText>
              </w:r>
            </w:del>
          </w:p>
        </w:tc>
        <w:tc>
          <w:tcPr>
            <w:tcW w:w="1965" w:type="dxa"/>
          </w:tcPr>
          <w:p w14:paraId="557C4821" w14:textId="0082B435" w:rsidR="00D4666B" w:rsidRPr="00902526" w:rsidRDefault="00103349" w:rsidP="00D73EFD">
            <w:pPr>
              <w:pStyle w:val="MDPI42tablebody"/>
              <w:rPr>
                <w:rFonts w:eastAsia="Calibri"/>
              </w:rPr>
            </w:pPr>
            <w:ins w:id="1469" w:author="Pečnik, Klemen" w:date="2022-09-23T21:30:00Z">
              <w:r>
                <w:t>1</w:t>
              </w:r>
              <w:r w:rsidR="00D52C83">
                <w:t>.</w:t>
              </w:r>
              <w:r w:rsidR="00490E25">
                <w:t>938</w:t>
              </w:r>
            </w:ins>
            <w:del w:id="1470" w:author="Pečnik, Klemen" w:date="2022-09-23T21:30:00Z">
              <w:r w:rsidR="00D4666B" w:rsidRPr="004B7ADB">
                <w:delText>2</w:delText>
              </w:r>
              <w:r w:rsidR="00D4666B">
                <w:delText>.</w:delText>
              </w:r>
              <w:r w:rsidR="00D4666B" w:rsidRPr="004B7ADB">
                <w:delText>013</w:delText>
              </w:r>
            </w:del>
          </w:p>
        </w:tc>
        <w:tc>
          <w:tcPr>
            <w:tcW w:w="1965" w:type="dxa"/>
            <w:shd w:val="clear" w:color="auto" w:fill="auto"/>
          </w:tcPr>
          <w:p w14:paraId="1BE7F421" w14:textId="31480C41" w:rsidR="00D4666B" w:rsidRPr="00902526" w:rsidRDefault="00D4666B" w:rsidP="00D73EFD">
            <w:pPr>
              <w:pStyle w:val="MDPI42tablebody"/>
            </w:pPr>
            <w:r w:rsidRPr="00E447C7">
              <w:t>0</w:t>
            </w:r>
            <w:r>
              <w:t>.</w:t>
            </w:r>
            <w:ins w:id="1471" w:author="Pečnik, Klemen" w:date="2022-09-23T21:30:00Z">
              <w:r w:rsidR="00CD0623">
                <w:t>078</w:t>
              </w:r>
            </w:ins>
            <w:del w:id="1472" w:author="Pečnik, Klemen" w:date="2022-09-23T21:30:00Z">
              <w:r w:rsidRPr="00E447C7">
                <w:delText>145</w:delText>
              </w:r>
            </w:del>
          </w:p>
        </w:tc>
      </w:tr>
      <w:tr w:rsidR="00D4666B" w:rsidRPr="00213781" w14:paraId="650D1891" w14:textId="77777777" w:rsidTr="00D73EFD">
        <w:tc>
          <w:tcPr>
            <w:tcW w:w="1964" w:type="dxa"/>
            <w:shd w:val="clear" w:color="auto" w:fill="auto"/>
          </w:tcPr>
          <w:p w14:paraId="463C29E4" w14:textId="77777777" w:rsidR="00D4666B" w:rsidRDefault="00D4666B">
            <w:pPr>
              <w:pStyle w:val="MDPI42tablebody"/>
              <w:spacing w:line="240" w:lineRule="auto"/>
              <w:rPr>
                <w:color w:val="000000" w:themeColor="text1"/>
                <w:lang w:val="en-GB"/>
              </w:rPr>
              <w:pPrChange w:id="1473" w:author="Pečnik, Klemen" w:date="2022-09-23T21:29:00Z">
                <w:pPr>
                  <w:pStyle w:val="MDPI42tablebody"/>
                </w:pPr>
              </w:pPrChange>
            </w:pPr>
            <w:r>
              <w:rPr>
                <w:color w:val="000000" w:themeColor="text1"/>
                <w:lang w:val="en-GB"/>
              </w:rPr>
              <w:t>Dependability</w:t>
            </w:r>
          </w:p>
        </w:tc>
        <w:tc>
          <w:tcPr>
            <w:tcW w:w="1965" w:type="dxa"/>
            <w:shd w:val="clear" w:color="auto" w:fill="auto"/>
          </w:tcPr>
          <w:p w14:paraId="0D1FDF8E" w14:textId="340AD988" w:rsidR="00D4666B" w:rsidRPr="00902526" w:rsidRDefault="00D4666B" w:rsidP="00D73EFD">
            <w:pPr>
              <w:pStyle w:val="MDPI42tablebody"/>
            </w:pPr>
            <w:r w:rsidRPr="004B7ADB">
              <w:t>1</w:t>
            </w:r>
            <w:r>
              <w:t>.</w:t>
            </w:r>
            <w:ins w:id="1474" w:author="Pečnik, Klemen" w:date="2022-09-23T21:30:00Z">
              <w:r w:rsidR="008F7FF6">
                <w:t>789</w:t>
              </w:r>
            </w:ins>
            <w:del w:id="1475" w:author="Pečnik, Klemen" w:date="2022-09-23T21:30:00Z">
              <w:r>
                <w:delText>592</w:delText>
              </w:r>
            </w:del>
          </w:p>
        </w:tc>
        <w:tc>
          <w:tcPr>
            <w:tcW w:w="1965" w:type="dxa"/>
          </w:tcPr>
          <w:p w14:paraId="1AD00841" w14:textId="1F47F310" w:rsidR="00D4666B" w:rsidRPr="00902526" w:rsidRDefault="00D4666B" w:rsidP="00D73EFD">
            <w:pPr>
              <w:pStyle w:val="MDPI42tablebody"/>
              <w:rPr>
                <w:rFonts w:eastAsia="Calibri"/>
              </w:rPr>
            </w:pPr>
            <w:r w:rsidRPr="004B7ADB">
              <w:t>1</w:t>
            </w:r>
            <w:r>
              <w:t>.</w:t>
            </w:r>
            <w:ins w:id="1476" w:author="Pečnik, Klemen" w:date="2022-09-23T21:30:00Z">
              <w:r w:rsidR="001E5CB7">
                <w:t>609</w:t>
              </w:r>
            </w:ins>
            <w:del w:id="1477" w:author="Pečnik, Klemen" w:date="2022-09-23T21:30:00Z">
              <w:r w:rsidRPr="004B7ADB">
                <w:delText>895</w:delText>
              </w:r>
            </w:del>
          </w:p>
        </w:tc>
        <w:tc>
          <w:tcPr>
            <w:tcW w:w="1965" w:type="dxa"/>
            <w:shd w:val="clear" w:color="auto" w:fill="auto"/>
          </w:tcPr>
          <w:p w14:paraId="39D96BE6" w14:textId="264474EF" w:rsidR="00D4666B" w:rsidRPr="00902526" w:rsidRDefault="00D4666B" w:rsidP="00D73EFD">
            <w:pPr>
              <w:pStyle w:val="MDPI42tablebody"/>
            </w:pPr>
            <w:r w:rsidRPr="00E447C7">
              <w:t>0</w:t>
            </w:r>
            <w:r>
              <w:t>.</w:t>
            </w:r>
            <w:ins w:id="1478" w:author="Pečnik, Klemen" w:date="2022-09-23T21:30:00Z">
              <w:r w:rsidR="00CD0623">
                <w:t>180</w:t>
              </w:r>
            </w:ins>
            <w:del w:id="1479" w:author="Pečnik, Klemen" w:date="2022-09-23T21:30:00Z">
              <w:r>
                <w:delText>303</w:delText>
              </w:r>
            </w:del>
          </w:p>
        </w:tc>
      </w:tr>
      <w:tr w:rsidR="00D4666B" w:rsidRPr="00213781" w14:paraId="34BAE944" w14:textId="77777777" w:rsidTr="00D73EFD">
        <w:tc>
          <w:tcPr>
            <w:tcW w:w="1964" w:type="dxa"/>
            <w:shd w:val="clear" w:color="auto" w:fill="auto"/>
          </w:tcPr>
          <w:p w14:paraId="42744D7D" w14:textId="77777777" w:rsidR="00D4666B" w:rsidRDefault="00D4666B">
            <w:pPr>
              <w:pStyle w:val="MDPI42tablebody"/>
              <w:spacing w:line="240" w:lineRule="auto"/>
              <w:rPr>
                <w:color w:val="000000" w:themeColor="text1"/>
                <w:lang w:val="en-GB"/>
              </w:rPr>
              <w:pPrChange w:id="1480" w:author="Pečnik, Klemen" w:date="2022-09-23T21:29:00Z">
                <w:pPr>
                  <w:pStyle w:val="MDPI42tablebody"/>
                </w:pPr>
              </w:pPrChange>
            </w:pPr>
            <w:r>
              <w:rPr>
                <w:color w:val="000000" w:themeColor="text1"/>
                <w:lang w:val="en-GB"/>
              </w:rPr>
              <w:t>Stimulation</w:t>
            </w:r>
          </w:p>
        </w:tc>
        <w:tc>
          <w:tcPr>
            <w:tcW w:w="1965" w:type="dxa"/>
            <w:shd w:val="clear" w:color="auto" w:fill="auto"/>
          </w:tcPr>
          <w:p w14:paraId="02CD93F3" w14:textId="2B46B4ED" w:rsidR="00D4666B" w:rsidRPr="00902526" w:rsidRDefault="00D4666B" w:rsidP="00D73EFD">
            <w:pPr>
              <w:pStyle w:val="MDPI42tablebody"/>
            </w:pPr>
            <w:r w:rsidRPr="004B7ADB">
              <w:t>2</w:t>
            </w:r>
            <w:r>
              <w:t>.</w:t>
            </w:r>
            <w:ins w:id="1481" w:author="Pečnik, Klemen" w:date="2022-09-23T21:30:00Z">
              <w:r w:rsidR="008F7FF6">
                <w:t>000</w:t>
              </w:r>
            </w:ins>
            <w:del w:id="1482" w:author="Pečnik, Klemen" w:date="2022-09-23T21:30:00Z">
              <w:r w:rsidRPr="004B7ADB">
                <w:delText>171</w:delText>
              </w:r>
            </w:del>
          </w:p>
        </w:tc>
        <w:tc>
          <w:tcPr>
            <w:tcW w:w="1965" w:type="dxa"/>
          </w:tcPr>
          <w:p w14:paraId="23B17518" w14:textId="5297BDDA" w:rsidR="00D4666B" w:rsidRPr="00902526" w:rsidRDefault="00D4666B" w:rsidP="00D73EFD">
            <w:pPr>
              <w:pStyle w:val="MDPI42tablebody"/>
              <w:rPr>
                <w:rFonts w:eastAsia="Calibri"/>
              </w:rPr>
            </w:pPr>
            <w:r w:rsidRPr="004B7ADB">
              <w:t>2</w:t>
            </w:r>
            <w:r>
              <w:t>.</w:t>
            </w:r>
            <w:ins w:id="1483" w:author="Pečnik, Klemen" w:date="2022-09-23T21:30:00Z">
              <w:r w:rsidR="00043760">
                <w:t>039</w:t>
              </w:r>
            </w:ins>
            <w:del w:id="1484" w:author="Pečnik, Klemen" w:date="2022-09-23T21:30:00Z">
              <w:r w:rsidRPr="004B7ADB">
                <w:delText>197</w:delText>
              </w:r>
            </w:del>
          </w:p>
        </w:tc>
        <w:tc>
          <w:tcPr>
            <w:tcW w:w="1965" w:type="dxa"/>
            <w:shd w:val="clear" w:color="auto" w:fill="auto"/>
          </w:tcPr>
          <w:p w14:paraId="69E5ECD0" w14:textId="213C773C" w:rsidR="00D4666B" w:rsidRPr="00902526" w:rsidRDefault="00133190" w:rsidP="00D73EFD">
            <w:pPr>
              <w:pStyle w:val="MDPI42tablebody"/>
            </w:pPr>
            <w:ins w:id="1485" w:author="Pečnik, Klemen" w:date="2022-09-23T21:30:00Z">
              <w:r>
                <w:t>-</w:t>
              </w:r>
            </w:ins>
            <w:r w:rsidR="00D4666B" w:rsidRPr="00E447C7">
              <w:t>0</w:t>
            </w:r>
            <w:r w:rsidR="00D4666B">
              <w:t>.</w:t>
            </w:r>
            <w:ins w:id="1486" w:author="Pečnik, Klemen" w:date="2022-09-23T21:30:00Z">
              <w:r w:rsidR="00D52C83" w:rsidRPr="00E447C7">
                <w:t>0</w:t>
              </w:r>
              <w:r>
                <w:t>39</w:t>
              </w:r>
            </w:ins>
            <w:del w:id="1487" w:author="Pečnik, Klemen" w:date="2022-09-23T21:30:00Z">
              <w:r w:rsidR="00D4666B" w:rsidRPr="00E447C7">
                <w:delText>026</w:delText>
              </w:r>
            </w:del>
          </w:p>
        </w:tc>
      </w:tr>
      <w:tr w:rsidR="00D4666B" w:rsidRPr="00213781" w14:paraId="6586EBC5" w14:textId="77777777" w:rsidTr="00D73EFD">
        <w:tc>
          <w:tcPr>
            <w:tcW w:w="1964" w:type="dxa"/>
            <w:shd w:val="clear" w:color="auto" w:fill="auto"/>
          </w:tcPr>
          <w:p w14:paraId="0193994B" w14:textId="77777777" w:rsidR="00D4666B" w:rsidRPr="00AD1525" w:rsidRDefault="00D4666B">
            <w:pPr>
              <w:pStyle w:val="MDPI42tablebody"/>
              <w:spacing w:line="240" w:lineRule="auto"/>
              <w:rPr>
                <w:color w:val="000000" w:themeColor="text1"/>
                <w:lang w:val="en-GB"/>
              </w:rPr>
              <w:pPrChange w:id="1488" w:author="Pečnik, Klemen" w:date="2022-09-23T21:29:00Z">
                <w:pPr>
                  <w:pStyle w:val="MDPI42tablebody"/>
                </w:pPr>
              </w:pPrChange>
            </w:pPr>
            <w:r>
              <w:rPr>
                <w:color w:val="000000" w:themeColor="text1"/>
                <w:lang w:val="en-GB"/>
              </w:rPr>
              <w:t>Novelty</w:t>
            </w:r>
          </w:p>
        </w:tc>
        <w:tc>
          <w:tcPr>
            <w:tcW w:w="1965" w:type="dxa"/>
            <w:shd w:val="clear" w:color="auto" w:fill="auto"/>
          </w:tcPr>
          <w:p w14:paraId="166C7F95" w14:textId="27B7024E" w:rsidR="00D4666B" w:rsidRPr="00902526" w:rsidRDefault="00D4666B" w:rsidP="00D73EFD">
            <w:pPr>
              <w:pStyle w:val="MDPI42tablebody"/>
            </w:pPr>
            <w:r w:rsidRPr="004B7ADB">
              <w:t>2</w:t>
            </w:r>
            <w:r>
              <w:t>.</w:t>
            </w:r>
            <w:ins w:id="1489" w:author="Pečnik, Klemen" w:date="2022-09-23T21:30:00Z">
              <w:r w:rsidR="00D52C83" w:rsidRPr="004B7ADB">
                <w:t>2</w:t>
              </w:r>
              <w:r w:rsidR="008F7FF6">
                <w:t>34</w:t>
              </w:r>
            </w:ins>
            <w:del w:id="1490" w:author="Pečnik, Klemen" w:date="2022-09-23T21:30:00Z">
              <w:r w:rsidRPr="004B7ADB">
                <w:delText>289</w:delText>
              </w:r>
            </w:del>
          </w:p>
        </w:tc>
        <w:tc>
          <w:tcPr>
            <w:tcW w:w="1965" w:type="dxa"/>
          </w:tcPr>
          <w:p w14:paraId="5B67267C" w14:textId="32E02515" w:rsidR="00D4666B" w:rsidRPr="00902526" w:rsidRDefault="00D4666B" w:rsidP="00D73EFD">
            <w:pPr>
              <w:pStyle w:val="MDPI42tablebody"/>
              <w:rPr>
                <w:rFonts w:eastAsia="Calibri"/>
              </w:rPr>
            </w:pPr>
            <w:r w:rsidRPr="004B7ADB">
              <w:t>2</w:t>
            </w:r>
            <w:r>
              <w:t>.</w:t>
            </w:r>
            <w:ins w:id="1491" w:author="Pečnik, Klemen" w:date="2022-09-23T21:30:00Z">
              <w:r w:rsidR="00043760">
                <w:t>273</w:t>
              </w:r>
            </w:ins>
            <w:del w:id="1492" w:author="Pečnik, Klemen" w:date="2022-09-23T21:30:00Z">
              <w:r w:rsidRPr="004B7ADB">
                <w:delText>329</w:delText>
              </w:r>
            </w:del>
          </w:p>
        </w:tc>
        <w:tc>
          <w:tcPr>
            <w:tcW w:w="1965" w:type="dxa"/>
            <w:shd w:val="clear" w:color="auto" w:fill="auto"/>
          </w:tcPr>
          <w:p w14:paraId="1F3C4099" w14:textId="5BFB59B0" w:rsidR="00D4666B" w:rsidRPr="00902526" w:rsidRDefault="00133190" w:rsidP="00D73EFD">
            <w:pPr>
              <w:pStyle w:val="MDPI42tablebody"/>
            </w:pPr>
            <w:ins w:id="1493" w:author="Pečnik, Klemen" w:date="2022-09-23T21:30:00Z">
              <w:r>
                <w:t>-</w:t>
              </w:r>
            </w:ins>
            <w:r w:rsidR="00D4666B" w:rsidRPr="00E447C7">
              <w:t>0</w:t>
            </w:r>
            <w:r w:rsidR="00D4666B">
              <w:t>.</w:t>
            </w:r>
            <w:r w:rsidR="00D4666B" w:rsidRPr="00E447C7">
              <w:t>039</w:t>
            </w:r>
          </w:p>
        </w:tc>
      </w:tr>
    </w:tbl>
    <w:p w14:paraId="040FDBA2" w14:textId="1B104DB1" w:rsidR="00D4666B" w:rsidRDefault="00D4666B" w:rsidP="00D4666B">
      <w:pPr>
        <w:pStyle w:val="MDPI34textspacebefore"/>
        <w:rPr>
          <w:rPrChange w:id="1494" w:author="Pečnik, Klemen" w:date="2022-09-23T21:29:00Z">
            <w:rPr>
              <w:color w:val="000000" w:themeColor="text1"/>
            </w:rPr>
          </w:rPrChange>
        </w:rPr>
      </w:pPr>
      <w:r>
        <w:t>Again, the</w:t>
      </w:r>
      <w:r w:rsidRPr="00213781">
        <w:t xml:space="preserve"> results of </w:t>
      </w:r>
      <w:r>
        <w:rPr>
          <w:color w:val="000000" w:themeColor="text1"/>
        </w:rPr>
        <w:t>both UEQ</w:t>
      </w:r>
      <w:r>
        <w:rPr>
          <w:i/>
          <w:color w:val="000000" w:themeColor="text1"/>
        </w:rPr>
        <w:t xml:space="preserve"> </w:t>
      </w:r>
      <w:r w:rsidRPr="00B608FB">
        <w:rPr>
          <w:iCs/>
          <w:color w:val="000000" w:themeColor="text1"/>
        </w:rPr>
        <w:t>versions</w:t>
      </w:r>
      <w:r w:rsidRPr="00213781">
        <w:t xml:space="preserve"> </w:t>
      </w:r>
      <w:r>
        <w:t>were</w:t>
      </w:r>
      <w:r w:rsidRPr="00213781">
        <w:t xml:space="preserve"> comparable</w:t>
      </w:r>
      <w:r>
        <w:t>,</w:t>
      </w:r>
      <w:r w:rsidRPr="00213781">
        <w:t xml:space="preserve"> </w:t>
      </w:r>
      <w:r>
        <w:t>with</w:t>
      </w:r>
      <w:r w:rsidRPr="00213781">
        <w:t xml:space="preserve"> the </w:t>
      </w:r>
      <w:ins w:id="1495" w:author="Pečnik, Klemen" w:date="2022-09-23T21:30:00Z">
        <w:r w:rsidR="003C0BAF">
          <w:t xml:space="preserve">absolute </w:t>
        </w:r>
      </w:ins>
      <w:r w:rsidRPr="00213781">
        <w:t xml:space="preserve">difference in values for individual UEQ scales </w:t>
      </w:r>
      <w:r>
        <w:t>being</w:t>
      </w:r>
      <w:r w:rsidRPr="00213781">
        <w:t xml:space="preserve"> between 0.</w:t>
      </w:r>
      <w:ins w:id="1496" w:author="Pečnik, Klemen" w:date="2022-09-23T21:30:00Z">
        <w:r w:rsidR="00DE05E9">
          <w:t>039</w:t>
        </w:r>
      </w:ins>
      <w:del w:id="1497" w:author="Pečnik, Klemen" w:date="2022-09-23T21:30:00Z">
        <w:r>
          <w:delText>26</w:delText>
        </w:r>
      </w:del>
      <w:r w:rsidRPr="00213781">
        <w:t xml:space="preserve"> (</w:t>
      </w:r>
      <w:r>
        <w:t>Stimulation</w:t>
      </w:r>
      <w:ins w:id="1498" w:author="Pečnik, Klemen" w:date="2022-09-23T21:30:00Z">
        <w:r w:rsidR="00DE05E9">
          <w:t xml:space="preserve"> </w:t>
        </w:r>
        <w:r w:rsidR="00871EB1">
          <w:t>and Novelty</w:t>
        </w:r>
      </w:ins>
      <w:r w:rsidRPr="00213781">
        <w:t>) and 0.</w:t>
      </w:r>
      <w:ins w:id="1499" w:author="Pečnik, Klemen" w:date="2022-09-23T21:30:00Z">
        <w:r w:rsidR="00832548">
          <w:t>180</w:t>
        </w:r>
      </w:ins>
      <w:del w:id="1500" w:author="Pečnik, Klemen" w:date="2022-09-23T21:30:00Z">
        <w:r>
          <w:delText>303</w:delText>
        </w:r>
      </w:del>
      <w:r w:rsidRPr="00213781">
        <w:t xml:space="preserve"> (</w:t>
      </w:r>
      <w:r>
        <w:t>Dependability</w:t>
      </w:r>
      <w:r w:rsidRPr="00213781">
        <w:t xml:space="preserve">). </w:t>
      </w:r>
      <w:r w:rsidRPr="00213781">
        <w:rPr>
          <w:color w:val="000000" w:themeColor="text1"/>
        </w:rPr>
        <w:t xml:space="preserve">This </w:t>
      </w:r>
      <w:r>
        <w:rPr>
          <w:color w:val="000000" w:themeColor="text1"/>
        </w:rPr>
        <w:t>also</w:t>
      </w:r>
      <w:r w:rsidRPr="00213781">
        <w:rPr>
          <w:color w:val="000000" w:themeColor="text1"/>
        </w:rPr>
        <w:t xml:space="preserve"> seems </w:t>
      </w:r>
      <w:r>
        <w:rPr>
          <w:color w:val="000000" w:themeColor="text1"/>
        </w:rPr>
        <w:t xml:space="preserve">to be </w:t>
      </w:r>
      <w:r w:rsidRPr="00213781">
        <w:rPr>
          <w:color w:val="000000" w:themeColor="text1"/>
        </w:rPr>
        <w:t xml:space="preserve">a good result, </w:t>
      </w:r>
      <w:r>
        <w:rPr>
          <w:color w:val="000000" w:themeColor="text1"/>
        </w:rPr>
        <w:t xml:space="preserve">especially </w:t>
      </w:r>
      <w:r w:rsidRPr="00213781">
        <w:rPr>
          <w:color w:val="000000" w:themeColor="text1"/>
        </w:rPr>
        <w:t xml:space="preserve">considering </w:t>
      </w:r>
      <w:r>
        <w:rPr>
          <w:color w:val="000000" w:themeColor="text1"/>
        </w:rPr>
        <w:t xml:space="preserve">that UEQ scale results are in practice interpreted </w:t>
      </w:r>
      <w:r w:rsidRPr="00213781">
        <w:rPr>
          <w:color w:val="000000" w:themeColor="text1"/>
        </w:rPr>
        <w:t xml:space="preserve">as </w:t>
      </w:r>
      <w:r>
        <w:rPr>
          <w:color w:val="000000" w:themeColor="text1"/>
        </w:rPr>
        <w:t xml:space="preserve">excellent, good, above average, below average, </w:t>
      </w:r>
      <w:ins w:id="1501" w:author="Pečnik, Klemen" w:date="2022-09-23T21:30:00Z">
        <w:r w:rsidR="00170D71">
          <w:rPr>
            <w:color w:val="000000" w:themeColor="text1"/>
          </w:rPr>
          <w:t>or</w:t>
        </w:r>
        <w:r w:rsidR="00D52C83">
          <w:rPr>
            <w:color w:val="000000" w:themeColor="text1"/>
          </w:rPr>
          <w:t xml:space="preserve"> </w:t>
        </w:r>
      </w:ins>
      <w:r>
        <w:rPr>
          <w:color w:val="000000" w:themeColor="text1"/>
        </w:rPr>
        <w:t xml:space="preserve">bad, as presented </w:t>
      </w:r>
      <w:r w:rsidRPr="00C96B99">
        <w:rPr>
          <w:color w:val="000000" w:themeColor="text1"/>
        </w:rPr>
        <w:t xml:space="preserve">in </w:t>
      </w:r>
      <w:r w:rsidRPr="00FF1354">
        <w:rPr>
          <w:color w:val="000000" w:themeColor="text1"/>
        </w:rPr>
        <w:fldChar w:fldCharType="begin"/>
      </w:r>
      <w:r w:rsidRPr="00FF1354">
        <w:rPr>
          <w:color w:val="000000" w:themeColor="text1"/>
        </w:rPr>
        <w:instrText xml:space="preserve"> REF _Ref112348931 \h  \* MERGEFORMAT </w:instrText>
      </w:r>
      <w:r w:rsidRPr="00FF1354">
        <w:rPr>
          <w:color w:val="000000" w:themeColor="text1"/>
        </w:rPr>
      </w:r>
      <w:r w:rsidRPr="00FF1354">
        <w:rPr>
          <w:color w:val="000000" w:themeColor="text1"/>
        </w:rPr>
        <w:fldChar w:fldCharType="separate"/>
      </w:r>
      <w:ins w:id="1502" w:author="Pečnik, Klemen" w:date="2022-09-24T05:03:00Z">
        <w:r w:rsidR="003514C4" w:rsidRPr="003514C4">
          <w:rPr>
            <w:rPrChange w:id="1503" w:author="Pečnik, Klemen" w:date="2022-09-24T05:03:00Z">
              <w:rPr>
                <w:b/>
              </w:rPr>
            </w:rPrChange>
          </w:rPr>
          <w:t xml:space="preserve">Figure </w:t>
        </w:r>
        <w:r w:rsidR="003514C4" w:rsidRPr="003514C4">
          <w:rPr>
            <w:noProof/>
            <w:rPrChange w:id="1504" w:author="Pečnik, Klemen" w:date="2022-09-24T05:03:00Z">
              <w:rPr>
                <w:b/>
                <w:noProof/>
              </w:rPr>
            </w:rPrChange>
          </w:rPr>
          <w:t>17</w:t>
        </w:r>
      </w:ins>
      <w:del w:id="1505" w:author="Pečnik, Klemen" w:date="2022-09-24T02:57:00Z">
        <w:r w:rsidR="00321AC6" w:rsidRPr="00FF1354" w:rsidDel="009A2E63">
          <w:delText xml:space="preserve">Figure </w:delText>
        </w:r>
      </w:del>
      <w:r w:rsidRPr="00FF1354">
        <w:rPr>
          <w:color w:val="000000" w:themeColor="text1"/>
        </w:rPr>
        <w:fldChar w:fldCharType="end"/>
      </w:r>
      <w:r w:rsidRPr="00FF1354">
        <w:rPr>
          <w:color w:val="000000" w:themeColor="text1"/>
        </w:rPr>
        <w:t>.</w:t>
      </w:r>
      <w:del w:id="1506" w:author="Pečnik, Klemen" w:date="2022-09-23T21:30:00Z">
        <w:r>
          <w:rPr>
            <w:color w:val="000000" w:themeColor="text1"/>
          </w:rPr>
          <w:delText xml:space="preserve"> </w:delText>
        </w:r>
      </w:del>
    </w:p>
    <w:p w14:paraId="587934E1" w14:textId="77777777" w:rsidR="00D52C83" w:rsidRDefault="00D52C83">
      <w:pPr>
        <w:pStyle w:val="MDPI51figurecaption"/>
        <w:rPr>
          <w:ins w:id="1507" w:author="Pečnik, Klemen" w:date="2022-09-23T21:30:00Z"/>
        </w:rPr>
        <w:pPrChange w:id="1508" w:author="Juvan, Žana" w:date="2022-09-26T08:46:00Z">
          <w:pPr>
            <w:pStyle w:val="MDPI34textspacebefore"/>
            <w:keepNext/>
            <w:ind w:firstLine="86"/>
          </w:pPr>
        </w:pPrChange>
      </w:pPr>
      <w:ins w:id="1509" w:author="Pečnik, Klemen" w:date="2022-09-23T21:30:00Z">
        <w:r>
          <w:rPr>
            <w:noProof/>
          </w:rPr>
          <w:drawing>
            <wp:inline distT="0" distB="0" distL="0" distR="0" wp14:anchorId="3CEE8084" wp14:editId="72DD997B">
              <wp:extent cx="4988560" cy="1944477"/>
              <wp:effectExtent l="0" t="0" r="15240" b="11430"/>
              <wp:docPr id="31" name="Chart 31">
                <a:extLst xmlns:a="http://schemas.openxmlformats.org/drawingml/2006/main">
                  <a:ext uri="{FF2B5EF4-FFF2-40B4-BE49-F238E27FC236}">
                    <a16:creationId xmlns:a16="http://schemas.microsoft.com/office/drawing/2014/main" id="{00000000-0008-0000-0600-000005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ins>
    </w:p>
    <w:p w14:paraId="6F697B03" w14:textId="77777777" w:rsidR="00D4666B" w:rsidRDefault="00D4666B" w:rsidP="00D4666B">
      <w:pPr>
        <w:pStyle w:val="MDPI34textspacebefore"/>
        <w:keepNext/>
        <w:ind w:firstLine="86"/>
        <w:rPr>
          <w:del w:id="1510" w:author="Pečnik, Klemen" w:date="2022-09-23T21:30:00Z"/>
        </w:rPr>
      </w:pPr>
      <w:del w:id="1511" w:author="Pečnik, Klemen" w:date="2022-09-23T21:30:00Z">
        <w:r>
          <w:rPr>
            <w:noProof/>
          </w:rPr>
          <w:drawing>
            <wp:inline distT="0" distB="0" distL="0" distR="0" wp14:anchorId="5C25B978" wp14:editId="47E3544E">
              <wp:extent cx="4931410" cy="1301262"/>
              <wp:effectExtent l="0" t="0" r="2540" b="13335"/>
              <wp:docPr id="4" name="Chart 4">
                <a:extLst xmlns:a="http://schemas.openxmlformats.org/drawingml/2006/main">
                  <a:ext uri="{FF2B5EF4-FFF2-40B4-BE49-F238E27FC236}">
                    <a16:creationId xmlns:a16="http://schemas.microsoft.com/office/drawing/2014/main" id="{00000000-0008-0000-0600-000005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del>
    </w:p>
    <w:p w14:paraId="3CA125E4" w14:textId="6D3CB0BB" w:rsidR="00D4666B" w:rsidRPr="002C76BF" w:rsidRDefault="00D4666B" w:rsidP="00D4666B">
      <w:pPr>
        <w:pStyle w:val="MDPI51figurecaption"/>
        <w:rPr>
          <w:b/>
          <w:bCs w:val="0"/>
        </w:rPr>
      </w:pPr>
      <w:bookmarkStart w:id="1512" w:name="_Ref112348931"/>
      <w:r w:rsidRPr="00C96B99">
        <w:rPr>
          <w:b/>
        </w:rPr>
        <w:t xml:space="preserve">Figure </w:t>
      </w:r>
      <w:r w:rsidRPr="00C96B99">
        <w:rPr>
          <w:b/>
          <w:bCs w:val="0"/>
        </w:rPr>
        <w:fldChar w:fldCharType="begin"/>
      </w:r>
      <w:r w:rsidRPr="00C96B99">
        <w:rPr>
          <w:b/>
        </w:rPr>
        <w:instrText xml:space="preserve"> SEQ Figure \* ARABIC </w:instrText>
      </w:r>
      <w:r w:rsidRPr="00C96B99">
        <w:rPr>
          <w:b/>
          <w:bCs w:val="0"/>
        </w:rPr>
        <w:fldChar w:fldCharType="separate"/>
      </w:r>
      <w:ins w:id="1513" w:author="Pečnik, Klemen" w:date="2022-09-24T05:03:00Z">
        <w:r w:rsidR="003514C4">
          <w:rPr>
            <w:b/>
            <w:noProof/>
          </w:rPr>
          <w:t>17</w:t>
        </w:r>
      </w:ins>
      <w:r w:rsidRPr="00C96B99">
        <w:rPr>
          <w:b/>
          <w:bCs w:val="0"/>
        </w:rPr>
        <w:fldChar w:fldCharType="end"/>
      </w:r>
      <w:bookmarkEnd w:id="1512"/>
      <w:r w:rsidRPr="00C96B99">
        <w:rPr>
          <w:b/>
        </w:rPr>
        <w:t xml:space="preserve">. </w:t>
      </w:r>
      <w:r w:rsidRPr="00C96B99">
        <w:t xml:space="preserve">UEQ </w:t>
      </w:r>
      <w:ins w:id="1514" w:author="Pečnik, Klemen" w:date="2022-09-23T21:30:00Z">
        <w:r w:rsidR="00240994">
          <w:t>SSL</w:t>
        </w:r>
        <w:r w:rsidR="00D52C83" w:rsidRPr="00C96B99">
          <w:t xml:space="preserve"> </w:t>
        </w:r>
      </w:ins>
      <w:r w:rsidRPr="00C96B99">
        <w:t xml:space="preserve">results </w:t>
      </w:r>
      <w:del w:id="1515" w:author="Pečnik, Klemen" w:date="2022-09-23T21:30:00Z">
        <w:r w:rsidRPr="00C96B99">
          <w:delText xml:space="preserve">from UEQ in sign language </w:delText>
        </w:r>
      </w:del>
      <w:r w:rsidRPr="00C96B99">
        <w:t>for virtual interpreter</w:t>
      </w:r>
    </w:p>
    <w:p w14:paraId="0D3762CA" w14:textId="125D4275" w:rsidR="00D4666B" w:rsidRDefault="00D4666B">
      <w:pPr>
        <w:pStyle w:val="MDPI31text"/>
        <w:pPrChange w:id="1516" w:author="Pečnik, Klemen" w:date="2022-09-23T21:29:00Z">
          <w:pPr>
            <w:pStyle w:val="MDPI32textnoindent"/>
            <w:spacing w:before="120" w:after="120"/>
          </w:pPr>
        </w:pPrChange>
      </w:pPr>
      <w:r>
        <w:t>The UEQ</w:t>
      </w:r>
      <w:ins w:id="1517" w:author="Pečnik, Klemen" w:date="2022-09-23T21:30:00Z">
        <w:r w:rsidR="00AF2596">
          <w:t xml:space="preserve"> </w:t>
        </w:r>
      </w:ins>
      <w:del w:id="1518" w:author="Pečnik, Klemen" w:date="2022-09-23T21:30:00Z">
        <w:r>
          <w:delText>_</w:delText>
        </w:r>
      </w:del>
      <w:r>
        <w:t>Data</w:t>
      </w:r>
      <w:ins w:id="1519" w:author="Pečnik, Klemen" w:date="2022-09-23T21:30:00Z">
        <w:r w:rsidR="00AF2596">
          <w:t xml:space="preserve"> </w:t>
        </w:r>
      </w:ins>
      <w:del w:id="1520" w:author="Pečnik, Klemen" w:date="2022-09-23T21:30:00Z">
        <w:r>
          <w:delText>_</w:delText>
        </w:r>
      </w:del>
      <w:r>
        <w:t>Analysis</w:t>
      </w:r>
      <w:ins w:id="1521" w:author="Pečnik, Klemen" w:date="2022-09-23T21:30:00Z">
        <w:r w:rsidR="00AF2596">
          <w:t xml:space="preserve"> </w:t>
        </w:r>
      </w:ins>
      <w:del w:id="1522" w:author="Pečnik, Klemen" w:date="2022-09-23T21:30:00Z">
        <w:r>
          <w:delText>_</w:delText>
        </w:r>
      </w:del>
      <w:r>
        <w:t>Tool also includes embedded tools for detecting data inconsistencies and</w:t>
      </w:r>
      <w:ins w:id="1523" w:author="Pečnik, Klemen" w:date="2022-09-23T21:30:00Z">
        <w:r w:rsidR="00860148">
          <w:t xml:space="preserve"> </w:t>
        </w:r>
        <w:r w:rsidR="00AF2596">
          <w:t>for</w:t>
        </w:r>
      </w:ins>
      <w:r>
        <w:t xml:space="preserve"> calculating scale consistencies. Data inconsistencies are reported when differences between the best and the worst answer values on the same scale exceed 3 points. If such a difference </w:t>
      </w:r>
      <w:del w:id="1524" w:author="Pečnik, Klemen" w:date="2022-09-24T03:32:00Z">
        <w:r w:rsidDel="000D7392">
          <w:delText xml:space="preserve">would </w:delText>
        </w:r>
      </w:del>
      <w:r>
        <w:t>appear</w:t>
      </w:r>
      <w:ins w:id="1525" w:author="Pečnik, Klemen" w:date="2022-09-24T03:32:00Z">
        <w:r w:rsidR="000D7392">
          <w:t>s</w:t>
        </w:r>
      </w:ins>
      <w:r>
        <w:t xml:space="preserve"> in three or more scales, </w:t>
      </w:r>
      <w:ins w:id="1526" w:author="Pečnik, Klemen" w:date="2022-09-23T21:30:00Z">
        <w:r w:rsidR="001C6682">
          <w:t>the</w:t>
        </w:r>
      </w:ins>
      <w:del w:id="1527" w:author="Pečnik, Klemen" w:date="2022-09-23T21:30:00Z">
        <w:r>
          <w:delText>that</w:delText>
        </w:r>
      </w:del>
      <w:r>
        <w:t xml:space="preserve"> participant’s data is marked as critically suspicious and should be eliminated</w:t>
      </w:r>
      <w:r w:rsidRPr="008F54AB">
        <w:t xml:space="preserve">. </w:t>
      </w:r>
      <w:r>
        <w:t xml:space="preserve">For both experiments </w:t>
      </w:r>
      <w:ins w:id="1528" w:author="Pečnik, Klemen" w:date="2022-09-23T21:30:00Z">
        <w:r w:rsidR="004B3867">
          <w:t>3</w:t>
        </w:r>
        <w:r w:rsidR="00074C58">
          <w:t xml:space="preserve"> cases</w:t>
        </w:r>
        <w:r w:rsidR="00A9120A">
          <w:t xml:space="preserve"> </w:t>
        </w:r>
        <w:r w:rsidR="00CB1DAB">
          <w:t xml:space="preserve">of </w:t>
        </w:r>
      </w:ins>
      <w:del w:id="1529" w:author="Pečnik, Klemen" w:date="2022-09-23T21:30:00Z">
        <w:r>
          <w:delText xml:space="preserve">no </w:delText>
        </w:r>
      </w:del>
      <w:r>
        <w:t xml:space="preserve">critically suspicious data </w:t>
      </w:r>
      <w:ins w:id="1530" w:author="Pečnik, Klemen" w:date="2022-09-23T21:30:00Z">
        <w:r w:rsidR="00E03D56">
          <w:t>w</w:t>
        </w:r>
        <w:r w:rsidR="00CB1DAB">
          <w:t>ere</w:t>
        </w:r>
      </w:ins>
      <w:del w:id="1531" w:author="Pečnik, Klemen" w:date="2022-09-23T21:30:00Z">
        <w:r>
          <w:delText>was</w:delText>
        </w:r>
      </w:del>
      <w:r>
        <w:t xml:space="preserve"> detected</w:t>
      </w:r>
      <w:ins w:id="1532" w:author="Pečnik, Klemen" w:date="2022-09-23T21:30:00Z">
        <w:r w:rsidR="00CB1DAB">
          <w:t xml:space="preserve"> and </w:t>
        </w:r>
        <w:r w:rsidR="00493E23">
          <w:t xml:space="preserve">consequentially </w:t>
        </w:r>
        <w:r w:rsidR="00F97A26">
          <w:t xml:space="preserve">eliminated from </w:t>
        </w:r>
        <w:r w:rsidR="001C6682">
          <w:t xml:space="preserve">the </w:t>
        </w:r>
        <w:r w:rsidR="00F97A26">
          <w:t>analysis</w:t>
        </w:r>
        <w:r w:rsidR="00242CFB">
          <w:t>.</w:t>
        </w:r>
      </w:ins>
      <w:del w:id="1533" w:author="Pečnik, Klemen" w:date="2022-09-23T21:30:00Z">
        <w:r>
          <w:delText>, however some minor inconsistencies were identified, with a maximum of one inconsistency per user.</w:delText>
        </w:r>
      </w:del>
      <w:r>
        <w:t xml:space="preserve"> Most inconsistencies were identified in</w:t>
      </w:r>
      <w:ins w:id="1534" w:author="Pečnik, Klemen" w:date="2022-09-23T21:30:00Z">
        <w:r w:rsidR="00054485">
          <w:t xml:space="preserve"> </w:t>
        </w:r>
        <w:r w:rsidR="001C6682">
          <w:t>the</w:t>
        </w:r>
      </w:ins>
      <w:r>
        <w:t xml:space="preserve"> Dependability scale. </w:t>
      </w:r>
    </w:p>
    <w:p w14:paraId="20D59363" w14:textId="4256C11B" w:rsidR="00D4666B" w:rsidRDefault="00D4666B" w:rsidP="00D4666B">
      <w:pPr>
        <w:pStyle w:val="MDPI33textspaceafter"/>
      </w:pPr>
      <w:r>
        <w:t xml:space="preserve">The scale consistency is checked against the whole scale by calculating an average of correlation of all answers in </w:t>
      </w:r>
      <w:ins w:id="1535" w:author="Pečnik, Klemen" w:date="2022-09-23T21:30:00Z">
        <w:r w:rsidR="001C6682">
          <w:t xml:space="preserve">the </w:t>
        </w:r>
      </w:ins>
      <w:r>
        <w:t>UEQ scale with Cronbach’s Alpha-Coefficient and Gutman’s Lambda2 Coefficient. Cronbach’s Alpha-Coefficient is calculated as:</w:t>
      </w:r>
    </w:p>
    <w:tbl>
      <w:tblPr>
        <w:tblStyle w:val="TableGrid"/>
        <w:tblW w:w="0" w:type="auto"/>
        <w:tblInd w:w="26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6"/>
        <w:gridCol w:w="6822"/>
        <w:gridCol w:w="550"/>
      </w:tblGrid>
      <w:tr w:rsidR="00D4666B" w14:paraId="3F3567B3" w14:textId="77777777" w:rsidTr="00D73EFD">
        <w:tc>
          <w:tcPr>
            <w:tcW w:w="488" w:type="dxa"/>
          </w:tcPr>
          <w:p w14:paraId="3C83F2B0" w14:textId="77777777" w:rsidR="00D4666B" w:rsidRDefault="00D4666B" w:rsidP="00D73EFD">
            <w:pPr>
              <w:pStyle w:val="MDPI82proof"/>
              <w:ind w:left="0"/>
              <w:rPr>
                <w:i/>
                <w:lang w:val="en-GB"/>
              </w:rPr>
            </w:pPr>
          </w:p>
        </w:tc>
        <w:tc>
          <w:tcPr>
            <w:tcW w:w="6856" w:type="dxa"/>
            <w:vAlign w:val="center"/>
          </w:tcPr>
          <w:p w14:paraId="2D022CD8" w14:textId="08158F43" w:rsidR="00D4666B" w:rsidRPr="003F24C0" w:rsidRDefault="00071B8E" w:rsidP="00D73EFD">
            <w:pPr>
              <w:pStyle w:val="MDPI82proof"/>
              <w:keepNext/>
              <w:ind w:left="0"/>
              <w:jc w:val="center"/>
            </w:pPr>
            <m:oMathPara>
              <m:oMath>
                <m:r>
                  <w:rPr>
                    <w:rFonts w:ascii="Cambria Math" w:hAnsi="Cambria Math"/>
                    <w:lang w:val="en-GB"/>
                  </w:rPr>
                  <m:t>∝=</m:t>
                </m:r>
                <m:f>
                  <m:fPr>
                    <m:ctrlPr>
                      <w:rPr>
                        <w:rFonts w:ascii="Cambria Math" w:hAnsi="Cambria Math"/>
                        <w:i/>
                        <w:lang w:val="en-GB"/>
                      </w:rPr>
                    </m:ctrlPr>
                  </m:fPr>
                  <m:num>
                    <m:r>
                      <w:rPr>
                        <w:rFonts w:ascii="Cambria Math" w:hAnsi="Cambria Math"/>
                        <w:lang w:val="en-GB"/>
                      </w:rPr>
                      <m:t xml:space="preserve">n </m:t>
                    </m:r>
                    <m:acc>
                      <m:accPr>
                        <m:chr m:val="̅"/>
                        <m:ctrlPr>
                          <w:rPr>
                            <w:rFonts w:ascii="Cambria Math" w:hAnsi="Cambria Math"/>
                            <w:i/>
                            <w:lang w:val="en-GB"/>
                          </w:rPr>
                        </m:ctrlPr>
                      </m:accPr>
                      <m:e>
                        <m:r>
                          <w:rPr>
                            <w:rFonts w:ascii="Cambria Math" w:hAnsi="Cambria Math"/>
                            <w:lang w:val="en-GB"/>
                          </w:rPr>
                          <m:t>r</m:t>
                        </m:r>
                      </m:e>
                    </m:acc>
                  </m:num>
                  <m:den>
                    <m:r>
                      <w:rPr>
                        <w:rFonts w:ascii="Cambria Math" w:hAnsi="Cambria Math"/>
                        <w:lang w:val="en-GB"/>
                      </w:rPr>
                      <m:t>1+</m:t>
                    </m:r>
                    <m:d>
                      <m:dPr>
                        <m:ctrlPr>
                          <w:rPr>
                            <w:rFonts w:ascii="Cambria Math" w:hAnsi="Cambria Math"/>
                            <w:i/>
                            <w:lang w:val="en-GB"/>
                          </w:rPr>
                        </m:ctrlPr>
                      </m:dPr>
                      <m:e>
                        <m:r>
                          <w:rPr>
                            <w:rFonts w:ascii="Cambria Math" w:hAnsi="Cambria Math"/>
                            <w:lang w:val="en-GB"/>
                          </w:rPr>
                          <m:t>n-1</m:t>
                        </m:r>
                      </m:e>
                    </m:d>
                    <m:acc>
                      <m:accPr>
                        <m:chr m:val="̅"/>
                        <m:ctrlPr>
                          <w:rPr>
                            <w:rFonts w:ascii="Cambria Math" w:hAnsi="Cambria Math"/>
                            <w:i/>
                            <w:lang w:val="en-GB"/>
                          </w:rPr>
                        </m:ctrlPr>
                      </m:accPr>
                      <m:e>
                        <m:r>
                          <w:rPr>
                            <w:rFonts w:ascii="Cambria Math" w:hAnsi="Cambria Math"/>
                            <w:lang w:val="en-GB"/>
                          </w:rPr>
                          <m:t>r</m:t>
                        </m:r>
                      </m:e>
                    </m:acc>
                  </m:den>
                </m:f>
                <m:r>
                  <w:rPr>
                    <w:rFonts w:ascii="Cambria Math" w:hAnsi="Cambria Math"/>
                    <w:lang w:val="en-GB"/>
                  </w:rPr>
                  <m:t>,</m:t>
                </m:r>
              </m:oMath>
            </m:oMathPara>
          </w:p>
        </w:tc>
        <w:tc>
          <w:tcPr>
            <w:tcW w:w="486" w:type="dxa"/>
            <w:vAlign w:val="bottom"/>
          </w:tcPr>
          <w:p w14:paraId="4FA31A51" w14:textId="328AD51F" w:rsidR="00D4666B" w:rsidRDefault="00D4666B" w:rsidP="00D73EFD">
            <w:pPr>
              <w:pStyle w:val="MDPI3aequationnumber"/>
              <w:spacing w:before="0" w:after="0"/>
              <w:rPr>
                <w:lang w:val="en-GB"/>
              </w:rPr>
            </w:pPr>
            <w:r>
              <w:t>(</w:t>
            </w:r>
            <w:fldSimple w:instr=" SEQ Equation \* ARABIC ">
              <w:r w:rsidR="003514C4">
                <w:rPr>
                  <w:noProof/>
                </w:rPr>
                <w:t>14</w:t>
              </w:r>
            </w:fldSimple>
            <w:r>
              <w:t>)</w:t>
            </w:r>
          </w:p>
        </w:tc>
      </w:tr>
    </w:tbl>
    <w:p w14:paraId="7ED8026F" w14:textId="100D255D" w:rsidR="00D4666B" w:rsidRDefault="00D4666B" w:rsidP="00D4666B">
      <w:pPr>
        <w:pStyle w:val="MDPI32textnoindent"/>
        <w:spacing w:before="120" w:after="120"/>
        <w:rPr>
          <w:rFonts w:ascii="Symbol" w:hAnsi="Symbol"/>
        </w:rPr>
      </w:pPr>
      <w:r>
        <w:t xml:space="preserve">where </w:t>
      </w:r>
      <m:oMath>
        <m:r>
          <w:rPr>
            <w:rFonts w:ascii="Cambria Math" w:hAnsi="Cambria Math"/>
          </w:rPr>
          <m:t>n</m:t>
        </m:r>
      </m:oMath>
      <w:r>
        <w:t xml:space="preserve"> represents the sample size (6 for Attractiveness and 4 for other scales) and </w:t>
      </w:r>
      <m:oMath>
        <m:acc>
          <m:accPr>
            <m:chr m:val="̅"/>
            <m:ctrlPr>
              <w:rPr>
                <w:rFonts w:ascii="Cambria Math" w:hAnsi="Cambria Math"/>
                <w:i/>
              </w:rPr>
            </m:ctrlPr>
          </m:accPr>
          <m:e>
            <m:r>
              <w:rPr>
                <w:rFonts w:ascii="Cambria Math" w:hAnsi="Cambria Math"/>
              </w:rPr>
              <m:t>r</m:t>
            </m:r>
          </m:e>
        </m:acc>
      </m:oMath>
      <w:r>
        <w:t xml:space="preserve"> represents an average of all correlations between sample items. As it can be noticed from the equation, the sample size is fixed (6 or 4) and the actual correlation has an influence on the coefficient value. Guttman’s Lambda2 coefficient</w:t>
      </w:r>
      <w:del w:id="1536" w:author="Pečnik, Klemen" w:date="2022-09-23T21:30:00Z">
        <w:r>
          <w:delText>,</w:delText>
        </w:r>
      </w:del>
      <w:r>
        <w:t xml:space="preserve"> for </w:t>
      </w:r>
      <w:ins w:id="1537" w:author="Pečnik, Klemen" w:date="2022-09-23T21:30:00Z">
        <w:r w:rsidR="00CA607A">
          <w:t>each</w:t>
        </w:r>
      </w:ins>
      <w:del w:id="1538" w:author="Pečnik, Klemen" w:date="2022-09-23T21:30:00Z">
        <w:r>
          <w:delText>one of the</w:delText>
        </w:r>
      </w:del>
      <w:r>
        <w:t xml:space="preserve"> UEQ </w:t>
      </w:r>
      <w:ins w:id="1539" w:author="Pečnik, Klemen" w:date="2022-09-23T21:30:00Z">
        <w:r w:rsidR="00CA607A">
          <w:t>scale</w:t>
        </w:r>
      </w:ins>
      <w:del w:id="1540" w:author="Pečnik, Klemen" w:date="2022-09-23T21:30:00Z">
        <w:r>
          <w:delText>scales,</w:delText>
        </w:r>
      </w:del>
      <w:r>
        <w:t xml:space="preserve"> is calculated as</w:t>
      </w:r>
      <w:ins w:id="1541" w:author="Pečnik, Klemen" w:date="2022-09-23T21:30:00Z">
        <w:r w:rsidR="003F1F97">
          <w:rPr>
            <w:rFonts w:ascii="Symbol" w:hAnsi="Symbol"/>
          </w:rPr>
          <w:t>:</w:t>
        </w:r>
      </w:ins>
      <w:del w:id="1542" w:author="Pečnik, Klemen" w:date="2022-09-23T21:30:00Z">
        <w:r>
          <w:delText xml:space="preserve"> </w:delText>
        </w:r>
        <w:r>
          <w:fldChar w:fldCharType="begin"/>
        </w:r>
        <w:r>
          <w:delInstrText xml:space="preserve"> ADDIN ZOTERO_ITEM CSL_CITATION {"citationID":"qFqGFbbt","properties":{"formattedCitation":"[24]","plainCitation":"[24]","noteIndex":0},"citationItems":[{"id":92,"uris":["http://zotero.org/users/9894717/items/ZYMJ9UQZ"],"itemData":{"id":92,"type":"article-journal","abstract":"It has long been recognized that some procedures for estimating internal consistency reliability may be superior mathematically to the more commonly used methods such as Coefficient Alpha or odd-even split-half coefficients, but two problems have limited their practical application. One is computational difficulty, coupled with very limited empirical evidence of noticeable improvements in accuracy. The other problem--that of using sample coefficients to infer population reliability--is especially relevant for the better reliability estimators (those that maximize statistical functions) because of the possibility of overestimation due to capitalization on chance sampling error. An empirical comparison of MSPLIT maximized split-half coefficients, Guttman's λ &lt;sub&gt;2&lt;/sub&gt;, and Coefficient Alpha (Guttman's λ &lt;sub&gt;3&lt;/sub&gt;) showed that a cross-validation procedure applied to the MSPLIT coefficients produced a noticeable improvement in accuracy and thus seems to offer a solution for both practical limitations.","container-title":"Journal of Educational Measurement","ISSN":"0022-0655","issue":"2","note":"publisher: [National Council on Measurement in Education, Wiley]","page":"89-99","source":"JSTOR","title":"An Empirical Comparison of Coefficient Alpha, Guttman's Lambda - 2, and MSPLIT Maximized Split-Half Reliability Estimates","volume":"16","author":[{"family":"Callender","given":"John C."},{"family":"Osburn","given":"H. G."}],"issued":{"date-parts":[["1979"]]}}}],"schema":"https://github.com/citation-style-language/schema/raw/master/csl-citation.json"} </w:delInstrText>
        </w:r>
        <w:r>
          <w:fldChar w:fldCharType="separate"/>
        </w:r>
        <w:r w:rsidRPr="00D828F1">
          <w:delText>[24]</w:delText>
        </w:r>
        <w:r>
          <w:fldChar w:fldCharType="end"/>
        </w:r>
        <w:r>
          <w:rPr>
            <w:rFonts w:ascii="Symbol" w:hAnsi="Symbol"/>
          </w:rPr>
          <w:delText></w:delText>
        </w:r>
      </w:del>
    </w:p>
    <w:tbl>
      <w:tblPr>
        <w:tblStyle w:val="TableGrid"/>
        <w:tblW w:w="0" w:type="auto"/>
        <w:tblInd w:w="26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6"/>
        <w:gridCol w:w="6822"/>
        <w:gridCol w:w="550"/>
      </w:tblGrid>
      <w:tr w:rsidR="00D4666B" w14:paraId="19A020D7" w14:textId="77777777" w:rsidTr="00D73EFD">
        <w:tc>
          <w:tcPr>
            <w:tcW w:w="486" w:type="dxa"/>
          </w:tcPr>
          <w:p w14:paraId="73698168" w14:textId="77777777" w:rsidR="00D4666B" w:rsidRDefault="00D4666B" w:rsidP="00D73EFD">
            <w:pPr>
              <w:pStyle w:val="MDPI82proof"/>
              <w:ind w:left="0"/>
              <w:rPr>
                <w:i/>
                <w:lang w:val="en-GB"/>
              </w:rPr>
            </w:pPr>
          </w:p>
        </w:tc>
        <w:tc>
          <w:tcPr>
            <w:tcW w:w="6822" w:type="dxa"/>
            <w:vAlign w:val="center"/>
          </w:tcPr>
          <w:p w14:paraId="3196564A" w14:textId="77777777" w:rsidR="00D4666B" w:rsidRPr="003F24C0" w:rsidRDefault="007C5F3E" w:rsidP="00D73EFD">
            <w:pPr>
              <w:pStyle w:val="MDPI82proof"/>
              <w:keepNext/>
              <w:ind w:left="0"/>
              <w:jc w:val="center"/>
            </w:pPr>
            <m:oMath>
              <m:sSub>
                <m:sSubPr>
                  <m:ctrlPr>
                    <w:rPr>
                      <w:rFonts w:ascii="Cambria Math" w:hAnsi="Cambria Math"/>
                      <w:i/>
                      <w:lang w:val="en-GB"/>
                    </w:rPr>
                  </m:ctrlPr>
                </m:sSubPr>
                <m:e>
                  <m:r>
                    <w:rPr>
                      <w:rFonts w:ascii="Cambria Math" w:hAnsi="Cambria Math"/>
                      <w:lang w:val="en-GB"/>
                    </w:rPr>
                    <m:t>λ</m:t>
                  </m:r>
                </m:e>
                <m:sub>
                  <m:r>
                    <w:rPr>
                      <w:rFonts w:ascii="Cambria Math" w:hAnsi="Cambria Math"/>
                      <w:lang w:val="en-GB"/>
                    </w:rPr>
                    <m:t>2</m:t>
                  </m:r>
                </m:sub>
              </m:sSub>
              <m:r>
                <w:rPr>
                  <w:rFonts w:ascii="Cambria Math" w:hAnsi="Cambria Math"/>
                  <w:lang w:val="en-GB"/>
                </w:rPr>
                <m:t>=1-</m:t>
              </m:r>
              <m:nary>
                <m:naryPr>
                  <m:chr m:val="∑"/>
                  <m:limLoc m:val="subSup"/>
                  <m:supHide m:val="1"/>
                  <m:ctrlPr>
                    <w:rPr>
                      <w:rFonts w:ascii="Cambria Math" w:hAnsi="Cambria Math"/>
                      <w:i/>
                      <w:lang w:val="en-GB"/>
                    </w:rPr>
                  </m:ctrlPr>
                </m:naryPr>
                <m:sub>
                  <m:sSub>
                    <m:sSubPr>
                      <m:ctrlPr>
                        <w:rPr>
                          <w:rFonts w:ascii="Cambria Math" w:hAnsi="Cambria Math"/>
                          <w:i/>
                          <w:lang w:val="en-GB"/>
                        </w:rPr>
                      </m:ctrlPr>
                    </m:sSubPr>
                    <m:e>
                      <m:r>
                        <w:rPr>
                          <w:rFonts w:ascii="Cambria Math" w:hAnsi="Cambria Math"/>
                          <w:lang w:val="en-GB"/>
                        </w:rPr>
                        <m:t xml:space="preserve"> </m:t>
                      </m:r>
                      <m:r>
                        <w:rPr>
                          <w:rFonts w:ascii="Cambria Math" w:hAnsi="Cambria Math"/>
                          <w:lang w:val="en-GB"/>
                        </w:rPr>
                        <m:t>j</m:t>
                      </m:r>
                      <m:r>
                        <w:rPr>
                          <w:rFonts w:ascii="Cambria Math" w:hAnsi="Cambria Math"/>
                          <w:lang w:val="en-GB"/>
                        </w:rPr>
                        <m:t xml:space="preserve"> ∈ </m:t>
                      </m:r>
                      <m:r>
                        <w:rPr>
                          <w:rFonts w:ascii="Cambria Math" w:hAnsi="Cambria Math"/>
                          <w:lang w:val="en-GB"/>
                        </w:rPr>
                        <m:t>M</m:t>
                      </m:r>
                    </m:e>
                    <m:sub>
                      <m:r>
                        <w:rPr>
                          <w:rFonts w:ascii="Cambria Math" w:hAnsi="Cambria Math"/>
                          <w:lang w:val="en-GB"/>
                        </w:rPr>
                        <m:t>j</m:t>
                      </m:r>
                    </m:sub>
                  </m:sSub>
                </m:sub>
                <m:sup/>
                <m:e>
                  <m:f>
                    <m:fPr>
                      <m:ctrlPr>
                        <w:rPr>
                          <w:rFonts w:ascii="Cambria Math" w:hAnsi="Cambria Math"/>
                          <w:i/>
                          <w:lang w:val="en-GB"/>
                        </w:rPr>
                      </m:ctrlPr>
                    </m:fPr>
                    <m:num>
                      <m:sSubSup>
                        <m:sSubSupPr>
                          <m:ctrlPr>
                            <w:rPr>
                              <w:rFonts w:ascii="Cambria Math" w:hAnsi="Cambria Math"/>
                              <w:i/>
                              <w:lang w:val="en-GB"/>
                            </w:rPr>
                          </m:ctrlPr>
                        </m:sSubSupPr>
                        <m:e>
                          <m:r>
                            <w:rPr>
                              <w:rFonts w:ascii="Cambria Math" w:hAnsi="Cambria Math"/>
                              <w:lang w:val="en-GB"/>
                            </w:rPr>
                            <m:t>σ</m:t>
                          </m:r>
                        </m:e>
                        <m:sub>
                          <m:r>
                            <w:rPr>
                              <w:rFonts w:ascii="Cambria Math" w:hAnsi="Cambria Math"/>
                              <w:lang w:val="en-GB"/>
                            </w:rPr>
                            <m:t>j</m:t>
                          </m:r>
                        </m:sub>
                        <m:sup>
                          <m:r>
                            <w:rPr>
                              <w:rFonts w:ascii="Cambria Math" w:hAnsi="Cambria Math"/>
                              <w:lang w:val="en-GB"/>
                            </w:rPr>
                            <m:t>2</m:t>
                          </m:r>
                        </m:sup>
                      </m:sSubSup>
                    </m:num>
                    <m:den>
                      <m:sSubSup>
                        <m:sSubSupPr>
                          <m:ctrlPr>
                            <w:rPr>
                              <w:rFonts w:ascii="Cambria Math" w:hAnsi="Cambria Math"/>
                              <w:i/>
                              <w:lang w:val="en-GB"/>
                            </w:rPr>
                          </m:ctrlPr>
                        </m:sSubSupPr>
                        <m:e>
                          <m:r>
                            <w:rPr>
                              <w:rFonts w:ascii="Cambria Math" w:hAnsi="Cambria Math"/>
                              <w:lang w:val="en-GB"/>
                            </w:rPr>
                            <m:t>σ</m:t>
                          </m:r>
                        </m:e>
                        <m:sub>
                          <m:r>
                            <w:rPr>
                              <w:rFonts w:ascii="Cambria Math" w:hAnsi="Cambria Math"/>
                              <w:lang w:val="en-GB"/>
                            </w:rPr>
                            <m:t>x</m:t>
                          </m:r>
                        </m:sub>
                        <m:sup>
                          <m:r>
                            <w:rPr>
                              <w:rFonts w:ascii="Cambria Math" w:hAnsi="Cambria Math"/>
                              <w:lang w:val="en-GB"/>
                            </w:rPr>
                            <m:t>2</m:t>
                          </m:r>
                        </m:sup>
                      </m:sSubSup>
                    </m:den>
                  </m:f>
                </m:e>
              </m:nary>
              <m:r>
                <w:rPr>
                  <w:rFonts w:ascii="Cambria Math" w:hAnsi="Cambria Math"/>
                  <w:lang w:val="en-GB"/>
                </w:rPr>
                <m:t>+</m:t>
              </m:r>
              <m:f>
                <m:fPr>
                  <m:ctrlPr>
                    <w:rPr>
                      <w:rFonts w:ascii="Cambria Math" w:hAnsi="Cambria Math"/>
                      <w:i/>
                      <w:lang w:val="en-GB"/>
                    </w:rPr>
                  </m:ctrlPr>
                </m:fPr>
                <m:num>
                  <m:rad>
                    <m:radPr>
                      <m:degHide m:val="1"/>
                      <m:ctrlPr>
                        <w:rPr>
                          <w:rFonts w:ascii="Cambria Math" w:hAnsi="Cambria Math"/>
                          <w:i/>
                          <w:lang w:val="en-GB"/>
                        </w:rPr>
                      </m:ctrlPr>
                    </m:radPr>
                    <m:deg/>
                    <m:e>
                      <m:f>
                        <m:fPr>
                          <m:ctrlPr>
                            <w:rPr>
                              <w:rFonts w:ascii="Cambria Math" w:hAnsi="Cambria Math"/>
                              <w:i/>
                              <w:lang w:val="en-GB"/>
                            </w:rPr>
                          </m:ctrlPr>
                        </m:fPr>
                        <m:num>
                          <m:r>
                            <w:rPr>
                              <w:rFonts w:ascii="Cambria Math" w:hAnsi="Cambria Math"/>
                              <w:lang w:val="en-GB"/>
                            </w:rPr>
                            <m:t>n</m:t>
                          </m:r>
                        </m:num>
                        <m:den>
                          <m:d>
                            <m:dPr>
                              <m:ctrlPr>
                                <w:rPr>
                                  <w:rFonts w:ascii="Cambria Math" w:hAnsi="Cambria Math"/>
                                  <w:i/>
                                  <w:lang w:val="en-GB"/>
                                </w:rPr>
                              </m:ctrlPr>
                            </m:dPr>
                            <m:e>
                              <m:r>
                                <w:rPr>
                                  <w:rFonts w:ascii="Cambria Math" w:hAnsi="Cambria Math"/>
                                  <w:lang w:val="en-GB"/>
                                </w:rPr>
                                <m:t>n</m:t>
                              </m:r>
                              <m:r>
                                <w:rPr>
                                  <w:rFonts w:ascii="Cambria Math" w:hAnsi="Cambria Math"/>
                                  <w:lang w:val="en-GB"/>
                                </w:rPr>
                                <m:t>-1</m:t>
                              </m:r>
                            </m:e>
                          </m:d>
                        </m:den>
                      </m:f>
                      <m:nary>
                        <m:naryPr>
                          <m:chr m:val="∑"/>
                          <m:limLoc m:val="subSup"/>
                          <m:supHide m:val="1"/>
                          <m:ctrlPr>
                            <w:rPr>
                              <w:rFonts w:ascii="Cambria Math" w:hAnsi="Cambria Math"/>
                              <w:i/>
                              <w:lang w:val="en-GB"/>
                            </w:rPr>
                          </m:ctrlPr>
                        </m:naryPr>
                        <m:sub>
                          <m:sSub>
                            <m:sSubPr>
                              <m:ctrlPr>
                                <w:rPr>
                                  <w:rFonts w:ascii="Cambria Math" w:hAnsi="Cambria Math"/>
                                  <w:i/>
                                  <w:lang w:val="en-GB"/>
                                </w:rPr>
                              </m:ctrlPr>
                            </m:sSubPr>
                            <m:e>
                              <m:r>
                                <w:rPr>
                                  <w:rFonts w:ascii="Cambria Math" w:hAnsi="Cambria Math"/>
                                  <w:lang w:val="en-GB"/>
                                </w:rPr>
                                <m:t xml:space="preserve"> </m:t>
                              </m:r>
                              <m:r>
                                <w:rPr>
                                  <w:rFonts w:ascii="Cambria Math" w:hAnsi="Cambria Math"/>
                                  <w:lang w:val="en-GB"/>
                                </w:rPr>
                                <m:t>i</m:t>
                              </m:r>
                              <m:r>
                                <w:rPr>
                                  <w:rFonts w:ascii="Cambria Math" w:hAnsi="Cambria Math"/>
                                  <w:lang w:val="en-GB"/>
                                </w:rPr>
                                <m:t xml:space="preserve"> ∈ </m:t>
                              </m:r>
                              <m:r>
                                <w:rPr>
                                  <w:rFonts w:ascii="Cambria Math" w:hAnsi="Cambria Math"/>
                                  <w:lang w:val="en-GB"/>
                                </w:rPr>
                                <m:t>M</m:t>
                              </m:r>
                            </m:e>
                            <m:sub>
                              <m:r>
                                <w:rPr>
                                  <w:rFonts w:ascii="Cambria Math" w:hAnsi="Cambria Math"/>
                                  <w:lang w:val="en-GB"/>
                                </w:rPr>
                                <m:t>i</m:t>
                              </m:r>
                            </m:sub>
                          </m:sSub>
                        </m:sub>
                        <m:sup/>
                        <m:e>
                          <m:nary>
                            <m:naryPr>
                              <m:chr m:val="∑"/>
                              <m:limLoc m:val="subSup"/>
                              <m:supHide m:val="1"/>
                              <m:ctrlPr>
                                <w:rPr>
                                  <w:rFonts w:ascii="Cambria Math" w:hAnsi="Cambria Math"/>
                                  <w:i/>
                                  <w:lang w:val="en-GB"/>
                                </w:rPr>
                              </m:ctrlPr>
                            </m:naryPr>
                            <m:sub>
                              <m:sSub>
                                <m:sSubPr>
                                  <m:ctrlPr>
                                    <w:rPr>
                                      <w:rFonts w:ascii="Cambria Math" w:hAnsi="Cambria Math"/>
                                      <w:i/>
                                      <w:lang w:val="en-GB"/>
                                    </w:rPr>
                                  </m:ctrlPr>
                                </m:sSubPr>
                                <m:e>
                                  <m:r>
                                    <w:rPr>
                                      <w:rFonts w:ascii="Cambria Math" w:hAnsi="Cambria Math"/>
                                      <w:lang w:val="en-GB"/>
                                    </w:rPr>
                                    <m:t xml:space="preserve"> </m:t>
                                  </m:r>
                                  <m:r>
                                    <w:rPr>
                                      <w:rFonts w:ascii="Cambria Math" w:hAnsi="Cambria Math"/>
                                      <w:lang w:val="en-GB"/>
                                    </w:rPr>
                                    <m:t>j</m:t>
                                  </m:r>
                                  <m:r>
                                    <w:rPr>
                                      <w:rFonts w:ascii="Cambria Math" w:hAnsi="Cambria Math"/>
                                      <w:lang w:val="en-GB"/>
                                    </w:rPr>
                                    <m:t xml:space="preserve"> ∈ </m:t>
                                  </m:r>
                                  <m:r>
                                    <w:rPr>
                                      <w:rFonts w:ascii="Cambria Math" w:hAnsi="Cambria Math"/>
                                      <w:lang w:val="en-GB"/>
                                    </w:rPr>
                                    <m:t>M</m:t>
                                  </m:r>
                                </m:e>
                                <m:sub>
                                  <m:r>
                                    <w:rPr>
                                      <w:rFonts w:ascii="Cambria Math" w:hAnsi="Cambria Math"/>
                                      <w:lang w:val="en-GB"/>
                                    </w:rPr>
                                    <m:t>j</m:t>
                                  </m:r>
                                </m:sub>
                              </m:sSub>
                            </m:sub>
                            <m:sup/>
                            <m:e>
                              <m:sSubSup>
                                <m:sSubSupPr>
                                  <m:ctrlPr>
                                    <w:rPr>
                                      <w:rFonts w:ascii="Cambria Math" w:hAnsi="Cambria Math"/>
                                      <w:i/>
                                      <w:lang w:val="en-GB"/>
                                    </w:rPr>
                                  </m:ctrlPr>
                                </m:sSubSupPr>
                                <m:e>
                                  <m:r>
                                    <w:rPr>
                                      <w:rFonts w:ascii="Cambria Math" w:hAnsi="Cambria Math"/>
                                      <w:lang w:val="en-GB"/>
                                    </w:rPr>
                                    <m:t>σ</m:t>
                                  </m:r>
                                </m:e>
                                <m:sub>
                                  <m:r>
                                    <w:rPr>
                                      <w:rFonts w:ascii="Cambria Math" w:hAnsi="Cambria Math"/>
                                      <w:lang w:val="en-GB"/>
                                    </w:rPr>
                                    <m:t>ij</m:t>
                                  </m:r>
                                </m:sub>
                                <m:sup>
                                  <m:r>
                                    <w:rPr>
                                      <w:rFonts w:ascii="Cambria Math" w:hAnsi="Cambria Math"/>
                                      <w:lang w:val="en-GB"/>
                                    </w:rPr>
                                    <m:t>2</m:t>
                                  </m:r>
                                </m:sup>
                              </m:sSubSup>
                            </m:e>
                          </m:nary>
                        </m:e>
                      </m:nary>
                    </m:e>
                  </m:rad>
                </m:num>
                <m:den>
                  <m:sSubSup>
                    <m:sSubSupPr>
                      <m:ctrlPr>
                        <w:rPr>
                          <w:rFonts w:ascii="Cambria Math" w:hAnsi="Cambria Math"/>
                          <w:i/>
                          <w:lang w:val="en-GB"/>
                        </w:rPr>
                      </m:ctrlPr>
                    </m:sSubSupPr>
                    <m:e>
                      <m:r>
                        <w:rPr>
                          <w:rFonts w:ascii="Cambria Math" w:hAnsi="Cambria Math"/>
                          <w:lang w:val="en-GB"/>
                        </w:rPr>
                        <m:t>σ</m:t>
                      </m:r>
                    </m:e>
                    <m:sub>
                      <m:r>
                        <w:rPr>
                          <w:rFonts w:ascii="Cambria Math" w:hAnsi="Cambria Math"/>
                          <w:lang w:val="en-GB"/>
                        </w:rPr>
                        <m:t>x</m:t>
                      </m:r>
                    </m:sub>
                    <m:sup>
                      <m:r>
                        <w:rPr>
                          <w:rFonts w:ascii="Cambria Math" w:hAnsi="Cambria Math"/>
                          <w:lang w:val="en-GB"/>
                        </w:rPr>
                        <m:t>2</m:t>
                      </m:r>
                    </m:sup>
                  </m:sSubSup>
                </m:den>
              </m:f>
              <m:r>
                <w:rPr>
                  <w:rFonts w:ascii="Cambria Math" w:hAnsi="Cambria Math"/>
                  <w:lang w:val="en-GB"/>
                </w:rPr>
                <m:t xml:space="preserve"> </m:t>
              </m:r>
              <m:r>
                <w:rPr>
                  <w:rFonts w:ascii="Cambria Math" w:hAnsi="Cambria Math"/>
                  <w:lang w:val="en-GB"/>
                </w:rPr>
                <m:t>i</m:t>
              </m:r>
              <m:r>
                <w:rPr>
                  <w:rFonts w:ascii="Cambria Math" w:hAnsi="Cambria Math"/>
                  <w:lang w:val="en-GB"/>
                </w:rPr>
                <m:t>≠</m:t>
              </m:r>
              <m:r>
                <w:rPr>
                  <w:rFonts w:ascii="Cambria Math" w:hAnsi="Cambria Math"/>
                  <w:lang w:val="en-GB"/>
                </w:rPr>
                <m:t>j</m:t>
              </m:r>
            </m:oMath>
            <w:r w:rsidR="00D4666B">
              <w:rPr>
                <w:lang w:val="en-GB"/>
              </w:rPr>
              <w:t>,</w:t>
            </w:r>
          </w:p>
        </w:tc>
        <w:tc>
          <w:tcPr>
            <w:tcW w:w="550" w:type="dxa"/>
            <w:vAlign w:val="bottom"/>
          </w:tcPr>
          <w:p w14:paraId="1AE68C46" w14:textId="0D0FE99F" w:rsidR="00D4666B" w:rsidRDefault="00D4666B" w:rsidP="00D73EFD">
            <w:pPr>
              <w:pStyle w:val="MDPI3aequationnumber"/>
              <w:spacing w:before="0" w:after="0"/>
              <w:rPr>
                <w:lang w:val="en-GB"/>
              </w:rPr>
            </w:pPr>
            <w:r>
              <w:t>(</w:t>
            </w:r>
            <w:fldSimple w:instr=" SEQ Equation \* ARABIC ">
              <w:r w:rsidR="003514C4">
                <w:rPr>
                  <w:noProof/>
                </w:rPr>
                <w:t>15</w:t>
              </w:r>
            </w:fldSimple>
            <w:r>
              <w:t>)</w:t>
            </w:r>
          </w:p>
        </w:tc>
      </w:tr>
    </w:tbl>
    <w:p w14:paraId="2F188F8E" w14:textId="23EBF15A" w:rsidR="00D4666B" w:rsidRDefault="00D4666B" w:rsidP="00D4666B">
      <w:pPr>
        <w:pStyle w:val="MDPI32textnoindent"/>
        <w:spacing w:before="120" w:after="120"/>
      </w:pPr>
      <w:r>
        <w:rPr>
          <w:lang w:val="en-GB"/>
        </w:rPr>
        <w:t>with cardinality of</w:t>
      </w:r>
      <m:oMath>
        <m:sSub>
          <m:sSubPr>
            <m:ctrlPr>
              <w:rPr>
                <w:rFonts w:ascii="Cambria Math" w:hAnsi="Cambria Math"/>
                <w:i/>
                <w:lang w:val="en-GB"/>
              </w:rPr>
            </m:ctrlPr>
          </m:sSubPr>
          <m:e>
            <m:r>
              <w:rPr>
                <w:rFonts w:ascii="Cambria Math" w:hAnsi="Cambria Math"/>
                <w:lang w:val="en-GB"/>
              </w:rPr>
              <m:t xml:space="preserve"> M</m:t>
            </m:r>
          </m:e>
          <m:sub>
            <m:r>
              <w:rPr>
                <w:rFonts w:ascii="Cambria Math" w:hAnsi="Cambria Math"/>
                <w:lang w:val="en-GB"/>
              </w:rPr>
              <m:t>i</m:t>
            </m:r>
          </m:sub>
        </m:sSub>
        <m:r>
          <w:rPr>
            <w:rFonts w:ascii="Cambria Math" w:hAnsi="Cambria Math"/>
            <w:lang w:val="en-GB"/>
          </w:rPr>
          <m:t xml:space="preserve"> </m:t>
        </m:r>
        <m:r>
          <w:ins w:id="1543" w:author="Pečnik, Klemen" w:date="2022-09-23T21:30:00Z">
            <w:rPr>
              <w:rFonts w:ascii="Cambria Math" w:hAnsi="Cambria Math"/>
              <w:lang w:val="en-GB"/>
            </w:rPr>
            <m:t>and</m:t>
          </w:ins>
        </m:r>
        <m:r>
          <w:del w:id="1544" w:author="Pečnik, Klemen" w:date="2022-09-23T21:30:00Z">
            <m:rPr>
              <m:sty m:val="p"/>
            </m:rPr>
            <w:rPr>
              <w:rFonts w:ascii="Cambria Math" w:hAnsi="Cambria Math"/>
              <w:lang w:val="en-GB"/>
            </w:rPr>
            <m:t>and</m:t>
          </w:del>
        </m:r>
        <m:r>
          <w:rPr>
            <w:rFonts w:ascii="Cambria Math" w:hAnsi="Cambria Math"/>
            <w:lang w:val="en-GB"/>
          </w:rPr>
          <m:t xml:space="preserve"> </m:t>
        </m:r>
        <m:sSub>
          <m:sSubPr>
            <m:ctrlPr>
              <w:rPr>
                <w:rFonts w:ascii="Cambria Math" w:hAnsi="Cambria Math"/>
                <w:i/>
                <w:lang w:val="en-GB"/>
              </w:rPr>
            </m:ctrlPr>
          </m:sSubPr>
          <m:e>
            <m:r>
              <w:rPr>
                <w:rFonts w:ascii="Cambria Math" w:hAnsi="Cambria Math"/>
                <w:lang w:val="en-GB"/>
              </w:rPr>
              <m:t xml:space="preserve"> M</m:t>
            </m:r>
          </m:e>
          <m:sub>
            <m:r>
              <w:rPr>
                <w:rFonts w:ascii="Cambria Math" w:hAnsi="Cambria Math"/>
                <w:lang w:val="en-GB"/>
              </w:rPr>
              <m:t>j</m:t>
            </m:r>
          </m:sub>
        </m:sSub>
      </m:oMath>
      <w:r>
        <w:rPr>
          <w:lang w:val="en-GB"/>
        </w:rPr>
        <w:t>, i.e.,</w:t>
      </w:r>
      <m:oMath>
        <m:r>
          <w:rPr>
            <w:rFonts w:ascii="Cambria Math" w:hAnsi="Cambria Math"/>
            <w:lang w:val="en-GB"/>
          </w:rPr>
          <m:t xml:space="preserve"> </m:t>
        </m:r>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i</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 xml:space="preserve"> |M</m:t>
            </m:r>
          </m:e>
          <m:sub>
            <m:r>
              <w:rPr>
                <w:rFonts w:ascii="Cambria Math" w:hAnsi="Cambria Math"/>
                <w:lang w:val="en-GB"/>
              </w:rPr>
              <m:t>i</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 xml:space="preserve"> and m</m:t>
            </m:r>
          </m:e>
          <m:sub>
            <m:r>
              <w:rPr>
                <w:rFonts w:ascii="Cambria Math" w:hAnsi="Cambria Math"/>
                <w:lang w:val="en-GB"/>
              </w:rPr>
              <m:t>j</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 xml:space="preserve"> |M</m:t>
            </m:r>
          </m:e>
          <m:sub>
            <m:r>
              <w:rPr>
                <w:rFonts w:ascii="Cambria Math" w:hAnsi="Cambria Math"/>
                <w:lang w:val="en-GB"/>
              </w:rPr>
              <m:t>j</m:t>
            </m:r>
          </m:sub>
        </m:sSub>
        <m:r>
          <w:rPr>
            <w:rFonts w:ascii="Cambria Math" w:hAnsi="Cambria Math"/>
            <w:lang w:val="en-GB"/>
          </w:rPr>
          <m:t>|</m:t>
        </m:r>
      </m:oMath>
      <w:r>
        <w:rPr>
          <w:lang w:val="en-GB"/>
        </w:rPr>
        <w:t>, equal to 6 for Attractiveness, and with cardinality of</w:t>
      </w:r>
      <m:oMath>
        <m:sSub>
          <m:sSubPr>
            <m:ctrlPr>
              <w:rPr>
                <w:rFonts w:ascii="Cambria Math" w:hAnsi="Cambria Math"/>
                <w:i/>
                <w:lang w:val="en-GB"/>
              </w:rPr>
            </m:ctrlPr>
          </m:sSubPr>
          <m:e>
            <m:r>
              <w:rPr>
                <w:rFonts w:ascii="Cambria Math" w:hAnsi="Cambria Math"/>
                <w:lang w:val="en-GB"/>
              </w:rPr>
              <m:t xml:space="preserve"> M</m:t>
            </m:r>
          </m:e>
          <m:sub>
            <m:r>
              <w:rPr>
                <w:rFonts w:ascii="Cambria Math" w:hAnsi="Cambria Math"/>
                <w:lang w:val="en-GB"/>
              </w:rPr>
              <m:t>i</m:t>
            </m:r>
          </m:sub>
        </m:sSub>
        <m:r>
          <w:rPr>
            <w:rFonts w:ascii="Cambria Math" w:hAnsi="Cambria Math"/>
            <w:lang w:val="en-GB"/>
          </w:rPr>
          <m:t xml:space="preserve"> </m:t>
        </m:r>
        <m:r>
          <w:ins w:id="1545" w:author="Pečnik, Klemen" w:date="2022-09-23T21:30:00Z">
            <w:rPr>
              <w:rFonts w:ascii="Cambria Math" w:hAnsi="Cambria Math"/>
              <w:lang w:val="en-GB"/>
            </w:rPr>
            <m:t>and</m:t>
          </w:ins>
        </m:r>
        <m:r>
          <w:del w:id="1546" w:author="Pečnik, Klemen" w:date="2022-09-23T21:30:00Z">
            <m:rPr>
              <m:sty m:val="p"/>
            </m:rPr>
            <w:rPr>
              <w:rFonts w:ascii="Cambria Math" w:hAnsi="Cambria Math"/>
              <w:lang w:val="en-GB"/>
            </w:rPr>
            <m:t>and</m:t>
          </w:del>
        </m:r>
        <m:sSub>
          <m:sSubPr>
            <m:ctrlPr>
              <w:rPr>
                <w:rFonts w:ascii="Cambria Math" w:hAnsi="Cambria Math"/>
                <w:i/>
                <w:lang w:val="en-GB"/>
              </w:rPr>
            </m:ctrlPr>
          </m:sSubPr>
          <m:e>
            <m:r>
              <w:rPr>
                <w:rFonts w:ascii="Cambria Math" w:hAnsi="Cambria Math"/>
                <w:lang w:val="en-GB"/>
              </w:rPr>
              <m:t xml:space="preserve"> M</m:t>
            </m:r>
          </m:e>
          <m:sub>
            <m:r>
              <w:rPr>
                <w:rFonts w:ascii="Cambria Math" w:hAnsi="Cambria Math"/>
                <w:lang w:val="en-GB"/>
              </w:rPr>
              <m:t>j</m:t>
            </m:r>
          </m:sub>
        </m:sSub>
        <m:r>
          <w:rPr>
            <w:rFonts w:ascii="Cambria Math" w:hAnsi="Cambria Math"/>
            <w:lang w:val="en-GB"/>
          </w:rPr>
          <m:t xml:space="preserve">, </m:t>
        </m:r>
      </m:oMath>
      <w:r>
        <w:rPr>
          <w:lang w:val="en-GB"/>
        </w:rPr>
        <w:t xml:space="preserve">equal to 4 for all the other UEQ scales. Variable </w:t>
      </w:r>
      <m:oMath>
        <m:r>
          <w:rPr>
            <w:rFonts w:ascii="Cambria Math" w:hAnsi="Cambria Math"/>
          </w:rPr>
          <m:t>n</m:t>
        </m:r>
      </m:oMath>
      <w:r>
        <w:t xml:space="preserve"> represents the number of questions for </w:t>
      </w:r>
      <w:ins w:id="1547" w:author="Pečnik, Klemen" w:date="2022-09-24T03:33:00Z">
        <w:r w:rsidR="00483786">
          <w:t xml:space="preserve">the </w:t>
        </w:r>
      </w:ins>
      <w:r>
        <w:t xml:space="preserve">corresponding scale (6 for Attractiveness and 4 for other scales), </w:t>
      </w:r>
      <m:oMath>
        <m:sSubSup>
          <m:sSubSupPr>
            <m:ctrlPr>
              <w:rPr>
                <w:rFonts w:ascii="Cambria Math" w:hAnsi="Cambria Math"/>
                <w:i/>
                <w:lang w:val="en-GB"/>
              </w:rPr>
            </m:ctrlPr>
          </m:sSubSupPr>
          <m:e>
            <m:r>
              <w:rPr>
                <w:rFonts w:ascii="Cambria Math" w:hAnsi="Cambria Math"/>
                <w:lang w:val="en-GB"/>
              </w:rPr>
              <m:t>σ</m:t>
            </m:r>
          </m:e>
          <m:sub>
            <m:r>
              <w:rPr>
                <w:rFonts w:ascii="Cambria Math" w:hAnsi="Cambria Math"/>
                <w:lang w:val="en-GB"/>
              </w:rPr>
              <m:t>j</m:t>
            </m:r>
          </m:sub>
          <m:sup>
            <m:r>
              <w:rPr>
                <w:rFonts w:ascii="Cambria Math" w:hAnsi="Cambria Math"/>
                <w:lang w:val="en-GB"/>
              </w:rPr>
              <m:t>2</m:t>
            </m:r>
          </m:sup>
        </m:sSubSup>
      </m:oMath>
      <w:r>
        <w:t xml:space="preserve"> represents the variance of the </w:t>
      </w:r>
      <w:r w:rsidRPr="001214E6">
        <w:rPr>
          <w:rPrChange w:id="1548" w:author="Pečnik, Klemen" w:date="2022-09-23T21:29:00Z">
            <w:rPr>
              <w:i/>
              <w:iCs/>
            </w:rPr>
          </w:rPrChange>
        </w:rPr>
        <w:t>j</w:t>
      </w:r>
      <w:r w:rsidRPr="001214E6">
        <w:rPr>
          <w:vertAlign w:val="superscript"/>
          <w:rPrChange w:id="1549" w:author="Pečnik, Klemen" w:date="2022-09-23T21:29:00Z">
            <w:rPr>
              <w:i/>
              <w:iCs/>
              <w:vertAlign w:val="superscript"/>
            </w:rPr>
          </w:rPrChange>
        </w:rPr>
        <w:t>th</w:t>
      </w:r>
      <w:r>
        <w:rPr>
          <w:rPrChange w:id="1550" w:author="Pečnik, Klemen" w:date="2022-09-23T21:29:00Z">
            <w:rPr>
              <w:i/>
              <w:iCs/>
            </w:rPr>
          </w:rPrChange>
        </w:rPr>
        <w:t xml:space="preserve"> </w:t>
      </w:r>
      <w:r>
        <w:t xml:space="preserve">question, </w:t>
      </w:r>
      <m:oMath>
        <m:sSubSup>
          <m:sSubSupPr>
            <m:ctrlPr>
              <w:rPr>
                <w:rFonts w:ascii="Cambria Math" w:hAnsi="Cambria Math"/>
                <w:i/>
                <w:lang w:val="en-GB"/>
              </w:rPr>
            </m:ctrlPr>
          </m:sSubSupPr>
          <m:e>
            <m:r>
              <w:rPr>
                <w:rFonts w:ascii="Cambria Math" w:hAnsi="Cambria Math"/>
                <w:lang w:val="en-GB"/>
              </w:rPr>
              <m:t>σ</m:t>
            </m:r>
          </m:e>
          <m:sub>
            <m:r>
              <w:rPr>
                <w:rFonts w:ascii="Cambria Math" w:hAnsi="Cambria Math"/>
                <w:lang w:val="en-GB"/>
              </w:rPr>
              <m:t>x</m:t>
            </m:r>
          </m:sub>
          <m:sup>
            <m:r>
              <w:rPr>
                <w:rFonts w:ascii="Cambria Math" w:hAnsi="Cambria Math"/>
                <w:lang w:val="en-GB"/>
              </w:rPr>
              <m:t>2</m:t>
            </m:r>
          </m:sup>
        </m:sSubSup>
      </m:oMath>
      <w:r>
        <w:t xml:space="preserve"> represents the variance of the observed scores on the composite measures for corresponding question, and </w:t>
      </w:r>
      <m:oMath>
        <m:sSubSup>
          <m:sSubSupPr>
            <m:ctrlPr>
              <w:rPr>
                <w:rFonts w:ascii="Cambria Math" w:hAnsi="Cambria Math"/>
                <w:i/>
                <w:lang w:val="en-GB"/>
              </w:rPr>
            </m:ctrlPr>
          </m:sSubSupPr>
          <m:e>
            <m:r>
              <w:rPr>
                <w:rFonts w:ascii="Cambria Math" w:hAnsi="Cambria Math"/>
                <w:lang w:val="en-GB"/>
              </w:rPr>
              <m:t>σ</m:t>
            </m:r>
          </m:e>
          <m:sub>
            <m:r>
              <w:rPr>
                <w:rFonts w:ascii="Cambria Math" w:hAnsi="Cambria Math"/>
                <w:lang w:val="en-GB"/>
              </w:rPr>
              <m:t>ij</m:t>
            </m:r>
          </m:sub>
          <m:sup>
            <m:r>
              <w:rPr>
                <w:rFonts w:ascii="Cambria Math" w:hAnsi="Cambria Math"/>
                <w:lang w:val="en-GB"/>
              </w:rPr>
              <m:t>2</m:t>
            </m:r>
          </m:sup>
        </m:sSubSup>
      </m:oMath>
      <w:r>
        <w:t xml:space="preserve"> represents the covariances between items </w:t>
      </w:r>
      <w:r w:rsidRPr="00930BEB">
        <w:rPr>
          <w:i/>
          <w:iCs/>
        </w:rPr>
        <w:t>i</w:t>
      </w:r>
      <w:r>
        <w:t xml:space="preserve"> and</w:t>
      </w:r>
      <w:r w:rsidRPr="00930BEB">
        <w:rPr>
          <w:i/>
          <w:iCs/>
          <w:rPrChange w:id="1551" w:author="Pečnik, Klemen" w:date="2022-09-23T22:16:00Z">
            <w:rPr/>
          </w:rPrChange>
        </w:rPr>
        <w:t xml:space="preserve"> </w:t>
      </w:r>
      <w:r w:rsidRPr="00930BEB">
        <w:rPr>
          <w:i/>
          <w:iCs/>
        </w:rPr>
        <w:t>j</w:t>
      </w:r>
      <w:r>
        <w:t>.</w:t>
      </w:r>
    </w:p>
    <w:p w14:paraId="5A2B6A29" w14:textId="67D2A1F0" w:rsidR="00D4666B" w:rsidRDefault="00D4666B" w:rsidP="00D4666B">
      <w:pPr>
        <w:pStyle w:val="MDPI34textspacebefore"/>
      </w:pPr>
      <w:r>
        <w:t xml:space="preserve">Using the rule of thumb, it is recommended that </w:t>
      </w:r>
      <w:ins w:id="1552" w:author="Pečnik, Klemen" w:date="2022-09-23T21:30:00Z">
        <w:r w:rsidR="000E66AF">
          <w:t>the</w:t>
        </w:r>
        <w:r w:rsidR="00732610">
          <w:t xml:space="preserve"> </w:t>
        </w:r>
      </w:ins>
      <w:r>
        <w:t>Cronbach’s Alpha-Coefficient and</w:t>
      </w:r>
      <w:ins w:id="1553" w:author="Pečnik, Klemen" w:date="2022-09-23T21:30:00Z">
        <w:r w:rsidR="003F1F97">
          <w:t xml:space="preserve"> </w:t>
        </w:r>
        <w:r w:rsidR="000E66AF">
          <w:t>the</w:t>
        </w:r>
      </w:ins>
      <w:r>
        <w:t xml:space="preserve"> Gutman’s </w:t>
      </w:r>
      <w:ins w:id="1554" w:author="Pečnik, Klemen" w:date="2022-09-24T03:33:00Z">
        <w:r w:rsidR="00483786">
          <w:t>L</w:t>
        </w:r>
      </w:ins>
      <w:del w:id="1555" w:author="Pečnik, Klemen" w:date="2022-09-24T03:33:00Z">
        <w:r w:rsidDel="00483786">
          <w:delText>l</w:delText>
        </w:r>
      </w:del>
      <w:r>
        <w:t xml:space="preserve">ambda2 coefficient are higher than 0.7. In case of the adjustable interpreter these coefficient values are above the recommended threshold value for all the scales except in the case of Efficiency </w:t>
      </w:r>
      <w:r w:rsidRPr="005A0C38">
        <w:t>(</w:t>
      </w:r>
      <w:r w:rsidRPr="00B14A77">
        <w:rPr>
          <w:rFonts w:ascii="Symbol" w:hAnsi="Symbol"/>
          <w:rPrChange w:id="1556" w:author="Pečnik, Klemen" w:date="2022-09-23T21:29:00Z">
            <w:rPr>
              <w:rFonts w:ascii="Symbol" w:hAnsi="Symbol"/>
              <w:i/>
              <w:iCs/>
            </w:rPr>
          </w:rPrChange>
        </w:rPr>
        <w:t></w:t>
      </w:r>
      <w:r>
        <w:rPr>
          <w:rFonts w:ascii="Symbol" w:hAnsi="Symbol"/>
          <w:rPrChange w:id="1557" w:author="Pečnik, Klemen" w:date="2022-09-23T21:29:00Z">
            <w:rPr>
              <w:rFonts w:ascii="Symbol" w:hAnsi="Symbol"/>
              <w:i/>
              <w:iCs/>
            </w:rPr>
          </w:rPrChange>
        </w:rPr>
        <w:t></w:t>
      </w:r>
      <w:r>
        <w:rPr>
          <w:rPrChange w:id="1558" w:author="Pečnik, Klemen" w:date="2022-09-23T21:29:00Z">
            <w:rPr>
              <w:i/>
              <w:iCs/>
            </w:rPr>
          </w:rPrChange>
        </w:rPr>
        <w:t>= 0.</w:t>
      </w:r>
      <w:ins w:id="1559" w:author="Pečnik, Klemen" w:date="2022-09-23T21:30:00Z">
        <w:r w:rsidR="005225C3">
          <w:t>6</w:t>
        </w:r>
        <w:r w:rsidR="00A94F82">
          <w:t>6</w:t>
        </w:r>
      </w:ins>
      <w:del w:id="1560" w:author="Pečnik, Klemen" w:date="2022-09-23T21:30:00Z">
        <w:r w:rsidRPr="005A0C38">
          <w:rPr>
            <w:i/>
            <w:iCs/>
          </w:rPr>
          <w:delText>67</w:delText>
        </w:r>
      </w:del>
      <w:r>
        <w:t xml:space="preserve">) and Dependability </w:t>
      </w:r>
      <w:bookmarkStart w:id="1561" w:name="OLE_LINK1"/>
      <w:r w:rsidRPr="005A0C38">
        <w:t>(</w:t>
      </w:r>
      <w:r w:rsidRPr="00FD4B32">
        <w:rPr>
          <w:rFonts w:ascii="Symbol" w:hAnsi="Symbol"/>
          <w:rPrChange w:id="1562" w:author="Pečnik, Klemen" w:date="2022-09-23T21:29:00Z">
            <w:rPr>
              <w:rFonts w:ascii="Symbol" w:hAnsi="Symbol"/>
              <w:i/>
              <w:iCs/>
            </w:rPr>
          </w:rPrChange>
        </w:rPr>
        <w:t></w:t>
      </w:r>
      <w:r>
        <w:rPr>
          <w:rFonts w:ascii="Symbol" w:hAnsi="Symbol"/>
          <w:rPrChange w:id="1563" w:author="Pečnik, Klemen" w:date="2022-09-23T21:29:00Z">
            <w:rPr>
              <w:rFonts w:ascii="Symbol" w:hAnsi="Symbol"/>
              <w:i/>
              <w:iCs/>
            </w:rPr>
          </w:rPrChange>
        </w:rPr>
        <w:t></w:t>
      </w:r>
      <w:r>
        <w:rPr>
          <w:rPrChange w:id="1564" w:author="Pečnik, Klemen" w:date="2022-09-23T21:29:00Z">
            <w:rPr>
              <w:i/>
              <w:iCs/>
            </w:rPr>
          </w:rPrChange>
        </w:rPr>
        <w:t>= 0.</w:t>
      </w:r>
      <w:ins w:id="1565" w:author="Pečnik, Klemen" w:date="2022-09-23T21:30:00Z">
        <w:r w:rsidR="005225C3">
          <w:t>4</w:t>
        </w:r>
        <w:r w:rsidR="00A94F82">
          <w:t>1</w:t>
        </w:r>
      </w:ins>
      <w:del w:id="1566" w:author="Pečnik, Klemen" w:date="2022-09-23T21:30:00Z">
        <w:r w:rsidRPr="005A0C38">
          <w:rPr>
            <w:i/>
            <w:iCs/>
          </w:rPr>
          <w:delText>46</w:delText>
        </w:r>
      </w:del>
      <w:r>
        <w:t xml:space="preserve">) </w:t>
      </w:r>
      <w:bookmarkEnd w:id="1561"/>
      <w:r>
        <w:t xml:space="preserve">for </w:t>
      </w:r>
      <w:ins w:id="1567" w:author="Pečnik, Klemen" w:date="2022-09-23T21:30:00Z">
        <w:r w:rsidR="001C04E2">
          <w:t xml:space="preserve">the </w:t>
        </w:r>
      </w:ins>
      <w:r>
        <w:t>UEQ</w:t>
      </w:r>
      <w:ins w:id="1568" w:author="Pečnik, Klemen" w:date="2022-09-23T21:30:00Z">
        <w:r w:rsidR="00240994">
          <w:t> SSL</w:t>
        </w:r>
      </w:ins>
      <w:del w:id="1569" w:author="Pečnik, Klemen" w:date="2022-09-23T21:30:00Z">
        <w:r>
          <w:delText xml:space="preserve"> in sign language</w:delText>
        </w:r>
      </w:del>
      <w:r>
        <w:t xml:space="preserve">, and in the case of Dependability </w:t>
      </w:r>
      <w:ins w:id="1570" w:author="Pečnik, Klemen" w:date="2022-09-23T21:30:00Z">
        <w:r w:rsidR="001C04E2">
          <w:t>(</w:t>
        </w:r>
        <w:r w:rsidR="001C04E2" w:rsidRPr="00FD4B32">
          <w:rPr>
            <w:rFonts w:ascii="Symbol" w:hAnsi="Symbol"/>
          </w:rPr>
          <w:t>a</w:t>
        </w:r>
        <w:r w:rsidR="001C04E2">
          <w:rPr>
            <w:rFonts w:ascii="Symbol" w:hAnsi="Symbol"/>
          </w:rPr>
          <w:t xml:space="preserve"> </w:t>
        </w:r>
        <w:r w:rsidR="001C04E2">
          <w:t xml:space="preserve">= 0.67) </w:t>
        </w:r>
      </w:ins>
      <w:r>
        <w:t xml:space="preserve">for </w:t>
      </w:r>
      <w:ins w:id="1571" w:author="Pečnik, Klemen" w:date="2022-09-23T21:30:00Z">
        <w:r w:rsidR="001C04E2">
          <w:t>the</w:t>
        </w:r>
      </w:ins>
      <w:del w:id="1572" w:author="Pečnik, Klemen" w:date="2022-09-23T21:30:00Z">
        <w:r>
          <w:delText>standard</w:delText>
        </w:r>
      </w:del>
      <w:r>
        <w:t xml:space="preserve"> UEQ </w:t>
      </w:r>
      <w:ins w:id="1573" w:author="Pečnik, Klemen" w:date="2022-09-23T21:30:00Z">
        <w:r w:rsidR="00240994">
          <w:t>TXT</w:t>
        </w:r>
        <w:r w:rsidR="001C04E2">
          <w:t>.</w:t>
        </w:r>
      </w:ins>
      <w:del w:id="1574" w:author="Pečnik, Klemen" w:date="2022-09-23T21:30:00Z">
        <w:r>
          <w:delText>with the value of 0.69.</w:delText>
        </w:r>
      </w:del>
      <w:r>
        <w:t xml:space="preserve"> This result could either be a consequence of having a </w:t>
      </w:r>
      <w:ins w:id="1575" w:author="Pečnik, Klemen" w:date="2022-09-23T21:30:00Z">
        <w:r w:rsidR="00872EE7">
          <w:t>small</w:t>
        </w:r>
        <w:r w:rsidR="003909BD">
          <w:t>er</w:t>
        </w:r>
      </w:ins>
      <w:del w:id="1576" w:author="Pečnik, Klemen" w:date="2022-09-23T21:30:00Z">
        <w:r>
          <w:delText>small</w:delText>
        </w:r>
      </w:del>
      <w:r>
        <w:t xml:space="preserve"> sample size</w:t>
      </w:r>
      <w:ins w:id="1577" w:author="Pečnik, Klemen" w:date="2022-09-23T21:30:00Z">
        <w:r w:rsidR="00C90A12">
          <w:t xml:space="preserve"> </w:t>
        </w:r>
        <w:r w:rsidR="003909BD">
          <w:t>of</w:t>
        </w:r>
        <w:r w:rsidR="00872EE7">
          <w:t xml:space="preserve"> </w:t>
        </w:r>
        <w:r w:rsidR="003909BD">
          <w:t>33</w:t>
        </w:r>
        <w:r w:rsidR="00872EE7">
          <w:t xml:space="preserve"> </w:t>
        </w:r>
        <w:r w:rsidR="00557C6E">
          <w:t>participa</w:t>
        </w:r>
        <w:r w:rsidR="00C90A12">
          <w:t>nts</w:t>
        </w:r>
      </w:ins>
      <w:del w:id="1578" w:author="Pečnik, Klemen" w:date="2022-09-23T21:30:00Z">
        <w:r>
          <w:delText>, since only 21 people participated</w:delText>
        </w:r>
      </w:del>
      <w:r>
        <w:t xml:space="preserve"> in the study</w:t>
      </w:r>
      <w:del w:id="1579" w:author="Pečnik, Klemen" w:date="2022-09-23T21:30:00Z">
        <w:r>
          <w:delText>,</w:delText>
        </w:r>
      </w:del>
      <w:r>
        <w:t xml:space="preserve"> or a consequence of corresponding statement understandability. Namely, 14</w:t>
      </w:r>
      <w:ins w:id="1580" w:author="Pečnik, Klemen" w:date="2022-09-23T21:30:00Z">
        <w:r w:rsidR="001C04E2">
          <w:t xml:space="preserve"> </w:t>
        </w:r>
      </w:ins>
      <w:r>
        <w:t xml:space="preserve">% of the participants had issues with understanding the statements for question 8, and more than </w:t>
      </w:r>
      <w:ins w:id="1581" w:author="Pečnik, Klemen" w:date="2022-09-23T21:30:00Z">
        <w:r w:rsidR="00D232DE">
          <w:t>4</w:t>
        </w:r>
        <w:r w:rsidR="00A72F2A">
          <w:t>2</w:t>
        </w:r>
      </w:ins>
      <w:del w:id="1582" w:author="Pečnik, Klemen" w:date="2022-09-23T21:30:00Z">
        <w:r>
          <w:delText>50</w:delText>
        </w:r>
      </w:del>
      <w:r>
        <w:t>% of participants did not exactly understand the user experience context of statements 17 and 19. The results of scale consistency for Cronbach’s Alpha and Gutman’s Lambda</w:t>
      </w:r>
      <w:del w:id="1583" w:author="Pečnik, Klemen" w:date="2022-09-24T03:33:00Z">
        <w:r w:rsidDel="00483786">
          <w:delText xml:space="preserve"> </w:delText>
        </w:r>
      </w:del>
      <w:r>
        <w:t xml:space="preserve">2 are presented in </w:t>
      </w:r>
      <w:r w:rsidRPr="005E0BF0">
        <w:fldChar w:fldCharType="begin"/>
      </w:r>
      <w:r w:rsidRPr="005E0BF0">
        <w:instrText xml:space="preserve"> REF _Ref112264984 \h  \* MERGEFORMAT </w:instrText>
      </w:r>
      <w:r w:rsidRPr="005E0BF0">
        <w:fldChar w:fldCharType="separate"/>
      </w:r>
      <w:ins w:id="1584" w:author="Pečnik, Klemen" w:date="2022-09-24T05:03:00Z">
        <w:r w:rsidR="003514C4" w:rsidRPr="003514C4">
          <w:rPr>
            <w:rPrChange w:id="1585" w:author="Pečnik, Klemen" w:date="2022-09-24T05:03:00Z">
              <w:rPr>
                <w:b/>
              </w:rPr>
            </w:rPrChange>
          </w:rPr>
          <w:t xml:space="preserve">Table </w:t>
        </w:r>
        <w:r w:rsidR="003514C4" w:rsidRPr="003514C4">
          <w:rPr>
            <w:rPrChange w:id="1586" w:author="Pečnik, Klemen" w:date="2022-09-24T05:03:00Z">
              <w:rPr>
                <w:b/>
                <w:noProof/>
              </w:rPr>
            </w:rPrChange>
          </w:rPr>
          <w:t>6</w:t>
        </w:r>
      </w:ins>
      <w:del w:id="1587" w:author="Pečnik, Klemen" w:date="2022-09-24T02:57:00Z">
        <w:r w:rsidRPr="00A35B45" w:rsidDel="009A2E63">
          <w:delText xml:space="preserve">Table </w:delText>
        </w:r>
      </w:del>
      <w:del w:id="1588" w:author="Pečnik, Klemen" w:date="2022-09-23T21:30:00Z">
        <w:r w:rsidRPr="00A35B45">
          <w:delText>5</w:delText>
        </w:r>
      </w:del>
      <w:r w:rsidRPr="005E0BF0">
        <w:fldChar w:fldCharType="end"/>
      </w:r>
      <w:r w:rsidRPr="005E0BF0">
        <w:t>.</w:t>
      </w:r>
    </w:p>
    <w:p w14:paraId="4E949BB5" w14:textId="276163B0" w:rsidR="00D4666B" w:rsidRPr="00176647" w:rsidRDefault="00D4666B" w:rsidP="00D4666B">
      <w:pPr>
        <w:pStyle w:val="MDPI41tablecaption"/>
        <w:rPr>
          <w:b/>
        </w:rPr>
      </w:pPr>
      <w:bookmarkStart w:id="1589" w:name="_Ref112264984"/>
      <w:r w:rsidRPr="00176647">
        <w:rPr>
          <w:b/>
        </w:rPr>
        <w:t xml:space="preserve">Table </w:t>
      </w:r>
      <w:r w:rsidRPr="00176647">
        <w:rPr>
          <w:b/>
        </w:rPr>
        <w:fldChar w:fldCharType="begin"/>
      </w:r>
      <w:r w:rsidRPr="00176647">
        <w:rPr>
          <w:b/>
        </w:rPr>
        <w:instrText xml:space="preserve"> SEQ Table \* ARABIC </w:instrText>
      </w:r>
      <w:r w:rsidRPr="00176647">
        <w:rPr>
          <w:b/>
        </w:rPr>
        <w:fldChar w:fldCharType="separate"/>
      </w:r>
      <w:ins w:id="1590" w:author="Pečnik, Klemen" w:date="2022-09-24T05:03:00Z">
        <w:r w:rsidR="003514C4">
          <w:rPr>
            <w:b/>
            <w:noProof/>
          </w:rPr>
          <w:t>6</w:t>
        </w:r>
      </w:ins>
      <w:r w:rsidRPr="00176647">
        <w:rPr>
          <w:b/>
        </w:rPr>
        <w:fldChar w:fldCharType="end"/>
      </w:r>
      <w:bookmarkEnd w:id="1589"/>
      <w:r w:rsidRPr="00176647">
        <w:rPr>
          <w:b/>
        </w:rPr>
        <w:t xml:space="preserve">. </w:t>
      </w:r>
      <w:r w:rsidRPr="005A0C38">
        <w:rPr>
          <w:bCs/>
        </w:rPr>
        <w:t xml:space="preserve">UEQ </w:t>
      </w:r>
      <w:ins w:id="1591" w:author="Pečnik, Klemen" w:date="2022-09-23T21:30:00Z">
        <w:r w:rsidR="00240994" w:rsidRPr="00555ECC">
          <w:rPr>
            <w:bCs/>
          </w:rPr>
          <w:t>scale</w:t>
        </w:r>
      </w:ins>
      <w:del w:id="1592" w:author="Pečnik, Klemen" w:date="2022-09-23T21:30:00Z">
        <w:r w:rsidRPr="005A0C38">
          <w:rPr>
            <w:bCs/>
          </w:rPr>
          <w:delText>Scale</w:delText>
        </w:r>
      </w:del>
      <w:r w:rsidRPr="005A0C38">
        <w:rPr>
          <w:bCs/>
        </w:rPr>
        <w:t xml:space="preserve"> consistency of the adjustable interpreter</w:t>
      </w:r>
    </w:p>
    <w:tbl>
      <w:tblPr>
        <w:tblW w:w="7882"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2619"/>
        <w:gridCol w:w="1315"/>
        <w:gridCol w:w="1316"/>
        <w:gridCol w:w="1316"/>
        <w:gridCol w:w="1316"/>
      </w:tblGrid>
      <w:tr w:rsidR="00D4666B" w:rsidRPr="00213781" w14:paraId="47C97228" w14:textId="77777777" w:rsidTr="00D73EFD">
        <w:trPr>
          <w:del w:id="1593" w:author="Pečnik, Klemen" w:date="2022-09-23T21:30:00Z"/>
        </w:trPr>
        <w:tc>
          <w:tcPr>
            <w:tcW w:w="2619" w:type="dxa"/>
            <w:tcBorders>
              <w:bottom w:val="single" w:sz="4" w:space="0" w:color="auto"/>
            </w:tcBorders>
            <w:shd w:val="clear" w:color="auto" w:fill="auto"/>
            <w:vAlign w:val="center"/>
          </w:tcPr>
          <w:p w14:paraId="36264F6A" w14:textId="77777777" w:rsidR="00D4666B" w:rsidRPr="00AD1525" w:rsidRDefault="00D4666B" w:rsidP="00D73EFD">
            <w:pPr>
              <w:pStyle w:val="MDPI42tablebody"/>
              <w:rPr>
                <w:del w:id="1594" w:author="Pečnik, Klemen" w:date="2022-09-23T21:30:00Z"/>
                <w:b/>
                <w:snapToGrid/>
                <w:color w:val="000000" w:themeColor="text1"/>
                <w:lang w:val="en-GB"/>
              </w:rPr>
            </w:pPr>
            <w:del w:id="1595" w:author="Pečnik, Klemen" w:date="2022-09-23T21:30:00Z">
              <w:r>
                <w:rPr>
                  <w:b/>
                  <w:snapToGrid/>
                  <w:color w:val="000000" w:themeColor="text1"/>
                  <w:lang w:val="en-GB"/>
                </w:rPr>
                <w:delText>UEQ Scales</w:delText>
              </w:r>
            </w:del>
          </w:p>
        </w:tc>
        <w:tc>
          <w:tcPr>
            <w:tcW w:w="1315" w:type="dxa"/>
            <w:tcBorders>
              <w:bottom w:val="single" w:sz="4" w:space="0" w:color="auto"/>
            </w:tcBorders>
          </w:tcPr>
          <w:p w14:paraId="76C1551E" w14:textId="77777777" w:rsidR="00D4666B" w:rsidRPr="00E11CD0" w:rsidRDefault="00D4666B" w:rsidP="00D73EFD">
            <w:pPr>
              <w:pStyle w:val="MDPI42tablebody"/>
              <w:rPr>
                <w:del w:id="1596" w:author="Pečnik, Klemen" w:date="2022-09-23T21:30:00Z"/>
                <w:rFonts w:ascii="Symbol" w:hAnsi="Symbol"/>
                <w:b/>
                <w:snapToGrid/>
                <w:color w:val="000000" w:themeColor="text1"/>
                <w:lang w:val="en-GB"/>
              </w:rPr>
            </w:pPr>
            <w:del w:id="1597" w:author="Pečnik, Klemen" w:date="2022-09-23T21:30:00Z">
              <w:r>
                <w:rPr>
                  <w:b/>
                  <w:snapToGrid/>
                  <w:color w:val="000000" w:themeColor="text1"/>
                  <w:lang w:val="en-GB"/>
                </w:rPr>
                <w:delText>SSL</w:delText>
              </w:r>
              <w:r>
                <w:rPr>
                  <w:rFonts w:ascii="Symbol" w:hAnsi="Symbol"/>
                  <w:b/>
                  <w:snapToGrid/>
                  <w:color w:val="000000" w:themeColor="text1"/>
                  <w:lang w:val="en-GB"/>
                </w:rPr>
                <w:delText></w:delText>
              </w:r>
              <w:r>
                <w:rPr>
                  <w:rFonts w:ascii="Symbol" w:hAnsi="Symbol"/>
                  <w:b/>
                  <w:snapToGrid/>
                  <w:color w:val="000000" w:themeColor="text1"/>
                  <w:lang w:val="en-GB"/>
                </w:rPr>
                <w:delText></w:delText>
              </w:r>
            </w:del>
          </w:p>
        </w:tc>
        <w:tc>
          <w:tcPr>
            <w:tcW w:w="1316" w:type="dxa"/>
            <w:tcBorders>
              <w:bottom w:val="single" w:sz="4" w:space="0" w:color="auto"/>
            </w:tcBorders>
          </w:tcPr>
          <w:p w14:paraId="71EB6844" w14:textId="77777777" w:rsidR="00D4666B" w:rsidRPr="00E11CD0" w:rsidRDefault="00D4666B" w:rsidP="00D73EFD">
            <w:pPr>
              <w:pStyle w:val="MDPI42tablebody"/>
              <w:rPr>
                <w:del w:id="1598" w:author="Pečnik, Klemen" w:date="2022-09-23T21:30:00Z"/>
                <w:rFonts w:ascii="Symbol" w:hAnsi="Symbol"/>
                <w:b/>
                <w:snapToGrid/>
                <w:color w:val="000000" w:themeColor="text1"/>
                <w:lang w:val="en-GB"/>
              </w:rPr>
            </w:pPr>
            <w:del w:id="1599" w:author="Pečnik, Klemen" w:date="2022-09-23T21:30:00Z">
              <w:r>
                <w:rPr>
                  <w:b/>
                  <w:snapToGrid/>
                  <w:color w:val="000000" w:themeColor="text1"/>
                  <w:lang w:val="en-GB"/>
                </w:rPr>
                <w:delText xml:space="preserve">TXT </w:delText>
              </w:r>
              <w:r>
                <w:rPr>
                  <w:rFonts w:ascii="Symbol" w:hAnsi="Symbol"/>
                  <w:b/>
                  <w:snapToGrid/>
                  <w:color w:val="000000" w:themeColor="text1"/>
                  <w:lang w:val="en-GB"/>
                </w:rPr>
                <w:delText></w:delText>
              </w:r>
            </w:del>
          </w:p>
        </w:tc>
        <w:tc>
          <w:tcPr>
            <w:tcW w:w="1316" w:type="dxa"/>
            <w:tcBorders>
              <w:bottom w:val="single" w:sz="4" w:space="0" w:color="auto"/>
            </w:tcBorders>
            <w:shd w:val="clear" w:color="auto" w:fill="auto"/>
            <w:vAlign w:val="center"/>
          </w:tcPr>
          <w:p w14:paraId="6F0BE905" w14:textId="77777777" w:rsidR="00D4666B" w:rsidRPr="00176647" w:rsidRDefault="00D4666B" w:rsidP="00D73EFD">
            <w:pPr>
              <w:pStyle w:val="MDPI42tablebody"/>
              <w:rPr>
                <w:del w:id="1600" w:author="Pečnik, Klemen" w:date="2022-09-23T21:30:00Z"/>
                <w:rFonts w:ascii="Symbol" w:hAnsi="Symbol"/>
                <w:b/>
                <w:snapToGrid/>
                <w:color w:val="000000" w:themeColor="text1"/>
                <w:lang w:val="en-GB"/>
              </w:rPr>
            </w:pPr>
            <w:del w:id="1601" w:author="Pečnik, Klemen" w:date="2022-09-23T21:30:00Z">
              <w:r>
                <w:rPr>
                  <w:b/>
                  <w:snapToGrid/>
                  <w:color w:val="000000" w:themeColor="text1"/>
                  <w:lang w:val="en-GB"/>
                </w:rPr>
                <w:delText>SSL</w:delText>
              </w:r>
              <w:r w:rsidRPr="00A7215C">
                <w:rPr>
                  <w:rFonts w:ascii="Symbol" w:eastAsia="SimHei" w:hAnsi="Symbol"/>
                  <w:b/>
                  <w:snapToGrid/>
                  <w:color w:val="000000" w:themeColor="text1"/>
                  <w:lang w:val="en-GB"/>
                </w:rPr>
                <w:delText></w:delText>
              </w:r>
              <w:r w:rsidRPr="00A7215C">
                <w:rPr>
                  <w:rFonts w:ascii="Symbol" w:eastAsia="SimHei" w:hAnsi="Symbol"/>
                  <w:b/>
                  <w:snapToGrid/>
                  <w:color w:val="000000" w:themeColor="text1"/>
                  <w:lang w:val="en-GB"/>
                </w:rPr>
                <w:delText></w:delText>
              </w:r>
              <w:r w:rsidRPr="00A7215C">
                <w:rPr>
                  <w:rFonts w:ascii="Symbol" w:eastAsia="SimHei" w:hAnsi="Symbol"/>
                  <w:b/>
                  <w:snapToGrid/>
                  <w:color w:val="000000" w:themeColor="text1"/>
                  <w:vertAlign w:val="subscript"/>
                  <w:lang w:val="en-GB"/>
                </w:rPr>
                <w:delText></w:delText>
              </w:r>
            </w:del>
          </w:p>
        </w:tc>
        <w:tc>
          <w:tcPr>
            <w:tcW w:w="1316" w:type="dxa"/>
            <w:tcBorders>
              <w:bottom w:val="single" w:sz="4" w:space="0" w:color="auto"/>
            </w:tcBorders>
            <w:shd w:val="clear" w:color="auto" w:fill="auto"/>
            <w:vAlign w:val="center"/>
          </w:tcPr>
          <w:p w14:paraId="36F74972" w14:textId="77777777" w:rsidR="00D4666B" w:rsidRPr="00176647" w:rsidRDefault="00D4666B" w:rsidP="00D73EFD">
            <w:pPr>
              <w:pStyle w:val="MDPI42tablebody"/>
              <w:rPr>
                <w:del w:id="1602" w:author="Pečnik, Klemen" w:date="2022-09-23T21:30:00Z"/>
                <w:rFonts w:ascii="Symbol" w:eastAsia="SimHei" w:hAnsi="Symbol" w:hint="eastAsia"/>
                <w:b/>
                <w:snapToGrid/>
                <w:color w:val="000000" w:themeColor="text1"/>
                <w:lang w:val="en-GB"/>
              </w:rPr>
            </w:pPr>
            <w:del w:id="1603" w:author="Pečnik, Klemen" w:date="2022-09-23T21:30:00Z">
              <w:r>
                <w:rPr>
                  <w:b/>
                  <w:snapToGrid/>
                  <w:color w:val="000000" w:themeColor="text1"/>
                  <w:lang w:val="en-GB"/>
                </w:rPr>
                <w:delText xml:space="preserve">TXT </w:delText>
              </w:r>
              <w:r w:rsidRPr="00176647">
                <w:rPr>
                  <w:rFonts w:ascii="Symbol" w:eastAsia="SimHei" w:hAnsi="Symbol"/>
                  <w:b/>
                  <w:snapToGrid/>
                  <w:color w:val="000000" w:themeColor="text1"/>
                  <w:lang w:val="en-GB"/>
                </w:rPr>
                <w:delText></w:delText>
              </w:r>
              <w:r w:rsidRPr="00176647">
                <w:rPr>
                  <w:rFonts w:ascii="Symbol" w:eastAsia="SimHei" w:hAnsi="Symbol"/>
                  <w:b/>
                  <w:snapToGrid/>
                  <w:color w:val="000000" w:themeColor="text1"/>
                  <w:vertAlign w:val="subscript"/>
                  <w:lang w:val="en-GB"/>
                </w:rPr>
                <w:delText></w:delText>
              </w:r>
            </w:del>
          </w:p>
        </w:tc>
      </w:tr>
      <w:tr w:rsidR="00D4666B" w:rsidRPr="00213781" w14:paraId="18742E45" w14:textId="77777777" w:rsidTr="00D73EFD">
        <w:trPr>
          <w:del w:id="1604" w:author="Pečnik, Klemen" w:date="2022-09-23T21:30:00Z"/>
        </w:trPr>
        <w:tc>
          <w:tcPr>
            <w:tcW w:w="2619" w:type="dxa"/>
            <w:shd w:val="clear" w:color="auto" w:fill="auto"/>
          </w:tcPr>
          <w:p w14:paraId="162D36E9" w14:textId="77777777" w:rsidR="00D4666B" w:rsidRDefault="00D4666B" w:rsidP="00D73EFD">
            <w:pPr>
              <w:pStyle w:val="MDPI42tablebody"/>
              <w:rPr>
                <w:del w:id="1605" w:author="Pečnik, Klemen" w:date="2022-09-23T21:30:00Z"/>
                <w:color w:val="000000" w:themeColor="text1"/>
                <w:lang w:val="en-GB"/>
              </w:rPr>
            </w:pPr>
            <w:del w:id="1606" w:author="Pečnik, Klemen" w:date="2022-09-23T21:30:00Z">
              <w:r>
                <w:rPr>
                  <w:color w:val="000000" w:themeColor="text1"/>
                  <w:lang w:val="en-GB"/>
                </w:rPr>
                <w:delText>Attractiveness</w:delText>
              </w:r>
            </w:del>
          </w:p>
        </w:tc>
        <w:tc>
          <w:tcPr>
            <w:tcW w:w="1315" w:type="dxa"/>
          </w:tcPr>
          <w:p w14:paraId="5FA03BF8" w14:textId="77777777" w:rsidR="00D4666B" w:rsidRDefault="00D4666B" w:rsidP="00D73EFD">
            <w:pPr>
              <w:pStyle w:val="MDPI42tablebody"/>
              <w:rPr>
                <w:del w:id="1607" w:author="Pečnik, Klemen" w:date="2022-09-23T21:30:00Z"/>
                <w:rFonts w:eastAsia="Calibri"/>
              </w:rPr>
            </w:pPr>
            <w:del w:id="1608" w:author="Pečnik, Klemen" w:date="2022-09-23T21:30:00Z">
              <w:r>
                <w:rPr>
                  <w:rFonts w:eastAsia="Calibri"/>
                </w:rPr>
                <w:delText>0.79</w:delText>
              </w:r>
            </w:del>
          </w:p>
        </w:tc>
        <w:tc>
          <w:tcPr>
            <w:tcW w:w="1316" w:type="dxa"/>
          </w:tcPr>
          <w:p w14:paraId="21298332" w14:textId="77777777" w:rsidR="00D4666B" w:rsidRDefault="00D4666B" w:rsidP="00D73EFD">
            <w:pPr>
              <w:pStyle w:val="MDPI42tablebody"/>
              <w:rPr>
                <w:del w:id="1609" w:author="Pečnik, Klemen" w:date="2022-09-23T21:30:00Z"/>
                <w:rFonts w:eastAsia="Calibri"/>
              </w:rPr>
            </w:pPr>
            <w:del w:id="1610" w:author="Pečnik, Klemen" w:date="2022-09-23T21:30:00Z">
              <w:r>
                <w:rPr>
                  <w:rFonts w:eastAsia="Calibri"/>
                </w:rPr>
                <w:delText>0.92</w:delText>
              </w:r>
            </w:del>
          </w:p>
        </w:tc>
        <w:tc>
          <w:tcPr>
            <w:tcW w:w="1316" w:type="dxa"/>
            <w:shd w:val="clear" w:color="auto" w:fill="auto"/>
          </w:tcPr>
          <w:p w14:paraId="509AD06F" w14:textId="77777777" w:rsidR="00D4666B" w:rsidRPr="00196F8F" w:rsidRDefault="00D4666B" w:rsidP="00D73EFD">
            <w:pPr>
              <w:pStyle w:val="MDPI42tablebody"/>
              <w:rPr>
                <w:del w:id="1611" w:author="Pečnik, Klemen" w:date="2022-09-23T21:30:00Z"/>
              </w:rPr>
            </w:pPr>
            <w:del w:id="1612" w:author="Pečnik, Klemen" w:date="2022-09-23T21:30:00Z">
              <w:r>
                <w:rPr>
                  <w:rFonts w:eastAsia="Calibri"/>
                </w:rPr>
                <w:delText>0.85</w:delText>
              </w:r>
            </w:del>
          </w:p>
        </w:tc>
        <w:tc>
          <w:tcPr>
            <w:tcW w:w="1316" w:type="dxa"/>
            <w:shd w:val="clear" w:color="auto" w:fill="auto"/>
          </w:tcPr>
          <w:p w14:paraId="5E3AFFCC" w14:textId="77777777" w:rsidR="00D4666B" w:rsidRPr="00196F8F" w:rsidRDefault="00D4666B" w:rsidP="00D73EFD">
            <w:pPr>
              <w:pStyle w:val="MDPI42tablebody"/>
              <w:rPr>
                <w:del w:id="1613" w:author="Pečnik, Klemen" w:date="2022-09-23T21:30:00Z"/>
              </w:rPr>
            </w:pPr>
            <w:del w:id="1614" w:author="Pečnik, Klemen" w:date="2022-09-23T21:30:00Z">
              <w:r>
                <w:rPr>
                  <w:rFonts w:eastAsia="Calibri"/>
                </w:rPr>
                <w:delText>0.</w:delText>
              </w:r>
              <w:r>
                <w:delText>92</w:delText>
              </w:r>
            </w:del>
          </w:p>
        </w:tc>
      </w:tr>
      <w:tr w:rsidR="00D4666B" w:rsidRPr="00213781" w14:paraId="3B6EAE8A" w14:textId="77777777" w:rsidTr="00D73EFD">
        <w:trPr>
          <w:del w:id="1615" w:author="Pečnik, Klemen" w:date="2022-09-23T21:30:00Z"/>
        </w:trPr>
        <w:tc>
          <w:tcPr>
            <w:tcW w:w="2619" w:type="dxa"/>
            <w:shd w:val="clear" w:color="auto" w:fill="auto"/>
          </w:tcPr>
          <w:p w14:paraId="3C1FDBE4" w14:textId="77777777" w:rsidR="00D4666B" w:rsidRDefault="00D4666B" w:rsidP="00D73EFD">
            <w:pPr>
              <w:pStyle w:val="MDPI42tablebody"/>
              <w:rPr>
                <w:del w:id="1616" w:author="Pečnik, Klemen" w:date="2022-09-23T21:30:00Z"/>
                <w:color w:val="000000" w:themeColor="text1"/>
                <w:lang w:val="en-GB"/>
              </w:rPr>
            </w:pPr>
            <w:del w:id="1617" w:author="Pečnik, Klemen" w:date="2022-09-23T21:30:00Z">
              <w:r>
                <w:rPr>
                  <w:color w:val="000000" w:themeColor="text1"/>
                  <w:lang w:val="en-GB"/>
                </w:rPr>
                <w:delText>Perspicuity</w:delText>
              </w:r>
            </w:del>
          </w:p>
        </w:tc>
        <w:tc>
          <w:tcPr>
            <w:tcW w:w="1315" w:type="dxa"/>
          </w:tcPr>
          <w:p w14:paraId="2D4396F7" w14:textId="77777777" w:rsidR="00D4666B" w:rsidRDefault="00D4666B" w:rsidP="00D73EFD">
            <w:pPr>
              <w:pStyle w:val="MDPI42tablebody"/>
              <w:rPr>
                <w:del w:id="1618" w:author="Pečnik, Klemen" w:date="2022-09-23T21:30:00Z"/>
                <w:rFonts w:eastAsia="Calibri"/>
              </w:rPr>
            </w:pPr>
            <w:del w:id="1619" w:author="Pečnik, Klemen" w:date="2022-09-23T21:30:00Z">
              <w:r>
                <w:rPr>
                  <w:rFonts w:eastAsia="Calibri"/>
                </w:rPr>
                <w:delText>0.75</w:delText>
              </w:r>
            </w:del>
          </w:p>
        </w:tc>
        <w:tc>
          <w:tcPr>
            <w:tcW w:w="1316" w:type="dxa"/>
          </w:tcPr>
          <w:p w14:paraId="1503531B" w14:textId="77777777" w:rsidR="00D4666B" w:rsidRDefault="00D4666B" w:rsidP="00D73EFD">
            <w:pPr>
              <w:pStyle w:val="MDPI42tablebody"/>
              <w:rPr>
                <w:del w:id="1620" w:author="Pečnik, Klemen" w:date="2022-09-23T21:30:00Z"/>
                <w:rFonts w:eastAsia="Calibri"/>
              </w:rPr>
            </w:pPr>
            <w:del w:id="1621" w:author="Pečnik, Klemen" w:date="2022-09-23T21:30:00Z">
              <w:r>
                <w:rPr>
                  <w:rFonts w:eastAsia="Calibri"/>
                </w:rPr>
                <w:delText>0.90</w:delText>
              </w:r>
            </w:del>
          </w:p>
        </w:tc>
        <w:tc>
          <w:tcPr>
            <w:tcW w:w="1316" w:type="dxa"/>
            <w:shd w:val="clear" w:color="auto" w:fill="auto"/>
          </w:tcPr>
          <w:p w14:paraId="3B97F053" w14:textId="77777777" w:rsidR="00D4666B" w:rsidRPr="00196F8F" w:rsidRDefault="00D4666B" w:rsidP="00D73EFD">
            <w:pPr>
              <w:pStyle w:val="MDPI42tablebody"/>
              <w:rPr>
                <w:del w:id="1622" w:author="Pečnik, Klemen" w:date="2022-09-23T21:30:00Z"/>
                <w:rFonts w:eastAsia="Calibri"/>
              </w:rPr>
            </w:pPr>
            <w:del w:id="1623" w:author="Pečnik, Klemen" w:date="2022-09-23T21:30:00Z">
              <w:r>
                <w:rPr>
                  <w:rFonts w:eastAsia="Calibri"/>
                </w:rPr>
                <w:delText>0.84</w:delText>
              </w:r>
            </w:del>
          </w:p>
        </w:tc>
        <w:tc>
          <w:tcPr>
            <w:tcW w:w="1316" w:type="dxa"/>
            <w:shd w:val="clear" w:color="auto" w:fill="auto"/>
          </w:tcPr>
          <w:p w14:paraId="4EEB7EDC" w14:textId="77777777" w:rsidR="00D4666B" w:rsidRPr="00196F8F" w:rsidRDefault="00D4666B" w:rsidP="00D73EFD">
            <w:pPr>
              <w:pStyle w:val="MDPI42tablebody"/>
              <w:rPr>
                <w:del w:id="1624" w:author="Pečnik, Klemen" w:date="2022-09-23T21:30:00Z"/>
                <w:rFonts w:eastAsia="Calibri"/>
              </w:rPr>
            </w:pPr>
            <w:del w:id="1625" w:author="Pečnik, Klemen" w:date="2022-09-23T21:30:00Z">
              <w:r w:rsidRPr="00196F8F">
                <w:rPr>
                  <w:rFonts w:eastAsia="Calibri"/>
                </w:rPr>
                <w:delText>0.</w:delText>
              </w:r>
              <w:r>
                <w:rPr>
                  <w:rFonts w:eastAsia="Calibri"/>
                </w:rPr>
                <w:delText>91</w:delText>
              </w:r>
            </w:del>
          </w:p>
        </w:tc>
      </w:tr>
      <w:tr w:rsidR="00D4666B" w:rsidRPr="00213781" w14:paraId="39E1793F" w14:textId="77777777" w:rsidTr="00D73EFD">
        <w:trPr>
          <w:del w:id="1626" w:author="Pečnik, Klemen" w:date="2022-09-23T21:30:00Z"/>
        </w:trPr>
        <w:tc>
          <w:tcPr>
            <w:tcW w:w="2619" w:type="dxa"/>
            <w:shd w:val="clear" w:color="auto" w:fill="auto"/>
          </w:tcPr>
          <w:p w14:paraId="202ABE33" w14:textId="77777777" w:rsidR="00D4666B" w:rsidRDefault="00D4666B" w:rsidP="00D73EFD">
            <w:pPr>
              <w:pStyle w:val="MDPI42tablebody"/>
              <w:rPr>
                <w:del w:id="1627" w:author="Pečnik, Klemen" w:date="2022-09-23T21:30:00Z"/>
                <w:color w:val="000000" w:themeColor="text1"/>
                <w:lang w:val="en-GB"/>
              </w:rPr>
            </w:pPr>
            <w:del w:id="1628" w:author="Pečnik, Klemen" w:date="2022-09-23T21:30:00Z">
              <w:r>
                <w:rPr>
                  <w:color w:val="000000" w:themeColor="text1"/>
                  <w:lang w:val="en-GB"/>
                </w:rPr>
                <w:delText>Efficiency</w:delText>
              </w:r>
            </w:del>
          </w:p>
        </w:tc>
        <w:tc>
          <w:tcPr>
            <w:tcW w:w="1315" w:type="dxa"/>
          </w:tcPr>
          <w:p w14:paraId="22CF6ABE" w14:textId="77777777" w:rsidR="00D4666B" w:rsidRDefault="00D4666B" w:rsidP="00D73EFD">
            <w:pPr>
              <w:pStyle w:val="MDPI42tablebody"/>
              <w:rPr>
                <w:del w:id="1629" w:author="Pečnik, Klemen" w:date="2022-09-23T21:30:00Z"/>
                <w:rFonts w:eastAsia="Calibri"/>
              </w:rPr>
            </w:pPr>
            <w:del w:id="1630" w:author="Pečnik, Klemen" w:date="2022-09-23T21:30:00Z">
              <w:r>
                <w:rPr>
                  <w:rFonts w:eastAsia="Calibri"/>
                </w:rPr>
                <w:delText>0.67</w:delText>
              </w:r>
            </w:del>
          </w:p>
        </w:tc>
        <w:tc>
          <w:tcPr>
            <w:tcW w:w="1316" w:type="dxa"/>
          </w:tcPr>
          <w:p w14:paraId="0A3EC80E" w14:textId="77777777" w:rsidR="00D4666B" w:rsidRDefault="00D4666B" w:rsidP="00D73EFD">
            <w:pPr>
              <w:pStyle w:val="MDPI42tablebody"/>
              <w:rPr>
                <w:del w:id="1631" w:author="Pečnik, Klemen" w:date="2022-09-23T21:30:00Z"/>
                <w:rFonts w:eastAsia="Calibri"/>
              </w:rPr>
            </w:pPr>
            <w:del w:id="1632" w:author="Pečnik, Klemen" w:date="2022-09-23T21:30:00Z">
              <w:r>
                <w:rPr>
                  <w:rFonts w:eastAsia="Calibri"/>
                </w:rPr>
                <w:delText>0.81</w:delText>
              </w:r>
            </w:del>
          </w:p>
        </w:tc>
        <w:tc>
          <w:tcPr>
            <w:tcW w:w="1316" w:type="dxa"/>
            <w:shd w:val="clear" w:color="auto" w:fill="auto"/>
          </w:tcPr>
          <w:p w14:paraId="258D6A13" w14:textId="77777777" w:rsidR="00D4666B" w:rsidRPr="00196F8F" w:rsidRDefault="00D4666B" w:rsidP="00D73EFD">
            <w:pPr>
              <w:pStyle w:val="MDPI42tablebody"/>
              <w:rPr>
                <w:del w:id="1633" w:author="Pečnik, Klemen" w:date="2022-09-23T21:30:00Z"/>
              </w:rPr>
            </w:pPr>
            <w:del w:id="1634" w:author="Pečnik, Klemen" w:date="2022-09-23T21:30:00Z">
              <w:r>
                <w:rPr>
                  <w:rFonts w:eastAsia="Calibri"/>
                </w:rPr>
                <w:delText>0.63</w:delText>
              </w:r>
            </w:del>
          </w:p>
        </w:tc>
        <w:tc>
          <w:tcPr>
            <w:tcW w:w="1316" w:type="dxa"/>
            <w:shd w:val="clear" w:color="auto" w:fill="auto"/>
          </w:tcPr>
          <w:p w14:paraId="3D2B1C17" w14:textId="77777777" w:rsidR="00D4666B" w:rsidRPr="00196F8F" w:rsidRDefault="00D4666B" w:rsidP="00D73EFD">
            <w:pPr>
              <w:pStyle w:val="MDPI42tablebody"/>
              <w:rPr>
                <w:del w:id="1635" w:author="Pečnik, Klemen" w:date="2022-09-23T21:30:00Z"/>
              </w:rPr>
            </w:pPr>
            <w:del w:id="1636" w:author="Pečnik, Klemen" w:date="2022-09-23T21:30:00Z">
              <w:r w:rsidRPr="00196F8F">
                <w:rPr>
                  <w:rFonts w:eastAsia="Calibri"/>
                </w:rPr>
                <w:delText>0.</w:delText>
              </w:r>
              <w:r>
                <w:rPr>
                  <w:rFonts w:eastAsia="Calibri"/>
                </w:rPr>
                <w:delText>78</w:delText>
              </w:r>
            </w:del>
          </w:p>
        </w:tc>
      </w:tr>
      <w:tr w:rsidR="00D4666B" w:rsidRPr="00213781" w14:paraId="6629BB12" w14:textId="77777777" w:rsidTr="00D73EFD">
        <w:trPr>
          <w:del w:id="1637" w:author="Pečnik, Klemen" w:date="2022-09-23T21:30:00Z"/>
        </w:trPr>
        <w:tc>
          <w:tcPr>
            <w:tcW w:w="2619" w:type="dxa"/>
            <w:shd w:val="clear" w:color="auto" w:fill="auto"/>
          </w:tcPr>
          <w:p w14:paraId="19F52607" w14:textId="77777777" w:rsidR="00D4666B" w:rsidRDefault="00D4666B" w:rsidP="00D73EFD">
            <w:pPr>
              <w:pStyle w:val="MDPI42tablebody"/>
              <w:rPr>
                <w:del w:id="1638" w:author="Pečnik, Klemen" w:date="2022-09-23T21:30:00Z"/>
                <w:color w:val="000000" w:themeColor="text1"/>
                <w:lang w:val="en-GB"/>
              </w:rPr>
            </w:pPr>
            <w:del w:id="1639" w:author="Pečnik, Klemen" w:date="2022-09-23T21:30:00Z">
              <w:r>
                <w:rPr>
                  <w:color w:val="000000" w:themeColor="text1"/>
                  <w:lang w:val="en-GB"/>
                </w:rPr>
                <w:delText>Dependability</w:delText>
              </w:r>
            </w:del>
          </w:p>
        </w:tc>
        <w:tc>
          <w:tcPr>
            <w:tcW w:w="1315" w:type="dxa"/>
          </w:tcPr>
          <w:p w14:paraId="6CC0A099" w14:textId="77777777" w:rsidR="00D4666B" w:rsidRDefault="00D4666B" w:rsidP="00D73EFD">
            <w:pPr>
              <w:pStyle w:val="MDPI42tablebody"/>
              <w:rPr>
                <w:del w:id="1640" w:author="Pečnik, Klemen" w:date="2022-09-23T21:30:00Z"/>
                <w:rFonts w:eastAsia="Calibri"/>
              </w:rPr>
            </w:pPr>
            <w:del w:id="1641" w:author="Pečnik, Klemen" w:date="2022-09-23T21:30:00Z">
              <w:r>
                <w:rPr>
                  <w:rFonts w:eastAsia="Calibri"/>
                </w:rPr>
                <w:delText>0.46</w:delText>
              </w:r>
            </w:del>
          </w:p>
        </w:tc>
        <w:tc>
          <w:tcPr>
            <w:tcW w:w="1316" w:type="dxa"/>
          </w:tcPr>
          <w:p w14:paraId="34DE076B" w14:textId="77777777" w:rsidR="00D4666B" w:rsidRDefault="00D4666B" w:rsidP="00D73EFD">
            <w:pPr>
              <w:pStyle w:val="MDPI42tablebody"/>
              <w:rPr>
                <w:del w:id="1642" w:author="Pečnik, Klemen" w:date="2022-09-23T21:30:00Z"/>
                <w:rFonts w:eastAsia="Calibri"/>
              </w:rPr>
            </w:pPr>
            <w:del w:id="1643" w:author="Pečnik, Klemen" w:date="2022-09-23T21:30:00Z">
              <w:r>
                <w:rPr>
                  <w:rFonts w:eastAsia="Calibri"/>
                </w:rPr>
                <w:delText>0.69</w:delText>
              </w:r>
            </w:del>
          </w:p>
        </w:tc>
        <w:tc>
          <w:tcPr>
            <w:tcW w:w="1316" w:type="dxa"/>
            <w:shd w:val="clear" w:color="auto" w:fill="auto"/>
          </w:tcPr>
          <w:p w14:paraId="44CF54D5" w14:textId="77777777" w:rsidR="00D4666B" w:rsidRPr="00196F8F" w:rsidRDefault="00D4666B" w:rsidP="00D73EFD">
            <w:pPr>
              <w:pStyle w:val="MDPI42tablebody"/>
              <w:rPr>
                <w:del w:id="1644" w:author="Pečnik, Klemen" w:date="2022-09-23T21:30:00Z"/>
              </w:rPr>
            </w:pPr>
            <w:del w:id="1645" w:author="Pečnik, Klemen" w:date="2022-09-23T21:30:00Z">
              <w:r>
                <w:rPr>
                  <w:rFonts w:eastAsia="Calibri"/>
                </w:rPr>
                <w:delText>0.47</w:delText>
              </w:r>
            </w:del>
          </w:p>
        </w:tc>
        <w:tc>
          <w:tcPr>
            <w:tcW w:w="1316" w:type="dxa"/>
            <w:shd w:val="clear" w:color="auto" w:fill="auto"/>
          </w:tcPr>
          <w:p w14:paraId="60F65BB9" w14:textId="77777777" w:rsidR="00D4666B" w:rsidRPr="00196F8F" w:rsidRDefault="00D4666B" w:rsidP="00D73EFD">
            <w:pPr>
              <w:pStyle w:val="MDPI42tablebody"/>
              <w:rPr>
                <w:del w:id="1646" w:author="Pečnik, Klemen" w:date="2022-09-23T21:30:00Z"/>
              </w:rPr>
            </w:pPr>
            <w:del w:id="1647" w:author="Pečnik, Klemen" w:date="2022-09-23T21:30:00Z">
              <w:r w:rsidRPr="00196F8F">
                <w:rPr>
                  <w:rFonts w:eastAsia="Calibri"/>
                </w:rPr>
                <w:delText>0.</w:delText>
              </w:r>
              <w:r>
                <w:rPr>
                  <w:rFonts w:eastAsia="Calibri"/>
                </w:rPr>
                <w:delText>65</w:delText>
              </w:r>
            </w:del>
          </w:p>
        </w:tc>
      </w:tr>
      <w:tr w:rsidR="00D4666B" w:rsidRPr="00213781" w14:paraId="4EDC4F01" w14:textId="77777777" w:rsidTr="00D73EFD">
        <w:trPr>
          <w:del w:id="1648" w:author="Pečnik, Klemen" w:date="2022-09-23T21:30:00Z"/>
        </w:trPr>
        <w:tc>
          <w:tcPr>
            <w:tcW w:w="2619" w:type="dxa"/>
            <w:shd w:val="clear" w:color="auto" w:fill="auto"/>
          </w:tcPr>
          <w:p w14:paraId="69FA8CD6" w14:textId="77777777" w:rsidR="00D4666B" w:rsidRDefault="00D4666B" w:rsidP="00D73EFD">
            <w:pPr>
              <w:pStyle w:val="MDPI42tablebody"/>
              <w:rPr>
                <w:del w:id="1649" w:author="Pečnik, Klemen" w:date="2022-09-23T21:30:00Z"/>
                <w:color w:val="000000" w:themeColor="text1"/>
                <w:lang w:val="en-GB"/>
              </w:rPr>
            </w:pPr>
            <w:del w:id="1650" w:author="Pečnik, Klemen" w:date="2022-09-23T21:30:00Z">
              <w:r>
                <w:rPr>
                  <w:color w:val="000000" w:themeColor="text1"/>
                  <w:lang w:val="en-GB"/>
                </w:rPr>
                <w:delText>Stimulation</w:delText>
              </w:r>
            </w:del>
          </w:p>
        </w:tc>
        <w:tc>
          <w:tcPr>
            <w:tcW w:w="1315" w:type="dxa"/>
          </w:tcPr>
          <w:p w14:paraId="4BF9CBC7" w14:textId="77777777" w:rsidR="00D4666B" w:rsidRDefault="00D4666B" w:rsidP="00D73EFD">
            <w:pPr>
              <w:pStyle w:val="MDPI42tablebody"/>
              <w:rPr>
                <w:del w:id="1651" w:author="Pečnik, Klemen" w:date="2022-09-23T21:30:00Z"/>
                <w:rFonts w:eastAsia="Calibri"/>
              </w:rPr>
            </w:pPr>
            <w:del w:id="1652" w:author="Pečnik, Klemen" w:date="2022-09-23T21:30:00Z">
              <w:r>
                <w:rPr>
                  <w:rFonts w:eastAsia="Calibri"/>
                </w:rPr>
                <w:delText>0.84</w:delText>
              </w:r>
            </w:del>
          </w:p>
        </w:tc>
        <w:tc>
          <w:tcPr>
            <w:tcW w:w="1316" w:type="dxa"/>
          </w:tcPr>
          <w:p w14:paraId="490B698F" w14:textId="77777777" w:rsidR="00D4666B" w:rsidRDefault="00D4666B" w:rsidP="00D73EFD">
            <w:pPr>
              <w:pStyle w:val="MDPI42tablebody"/>
              <w:rPr>
                <w:del w:id="1653" w:author="Pečnik, Klemen" w:date="2022-09-23T21:30:00Z"/>
                <w:rFonts w:eastAsia="Calibri"/>
              </w:rPr>
            </w:pPr>
            <w:del w:id="1654" w:author="Pečnik, Klemen" w:date="2022-09-23T21:30:00Z">
              <w:r>
                <w:rPr>
                  <w:rFonts w:eastAsia="Calibri"/>
                </w:rPr>
                <w:delText>0.88</w:delText>
              </w:r>
            </w:del>
          </w:p>
        </w:tc>
        <w:tc>
          <w:tcPr>
            <w:tcW w:w="1316" w:type="dxa"/>
            <w:shd w:val="clear" w:color="auto" w:fill="auto"/>
          </w:tcPr>
          <w:p w14:paraId="55DD6BBD" w14:textId="77777777" w:rsidR="00D4666B" w:rsidRPr="00196F8F" w:rsidRDefault="00D4666B" w:rsidP="00D73EFD">
            <w:pPr>
              <w:pStyle w:val="MDPI42tablebody"/>
              <w:rPr>
                <w:del w:id="1655" w:author="Pečnik, Klemen" w:date="2022-09-23T21:30:00Z"/>
              </w:rPr>
            </w:pPr>
            <w:del w:id="1656" w:author="Pečnik, Klemen" w:date="2022-09-23T21:30:00Z">
              <w:r>
                <w:rPr>
                  <w:rFonts w:eastAsia="Calibri"/>
                </w:rPr>
                <w:delText>0.84</w:delText>
              </w:r>
            </w:del>
          </w:p>
        </w:tc>
        <w:tc>
          <w:tcPr>
            <w:tcW w:w="1316" w:type="dxa"/>
            <w:shd w:val="clear" w:color="auto" w:fill="auto"/>
          </w:tcPr>
          <w:p w14:paraId="2A7B14DE" w14:textId="77777777" w:rsidR="00D4666B" w:rsidRPr="00196F8F" w:rsidRDefault="00D4666B" w:rsidP="00D73EFD">
            <w:pPr>
              <w:pStyle w:val="MDPI42tablebody"/>
              <w:rPr>
                <w:del w:id="1657" w:author="Pečnik, Klemen" w:date="2022-09-23T21:30:00Z"/>
              </w:rPr>
            </w:pPr>
            <w:del w:id="1658" w:author="Pečnik, Klemen" w:date="2022-09-23T21:30:00Z">
              <w:r w:rsidRPr="00196F8F">
                <w:rPr>
                  <w:rFonts w:eastAsia="Calibri"/>
                </w:rPr>
                <w:delText>0.</w:delText>
              </w:r>
              <w:r>
                <w:rPr>
                  <w:rFonts w:eastAsia="Calibri"/>
                </w:rPr>
                <w:delText>87</w:delText>
              </w:r>
            </w:del>
          </w:p>
        </w:tc>
      </w:tr>
      <w:tr w:rsidR="00D4666B" w:rsidRPr="00213781" w14:paraId="38885E7F" w14:textId="77777777" w:rsidTr="00D73EFD">
        <w:trPr>
          <w:del w:id="1659" w:author="Pečnik, Klemen" w:date="2022-09-23T21:30:00Z"/>
        </w:trPr>
        <w:tc>
          <w:tcPr>
            <w:tcW w:w="2619" w:type="dxa"/>
            <w:shd w:val="clear" w:color="auto" w:fill="auto"/>
          </w:tcPr>
          <w:p w14:paraId="74CFC8B4" w14:textId="77777777" w:rsidR="00D4666B" w:rsidRDefault="00D4666B" w:rsidP="00D73EFD">
            <w:pPr>
              <w:pStyle w:val="MDPI42tablebody"/>
              <w:rPr>
                <w:del w:id="1660" w:author="Pečnik, Klemen" w:date="2022-09-23T21:30:00Z"/>
                <w:color w:val="000000" w:themeColor="text1"/>
                <w:lang w:val="en-GB"/>
              </w:rPr>
            </w:pPr>
            <w:del w:id="1661" w:author="Pečnik, Klemen" w:date="2022-09-23T21:30:00Z">
              <w:r w:rsidRPr="00714137">
                <w:rPr>
                  <w:color w:val="000000" w:themeColor="text1"/>
                  <w:lang w:val="en-GB"/>
                </w:rPr>
                <w:delText>Novelty</w:delText>
              </w:r>
            </w:del>
          </w:p>
        </w:tc>
        <w:tc>
          <w:tcPr>
            <w:tcW w:w="1315" w:type="dxa"/>
          </w:tcPr>
          <w:p w14:paraId="62539E72" w14:textId="77777777" w:rsidR="00D4666B" w:rsidRDefault="00D4666B" w:rsidP="00D73EFD">
            <w:pPr>
              <w:pStyle w:val="MDPI42tablebody"/>
              <w:rPr>
                <w:del w:id="1662" w:author="Pečnik, Klemen" w:date="2022-09-23T21:30:00Z"/>
                <w:color w:val="000000" w:themeColor="text1"/>
                <w:lang w:val="en-GB"/>
              </w:rPr>
            </w:pPr>
            <w:del w:id="1663" w:author="Pečnik, Klemen" w:date="2022-09-23T21:30:00Z">
              <w:r>
                <w:rPr>
                  <w:color w:val="000000" w:themeColor="text1"/>
                  <w:lang w:val="en-GB"/>
                </w:rPr>
                <w:delText>0.76</w:delText>
              </w:r>
            </w:del>
          </w:p>
        </w:tc>
        <w:tc>
          <w:tcPr>
            <w:tcW w:w="1316" w:type="dxa"/>
          </w:tcPr>
          <w:p w14:paraId="3CF25B66" w14:textId="77777777" w:rsidR="00D4666B" w:rsidRDefault="00D4666B" w:rsidP="00D73EFD">
            <w:pPr>
              <w:pStyle w:val="MDPI42tablebody"/>
              <w:rPr>
                <w:del w:id="1664" w:author="Pečnik, Klemen" w:date="2022-09-23T21:30:00Z"/>
                <w:color w:val="000000" w:themeColor="text1"/>
                <w:lang w:val="en-GB"/>
              </w:rPr>
            </w:pPr>
            <w:del w:id="1665" w:author="Pečnik, Klemen" w:date="2022-09-23T21:30:00Z">
              <w:r>
                <w:rPr>
                  <w:color w:val="000000" w:themeColor="text1"/>
                  <w:lang w:val="en-GB"/>
                </w:rPr>
                <w:delText>0.79</w:delText>
              </w:r>
            </w:del>
          </w:p>
        </w:tc>
        <w:tc>
          <w:tcPr>
            <w:tcW w:w="1316" w:type="dxa"/>
            <w:shd w:val="clear" w:color="auto" w:fill="auto"/>
          </w:tcPr>
          <w:p w14:paraId="38A925AE" w14:textId="77777777" w:rsidR="00D4666B" w:rsidRPr="00196F8F" w:rsidRDefault="00D4666B" w:rsidP="00D73EFD">
            <w:pPr>
              <w:pStyle w:val="MDPI42tablebody"/>
              <w:rPr>
                <w:del w:id="1666" w:author="Pečnik, Klemen" w:date="2022-09-23T21:30:00Z"/>
                <w:rFonts w:eastAsia="Calibri"/>
              </w:rPr>
            </w:pPr>
            <w:del w:id="1667" w:author="Pečnik, Klemen" w:date="2022-09-23T21:30:00Z">
              <w:r>
                <w:rPr>
                  <w:color w:val="000000" w:themeColor="text1"/>
                  <w:lang w:val="en-GB"/>
                </w:rPr>
                <w:delText>0.75</w:delText>
              </w:r>
            </w:del>
          </w:p>
        </w:tc>
        <w:tc>
          <w:tcPr>
            <w:tcW w:w="1316" w:type="dxa"/>
            <w:shd w:val="clear" w:color="auto" w:fill="auto"/>
          </w:tcPr>
          <w:p w14:paraId="4C1764F1" w14:textId="77777777" w:rsidR="00D4666B" w:rsidRPr="00196F8F" w:rsidRDefault="00D4666B" w:rsidP="00D73EFD">
            <w:pPr>
              <w:pStyle w:val="MDPI42tablebody"/>
              <w:rPr>
                <w:del w:id="1668" w:author="Pečnik, Klemen" w:date="2022-09-23T21:30:00Z"/>
                <w:rFonts w:eastAsia="Calibri"/>
              </w:rPr>
            </w:pPr>
            <w:del w:id="1669" w:author="Pečnik, Klemen" w:date="2022-09-23T21:30:00Z">
              <w:r w:rsidRPr="00714137">
                <w:rPr>
                  <w:color w:val="000000" w:themeColor="text1"/>
                  <w:lang w:val="en-GB"/>
                </w:rPr>
                <w:delText>0.</w:delText>
              </w:r>
              <w:r>
                <w:rPr>
                  <w:color w:val="000000" w:themeColor="text1"/>
                  <w:lang w:val="en-GB"/>
                </w:rPr>
                <w:delText>76</w:delText>
              </w:r>
            </w:del>
          </w:p>
        </w:tc>
      </w:tr>
    </w:tbl>
    <w:p w14:paraId="629E0C05" w14:textId="77777777" w:rsidR="00D4666B" w:rsidRPr="005D6FC7" w:rsidRDefault="00D4666B" w:rsidP="00D4666B">
      <w:pPr>
        <w:pStyle w:val="MDPI34textspacebefore"/>
        <w:rPr>
          <w:del w:id="1670" w:author="Pečnik, Klemen" w:date="2022-09-23T21:30:00Z"/>
        </w:rPr>
      </w:pPr>
      <w:del w:id="1671" w:author="Pečnik, Klemen" w:date="2022-09-23T21:30:00Z">
        <w:r>
          <w:delText xml:space="preserve">In the experiment with the virtual interpreter, the scale consistency results were analogous to the first experiment, as the calculated coefficient values are above the recommended threshold value of 0.7 for all scales, except in the case of Efficiency and Dependability for the UEQ in sign language. In this case the Cronbach’s Alpha-Coefficient for Efficiency was 0.55 </w:delText>
        </w:r>
        <w:r w:rsidRPr="00213781">
          <w:delText>a</w:delText>
        </w:r>
        <w:r>
          <w:delText xml:space="preserve">nd for Dependability 0.65, which again could be a consequence of poor understanding of signed statements, as well as a </w:delText>
        </w:r>
        <w:r w:rsidRPr="00213781">
          <w:delText>relatively small number of participants (1</w:delText>
        </w:r>
        <w:r>
          <w:delText>9</w:delText>
        </w:r>
        <w:r w:rsidRPr="00213781">
          <w:delText>)</w:delText>
        </w:r>
        <w:r>
          <w:delText xml:space="preserve">. The results are presented in </w:delText>
        </w:r>
        <w:r w:rsidRPr="00F64E75">
          <w:fldChar w:fldCharType="begin"/>
        </w:r>
        <w:r w:rsidRPr="00F64E75">
          <w:delInstrText xml:space="preserve"> REF _Ref112314452 \h  \* MERGEFORMAT </w:delInstrText>
        </w:r>
        <w:r w:rsidRPr="00F64E75">
          <w:fldChar w:fldCharType="separate"/>
        </w:r>
        <w:r w:rsidRPr="00A35B45">
          <w:delText>Table 6</w:delText>
        </w:r>
        <w:r w:rsidRPr="00F64E75">
          <w:fldChar w:fldCharType="end"/>
        </w:r>
        <w:r w:rsidRPr="00F64E75">
          <w:delText>.</w:delText>
        </w:r>
        <w:r>
          <w:delText xml:space="preserve"> </w:delText>
        </w:r>
      </w:del>
    </w:p>
    <w:p w14:paraId="64400C82" w14:textId="77777777" w:rsidR="00D4666B" w:rsidRPr="00A7215C" w:rsidRDefault="00D4666B" w:rsidP="00D4666B">
      <w:pPr>
        <w:pStyle w:val="MDPI41tablecaption"/>
        <w:rPr>
          <w:del w:id="1672" w:author="Pečnik, Klemen" w:date="2022-09-23T21:30:00Z"/>
          <w:b/>
        </w:rPr>
      </w:pPr>
      <w:bookmarkStart w:id="1673" w:name="_Ref112314452"/>
      <w:del w:id="1674" w:author="Pečnik, Klemen" w:date="2022-09-23T21:30:00Z">
        <w:r w:rsidRPr="00A7215C">
          <w:rPr>
            <w:b/>
          </w:rPr>
          <w:delText xml:space="preserve">Table </w:delText>
        </w:r>
        <w:r w:rsidRPr="00A7215C">
          <w:rPr>
            <w:b/>
          </w:rPr>
          <w:fldChar w:fldCharType="begin"/>
        </w:r>
        <w:r w:rsidRPr="00A7215C">
          <w:rPr>
            <w:b/>
          </w:rPr>
          <w:delInstrText xml:space="preserve"> SEQ Table \* ARABIC </w:delInstrText>
        </w:r>
        <w:r w:rsidRPr="00A7215C">
          <w:rPr>
            <w:b/>
          </w:rPr>
          <w:fldChar w:fldCharType="separate"/>
        </w:r>
        <w:r>
          <w:rPr>
            <w:b/>
            <w:noProof/>
          </w:rPr>
          <w:delText>6</w:delText>
        </w:r>
        <w:r w:rsidRPr="00A7215C">
          <w:rPr>
            <w:b/>
          </w:rPr>
          <w:fldChar w:fldCharType="end"/>
        </w:r>
        <w:bookmarkEnd w:id="1673"/>
        <w:r w:rsidRPr="00A7215C">
          <w:rPr>
            <w:b/>
          </w:rPr>
          <w:delText xml:space="preserve">. </w:delText>
        </w:r>
        <w:r w:rsidRPr="000A176E">
          <w:delText xml:space="preserve">UEQ Scale consistency of </w:delText>
        </w:r>
        <w:r>
          <w:delText>virtual</w:delText>
        </w:r>
        <w:r w:rsidRPr="000A176E">
          <w:delText xml:space="preserve"> interpreter</w:delText>
        </w:r>
      </w:del>
    </w:p>
    <w:tbl>
      <w:tblPr>
        <w:tblW w:w="7882"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2619"/>
        <w:gridCol w:w="1315"/>
        <w:gridCol w:w="1316"/>
        <w:gridCol w:w="1316"/>
        <w:gridCol w:w="1316"/>
      </w:tblGrid>
      <w:tr w:rsidR="00D4666B" w:rsidRPr="00213781" w14:paraId="11AB74C4" w14:textId="77777777" w:rsidTr="00D73EFD">
        <w:tc>
          <w:tcPr>
            <w:tcW w:w="2619" w:type="dxa"/>
            <w:tcBorders>
              <w:bottom w:val="single" w:sz="4" w:space="0" w:color="auto"/>
            </w:tcBorders>
            <w:shd w:val="clear" w:color="auto" w:fill="auto"/>
            <w:vAlign w:val="center"/>
          </w:tcPr>
          <w:p w14:paraId="082CB843" w14:textId="77777777" w:rsidR="00D4666B" w:rsidRPr="00AD1525" w:rsidRDefault="00D4666B">
            <w:pPr>
              <w:pStyle w:val="MDPI42tablebody"/>
              <w:spacing w:line="240" w:lineRule="auto"/>
              <w:rPr>
                <w:b/>
                <w:snapToGrid/>
                <w:color w:val="000000" w:themeColor="text1"/>
                <w:lang w:val="en-GB"/>
              </w:rPr>
              <w:pPrChange w:id="1675" w:author="Pečnik, Klemen" w:date="2022-09-23T21:29:00Z">
                <w:pPr>
                  <w:pStyle w:val="MDPI42tablebody"/>
                </w:pPr>
              </w:pPrChange>
            </w:pPr>
            <w:r>
              <w:rPr>
                <w:b/>
                <w:snapToGrid/>
                <w:color w:val="000000" w:themeColor="text1"/>
                <w:lang w:val="en-GB"/>
              </w:rPr>
              <w:t>UEQ Scales</w:t>
            </w:r>
          </w:p>
        </w:tc>
        <w:tc>
          <w:tcPr>
            <w:tcW w:w="1315" w:type="dxa"/>
            <w:tcBorders>
              <w:bottom w:val="single" w:sz="4" w:space="0" w:color="auto"/>
            </w:tcBorders>
          </w:tcPr>
          <w:p w14:paraId="36A59E6F" w14:textId="77777777" w:rsidR="00D4666B" w:rsidRPr="00E11CD0" w:rsidRDefault="00D4666B">
            <w:pPr>
              <w:pStyle w:val="MDPI42tablebody"/>
              <w:spacing w:line="240" w:lineRule="auto"/>
              <w:rPr>
                <w:rFonts w:ascii="Symbol" w:hAnsi="Symbol"/>
                <w:b/>
                <w:snapToGrid/>
                <w:color w:val="000000" w:themeColor="text1"/>
                <w:lang w:val="en-GB"/>
              </w:rPr>
              <w:pPrChange w:id="1676" w:author="Pečnik, Klemen" w:date="2022-09-23T21:29:00Z">
                <w:pPr>
                  <w:pStyle w:val="MDPI42tablebody"/>
                </w:pPr>
              </w:pPrChange>
            </w:pPr>
            <w:r>
              <w:rPr>
                <w:b/>
                <w:snapToGrid/>
                <w:color w:val="000000" w:themeColor="text1"/>
                <w:lang w:val="en-GB"/>
              </w:rPr>
              <w:t>SSL</w:t>
            </w:r>
            <w:r>
              <w:rPr>
                <w:rFonts w:ascii="Symbol" w:hAnsi="Symbol"/>
                <w:b/>
                <w:snapToGrid/>
                <w:color w:val="000000" w:themeColor="text1"/>
                <w:lang w:val="en-GB"/>
              </w:rPr>
              <w:t></w:t>
            </w:r>
            <w:r>
              <w:rPr>
                <w:rFonts w:ascii="Symbol" w:hAnsi="Symbol"/>
                <w:b/>
                <w:snapToGrid/>
                <w:color w:val="000000" w:themeColor="text1"/>
                <w:lang w:val="en-GB"/>
              </w:rPr>
              <w:t></w:t>
            </w:r>
          </w:p>
        </w:tc>
        <w:tc>
          <w:tcPr>
            <w:tcW w:w="1316" w:type="dxa"/>
            <w:tcBorders>
              <w:bottom w:val="single" w:sz="4" w:space="0" w:color="auto"/>
            </w:tcBorders>
          </w:tcPr>
          <w:p w14:paraId="0ABBD5BB" w14:textId="77777777" w:rsidR="00D4666B" w:rsidRPr="00E11CD0" w:rsidRDefault="00D4666B">
            <w:pPr>
              <w:pStyle w:val="MDPI42tablebody"/>
              <w:spacing w:line="240" w:lineRule="auto"/>
              <w:rPr>
                <w:rFonts w:ascii="Symbol" w:hAnsi="Symbol"/>
                <w:b/>
                <w:snapToGrid/>
                <w:color w:val="000000" w:themeColor="text1"/>
                <w:lang w:val="en-GB"/>
              </w:rPr>
              <w:pPrChange w:id="1677" w:author="Pečnik, Klemen" w:date="2022-09-23T21:29:00Z">
                <w:pPr>
                  <w:pStyle w:val="MDPI42tablebody"/>
                </w:pPr>
              </w:pPrChange>
            </w:pPr>
            <w:r>
              <w:rPr>
                <w:b/>
                <w:snapToGrid/>
                <w:color w:val="000000" w:themeColor="text1"/>
                <w:lang w:val="en-GB"/>
              </w:rPr>
              <w:t xml:space="preserve">TXT </w:t>
            </w:r>
            <w:r>
              <w:rPr>
                <w:rFonts w:ascii="Symbol" w:hAnsi="Symbol"/>
                <w:b/>
                <w:snapToGrid/>
                <w:color w:val="000000" w:themeColor="text1"/>
                <w:lang w:val="en-GB"/>
              </w:rPr>
              <w:t></w:t>
            </w:r>
          </w:p>
        </w:tc>
        <w:tc>
          <w:tcPr>
            <w:tcW w:w="1316" w:type="dxa"/>
            <w:tcBorders>
              <w:bottom w:val="single" w:sz="4" w:space="0" w:color="auto"/>
            </w:tcBorders>
            <w:shd w:val="clear" w:color="auto" w:fill="auto"/>
            <w:vAlign w:val="center"/>
          </w:tcPr>
          <w:p w14:paraId="63030C65" w14:textId="77777777" w:rsidR="00D4666B" w:rsidRPr="00A7215C" w:rsidRDefault="00D4666B">
            <w:pPr>
              <w:pStyle w:val="MDPI42tablebody"/>
              <w:spacing w:line="240" w:lineRule="auto"/>
              <w:rPr>
                <w:rFonts w:ascii="Symbol" w:hAnsi="Symbol"/>
                <w:b/>
                <w:snapToGrid/>
                <w:color w:val="000000" w:themeColor="text1"/>
                <w:lang w:val="en-GB"/>
              </w:rPr>
              <w:pPrChange w:id="1678" w:author="Pečnik, Klemen" w:date="2022-09-23T21:29:00Z">
                <w:pPr>
                  <w:pStyle w:val="MDPI42tablebody"/>
                </w:pPr>
              </w:pPrChange>
            </w:pPr>
            <w:r>
              <w:rPr>
                <w:b/>
                <w:snapToGrid/>
                <w:color w:val="000000" w:themeColor="text1"/>
                <w:lang w:val="en-GB"/>
              </w:rPr>
              <w:t>SSL</w:t>
            </w:r>
            <w:r w:rsidRPr="00A7215C">
              <w:rPr>
                <w:rFonts w:ascii="Symbol" w:eastAsia="SimHei" w:hAnsi="Symbol"/>
                <w:b/>
                <w:snapToGrid/>
                <w:color w:val="000000" w:themeColor="text1"/>
                <w:lang w:val="en-GB"/>
              </w:rPr>
              <w:t></w:t>
            </w:r>
            <w:r w:rsidRPr="00A7215C">
              <w:rPr>
                <w:rFonts w:ascii="Symbol" w:eastAsia="SimHei" w:hAnsi="Symbol"/>
                <w:b/>
                <w:snapToGrid/>
                <w:color w:val="000000" w:themeColor="text1"/>
                <w:lang w:val="en-GB"/>
              </w:rPr>
              <w:t></w:t>
            </w:r>
            <w:r w:rsidRPr="00A7215C">
              <w:rPr>
                <w:rFonts w:ascii="Symbol" w:eastAsia="SimHei" w:hAnsi="Symbol"/>
                <w:b/>
                <w:snapToGrid/>
                <w:color w:val="000000" w:themeColor="text1"/>
                <w:vertAlign w:val="subscript"/>
                <w:lang w:val="en-GB"/>
              </w:rPr>
              <w:t></w:t>
            </w:r>
          </w:p>
        </w:tc>
        <w:tc>
          <w:tcPr>
            <w:tcW w:w="1316" w:type="dxa"/>
            <w:tcBorders>
              <w:bottom w:val="single" w:sz="4" w:space="0" w:color="auto"/>
            </w:tcBorders>
            <w:shd w:val="clear" w:color="auto" w:fill="auto"/>
            <w:vAlign w:val="center"/>
          </w:tcPr>
          <w:p w14:paraId="06FF7801" w14:textId="77777777" w:rsidR="00D4666B" w:rsidRPr="00A7215C" w:rsidRDefault="00D4666B">
            <w:pPr>
              <w:pStyle w:val="MDPI42tablebody"/>
              <w:spacing w:line="240" w:lineRule="auto"/>
              <w:rPr>
                <w:rFonts w:ascii="Symbol" w:eastAsia="SimHei" w:hAnsi="Symbol" w:hint="eastAsia"/>
                <w:b/>
                <w:snapToGrid/>
                <w:color w:val="000000" w:themeColor="text1"/>
                <w:lang w:val="en-GB"/>
              </w:rPr>
              <w:pPrChange w:id="1679" w:author="Pečnik, Klemen" w:date="2022-09-23T21:29:00Z">
                <w:pPr>
                  <w:pStyle w:val="MDPI42tablebody"/>
                </w:pPr>
              </w:pPrChange>
            </w:pPr>
            <w:r>
              <w:rPr>
                <w:b/>
                <w:snapToGrid/>
                <w:color w:val="000000" w:themeColor="text1"/>
                <w:lang w:val="en-GB"/>
              </w:rPr>
              <w:t xml:space="preserve">TXT </w:t>
            </w:r>
            <w:r w:rsidRPr="00A7215C">
              <w:rPr>
                <w:rFonts w:ascii="Symbol" w:eastAsia="SimHei" w:hAnsi="Symbol"/>
                <w:b/>
                <w:snapToGrid/>
                <w:color w:val="000000" w:themeColor="text1"/>
                <w:lang w:val="en-GB"/>
              </w:rPr>
              <w:t></w:t>
            </w:r>
            <w:r w:rsidRPr="00A7215C">
              <w:rPr>
                <w:rFonts w:ascii="Symbol" w:eastAsia="SimHei" w:hAnsi="Symbol"/>
                <w:b/>
                <w:snapToGrid/>
                <w:color w:val="000000" w:themeColor="text1"/>
                <w:vertAlign w:val="subscript"/>
                <w:lang w:val="en-GB"/>
              </w:rPr>
              <w:t></w:t>
            </w:r>
          </w:p>
        </w:tc>
      </w:tr>
      <w:tr w:rsidR="00D4666B" w:rsidRPr="00213781" w14:paraId="6AEC1C43" w14:textId="77777777" w:rsidTr="00D73EFD">
        <w:tc>
          <w:tcPr>
            <w:tcW w:w="2619" w:type="dxa"/>
            <w:shd w:val="clear" w:color="auto" w:fill="auto"/>
          </w:tcPr>
          <w:p w14:paraId="79AB31BB" w14:textId="77777777" w:rsidR="00D4666B" w:rsidRDefault="00D4666B">
            <w:pPr>
              <w:pStyle w:val="MDPI42tablebody"/>
              <w:spacing w:line="240" w:lineRule="auto"/>
              <w:rPr>
                <w:color w:val="000000" w:themeColor="text1"/>
                <w:lang w:val="en-GB"/>
              </w:rPr>
              <w:pPrChange w:id="1680" w:author="Pečnik, Klemen" w:date="2022-09-23T21:29:00Z">
                <w:pPr>
                  <w:pStyle w:val="MDPI42tablebody"/>
                </w:pPr>
              </w:pPrChange>
            </w:pPr>
            <w:r>
              <w:rPr>
                <w:color w:val="000000" w:themeColor="text1"/>
                <w:lang w:val="en-GB"/>
              </w:rPr>
              <w:t>Attractiveness</w:t>
            </w:r>
          </w:p>
        </w:tc>
        <w:tc>
          <w:tcPr>
            <w:tcW w:w="1315" w:type="dxa"/>
          </w:tcPr>
          <w:p w14:paraId="379FCB6B" w14:textId="421C28DF" w:rsidR="00D4666B" w:rsidRDefault="00D4666B" w:rsidP="00D73EFD">
            <w:pPr>
              <w:pStyle w:val="MDPI42tablebody"/>
              <w:rPr>
                <w:rFonts w:eastAsia="Calibri"/>
              </w:rPr>
            </w:pPr>
            <w:r>
              <w:rPr>
                <w:rFonts w:eastAsia="Calibri"/>
              </w:rPr>
              <w:t>0.</w:t>
            </w:r>
            <w:ins w:id="1681" w:author="Pečnik, Klemen" w:date="2022-09-23T21:30:00Z">
              <w:r w:rsidR="006408DA">
                <w:rPr>
                  <w:rFonts w:eastAsia="Calibri"/>
                </w:rPr>
                <w:t>79</w:t>
              </w:r>
            </w:ins>
            <w:del w:id="1682" w:author="Pečnik, Klemen" w:date="2022-09-23T21:30:00Z">
              <w:r>
                <w:rPr>
                  <w:rFonts w:eastAsia="Calibri"/>
                </w:rPr>
                <w:delText>90</w:delText>
              </w:r>
            </w:del>
          </w:p>
        </w:tc>
        <w:tc>
          <w:tcPr>
            <w:tcW w:w="1316" w:type="dxa"/>
          </w:tcPr>
          <w:p w14:paraId="084BA4B6" w14:textId="4D58BFAA" w:rsidR="00D4666B" w:rsidRDefault="00D4666B" w:rsidP="00D73EFD">
            <w:pPr>
              <w:pStyle w:val="MDPI42tablebody"/>
              <w:rPr>
                <w:rFonts w:eastAsia="Calibri"/>
              </w:rPr>
            </w:pPr>
            <w:r>
              <w:rPr>
                <w:rFonts w:eastAsia="Calibri"/>
              </w:rPr>
              <w:t>0.</w:t>
            </w:r>
            <w:ins w:id="1683" w:author="Pečnik, Klemen" w:date="2022-09-23T21:30:00Z">
              <w:r w:rsidR="002F6609">
                <w:rPr>
                  <w:rFonts w:eastAsia="Calibri"/>
                </w:rPr>
                <w:t>86</w:t>
              </w:r>
            </w:ins>
            <w:del w:id="1684" w:author="Pečnik, Klemen" w:date="2022-09-23T21:30:00Z">
              <w:r>
                <w:rPr>
                  <w:rFonts w:eastAsia="Calibri"/>
                </w:rPr>
                <w:delText>96</w:delText>
              </w:r>
            </w:del>
          </w:p>
        </w:tc>
        <w:tc>
          <w:tcPr>
            <w:tcW w:w="1316" w:type="dxa"/>
            <w:shd w:val="clear" w:color="auto" w:fill="auto"/>
          </w:tcPr>
          <w:p w14:paraId="58FA8F9D" w14:textId="60BDAFA0" w:rsidR="00D4666B" w:rsidRPr="00196F8F" w:rsidRDefault="00D4666B" w:rsidP="00D73EFD">
            <w:pPr>
              <w:pStyle w:val="MDPI42tablebody"/>
            </w:pPr>
            <w:r>
              <w:rPr>
                <w:rFonts w:eastAsia="Calibri"/>
              </w:rPr>
              <w:t>0.</w:t>
            </w:r>
            <w:ins w:id="1685" w:author="Pečnik, Klemen" w:date="2022-09-23T21:30:00Z">
              <w:r w:rsidR="000A4B6D">
                <w:rPr>
                  <w:rFonts w:eastAsia="Calibri"/>
                </w:rPr>
                <w:t>8</w:t>
              </w:r>
              <w:r w:rsidR="00536F1B">
                <w:rPr>
                  <w:rFonts w:eastAsia="Calibri"/>
                </w:rPr>
                <w:t>0</w:t>
              </w:r>
            </w:ins>
            <w:del w:id="1686" w:author="Pečnik, Klemen" w:date="2022-09-23T21:30:00Z">
              <w:r>
                <w:rPr>
                  <w:rFonts w:eastAsia="Calibri"/>
                </w:rPr>
                <w:delText>89</w:delText>
              </w:r>
            </w:del>
          </w:p>
        </w:tc>
        <w:tc>
          <w:tcPr>
            <w:tcW w:w="1316" w:type="dxa"/>
            <w:shd w:val="clear" w:color="auto" w:fill="auto"/>
          </w:tcPr>
          <w:p w14:paraId="1F646E67" w14:textId="68078947" w:rsidR="00D4666B" w:rsidRPr="00196F8F" w:rsidRDefault="00D4666B" w:rsidP="00D73EFD">
            <w:pPr>
              <w:pStyle w:val="MDPI42tablebody"/>
            </w:pPr>
            <w:r>
              <w:rPr>
                <w:rFonts w:eastAsia="Calibri"/>
              </w:rPr>
              <w:t>0.</w:t>
            </w:r>
            <w:ins w:id="1687" w:author="Pečnik, Klemen" w:date="2022-09-23T21:30:00Z">
              <w:r w:rsidR="00CF50E5">
                <w:rPr>
                  <w:rFonts w:eastAsia="Calibri"/>
                </w:rPr>
                <w:t>85</w:t>
              </w:r>
            </w:ins>
            <w:del w:id="1688" w:author="Pečnik, Klemen" w:date="2022-09-23T21:30:00Z">
              <w:r>
                <w:delText>96</w:delText>
              </w:r>
            </w:del>
          </w:p>
        </w:tc>
      </w:tr>
      <w:tr w:rsidR="00D4666B" w:rsidRPr="00213781" w14:paraId="08A77523" w14:textId="77777777" w:rsidTr="00D73EFD">
        <w:tc>
          <w:tcPr>
            <w:tcW w:w="2619" w:type="dxa"/>
            <w:shd w:val="clear" w:color="auto" w:fill="auto"/>
          </w:tcPr>
          <w:p w14:paraId="7F05350A" w14:textId="77777777" w:rsidR="00D4666B" w:rsidRDefault="00D4666B">
            <w:pPr>
              <w:pStyle w:val="MDPI42tablebody"/>
              <w:spacing w:line="240" w:lineRule="auto"/>
              <w:rPr>
                <w:color w:val="000000" w:themeColor="text1"/>
                <w:lang w:val="en-GB"/>
              </w:rPr>
              <w:pPrChange w:id="1689" w:author="Pečnik, Klemen" w:date="2022-09-23T21:29:00Z">
                <w:pPr>
                  <w:pStyle w:val="MDPI42tablebody"/>
                </w:pPr>
              </w:pPrChange>
            </w:pPr>
            <w:r>
              <w:rPr>
                <w:color w:val="000000" w:themeColor="text1"/>
                <w:lang w:val="en-GB"/>
              </w:rPr>
              <w:t>Perspicuity</w:t>
            </w:r>
          </w:p>
        </w:tc>
        <w:tc>
          <w:tcPr>
            <w:tcW w:w="1315" w:type="dxa"/>
          </w:tcPr>
          <w:p w14:paraId="05D0C6D5" w14:textId="042A682D" w:rsidR="00D4666B" w:rsidRDefault="00D4666B" w:rsidP="00D73EFD">
            <w:pPr>
              <w:pStyle w:val="MDPI42tablebody"/>
              <w:rPr>
                <w:rFonts w:eastAsia="Calibri"/>
              </w:rPr>
            </w:pPr>
            <w:r>
              <w:rPr>
                <w:rFonts w:eastAsia="Calibri"/>
              </w:rPr>
              <w:t>0.</w:t>
            </w:r>
            <w:ins w:id="1690" w:author="Pečnik, Klemen" w:date="2022-09-23T21:30:00Z">
              <w:r w:rsidR="0073461D">
                <w:rPr>
                  <w:rFonts w:eastAsia="Calibri"/>
                </w:rPr>
                <w:t>75</w:t>
              </w:r>
            </w:ins>
            <w:del w:id="1691" w:author="Pečnik, Klemen" w:date="2022-09-23T21:30:00Z">
              <w:r>
                <w:rPr>
                  <w:rFonts w:eastAsia="Calibri"/>
                </w:rPr>
                <w:delText>88</w:delText>
              </w:r>
            </w:del>
          </w:p>
        </w:tc>
        <w:tc>
          <w:tcPr>
            <w:tcW w:w="1316" w:type="dxa"/>
          </w:tcPr>
          <w:p w14:paraId="35689925" w14:textId="69EB31BB" w:rsidR="00D4666B" w:rsidRDefault="00D4666B" w:rsidP="00D73EFD">
            <w:pPr>
              <w:pStyle w:val="MDPI42tablebody"/>
              <w:rPr>
                <w:rFonts w:eastAsia="Calibri"/>
              </w:rPr>
            </w:pPr>
            <w:r>
              <w:rPr>
                <w:rFonts w:eastAsia="Calibri"/>
              </w:rPr>
              <w:t>0.</w:t>
            </w:r>
            <w:ins w:id="1692" w:author="Pečnik, Klemen" w:date="2022-09-23T21:30:00Z">
              <w:r w:rsidR="002F6609">
                <w:rPr>
                  <w:rFonts w:eastAsia="Calibri"/>
                </w:rPr>
                <w:t>83</w:t>
              </w:r>
            </w:ins>
            <w:del w:id="1693" w:author="Pečnik, Klemen" w:date="2022-09-23T21:30:00Z">
              <w:r>
                <w:rPr>
                  <w:rFonts w:eastAsia="Calibri"/>
                </w:rPr>
                <w:delText>92</w:delText>
              </w:r>
            </w:del>
          </w:p>
        </w:tc>
        <w:tc>
          <w:tcPr>
            <w:tcW w:w="1316" w:type="dxa"/>
            <w:shd w:val="clear" w:color="auto" w:fill="auto"/>
          </w:tcPr>
          <w:p w14:paraId="08C7EA06" w14:textId="7EDFB34A" w:rsidR="00D4666B" w:rsidRPr="00196F8F" w:rsidRDefault="00D4666B" w:rsidP="00D73EFD">
            <w:pPr>
              <w:pStyle w:val="MDPI42tablebody"/>
              <w:rPr>
                <w:rFonts w:eastAsia="Calibri"/>
              </w:rPr>
            </w:pPr>
            <w:r>
              <w:rPr>
                <w:rFonts w:eastAsia="Calibri"/>
              </w:rPr>
              <w:t>0.</w:t>
            </w:r>
            <w:ins w:id="1694" w:author="Pečnik, Klemen" w:date="2022-09-23T21:30:00Z">
              <w:r w:rsidR="00536F1B">
                <w:rPr>
                  <w:rFonts w:eastAsia="Calibri"/>
                </w:rPr>
                <w:t>76</w:t>
              </w:r>
            </w:ins>
            <w:del w:id="1695" w:author="Pečnik, Klemen" w:date="2022-09-23T21:30:00Z">
              <w:r>
                <w:rPr>
                  <w:rFonts w:eastAsia="Calibri"/>
                </w:rPr>
                <w:delText>88</w:delText>
              </w:r>
            </w:del>
          </w:p>
        </w:tc>
        <w:tc>
          <w:tcPr>
            <w:tcW w:w="1316" w:type="dxa"/>
            <w:shd w:val="clear" w:color="auto" w:fill="auto"/>
          </w:tcPr>
          <w:p w14:paraId="7869A9E4" w14:textId="66EE0E59" w:rsidR="00D4666B" w:rsidRPr="00196F8F" w:rsidRDefault="00D4666B" w:rsidP="00D73EFD">
            <w:pPr>
              <w:pStyle w:val="MDPI42tablebody"/>
              <w:rPr>
                <w:rFonts w:eastAsia="Calibri"/>
              </w:rPr>
            </w:pPr>
            <w:r w:rsidRPr="00196F8F">
              <w:rPr>
                <w:rFonts w:eastAsia="Calibri"/>
              </w:rPr>
              <w:t>0.</w:t>
            </w:r>
            <w:ins w:id="1696" w:author="Pečnik, Klemen" w:date="2022-09-23T21:30:00Z">
              <w:r w:rsidR="00CF50E5">
                <w:rPr>
                  <w:rFonts w:eastAsia="Calibri"/>
                </w:rPr>
                <w:t>80</w:t>
              </w:r>
            </w:ins>
            <w:del w:id="1697" w:author="Pečnik, Klemen" w:date="2022-09-23T21:30:00Z">
              <w:r>
                <w:rPr>
                  <w:rFonts w:eastAsia="Calibri"/>
                </w:rPr>
                <w:delText>92</w:delText>
              </w:r>
            </w:del>
          </w:p>
        </w:tc>
      </w:tr>
      <w:tr w:rsidR="00D4666B" w:rsidRPr="00213781" w14:paraId="43452194" w14:textId="77777777" w:rsidTr="00D73EFD">
        <w:tc>
          <w:tcPr>
            <w:tcW w:w="2619" w:type="dxa"/>
            <w:shd w:val="clear" w:color="auto" w:fill="auto"/>
          </w:tcPr>
          <w:p w14:paraId="1B456302" w14:textId="77777777" w:rsidR="00D4666B" w:rsidRDefault="00D4666B">
            <w:pPr>
              <w:pStyle w:val="MDPI42tablebody"/>
              <w:spacing w:line="240" w:lineRule="auto"/>
              <w:rPr>
                <w:color w:val="000000" w:themeColor="text1"/>
                <w:lang w:val="en-GB"/>
              </w:rPr>
              <w:pPrChange w:id="1698" w:author="Pečnik, Klemen" w:date="2022-09-23T21:29:00Z">
                <w:pPr>
                  <w:pStyle w:val="MDPI42tablebody"/>
                </w:pPr>
              </w:pPrChange>
            </w:pPr>
            <w:r>
              <w:rPr>
                <w:color w:val="000000" w:themeColor="text1"/>
                <w:lang w:val="en-GB"/>
              </w:rPr>
              <w:t>Efficiency</w:t>
            </w:r>
          </w:p>
        </w:tc>
        <w:tc>
          <w:tcPr>
            <w:tcW w:w="1315" w:type="dxa"/>
          </w:tcPr>
          <w:p w14:paraId="4FF40C68" w14:textId="55A95EE5" w:rsidR="00D4666B" w:rsidRDefault="00D4666B" w:rsidP="00D73EFD">
            <w:pPr>
              <w:pStyle w:val="MDPI42tablebody"/>
              <w:rPr>
                <w:rFonts w:eastAsia="Calibri"/>
              </w:rPr>
            </w:pPr>
            <w:r>
              <w:rPr>
                <w:rFonts w:eastAsia="Calibri"/>
              </w:rPr>
              <w:t>0.</w:t>
            </w:r>
            <w:ins w:id="1699" w:author="Pečnik, Klemen" w:date="2022-09-23T21:30:00Z">
              <w:r w:rsidR="000A4B6D">
                <w:rPr>
                  <w:rFonts w:eastAsia="Calibri"/>
                </w:rPr>
                <w:t>6</w:t>
              </w:r>
              <w:r w:rsidR="005F1E23">
                <w:rPr>
                  <w:rFonts w:eastAsia="Calibri"/>
                </w:rPr>
                <w:t>6</w:t>
              </w:r>
            </w:ins>
            <w:del w:id="1700" w:author="Pečnik, Klemen" w:date="2022-09-23T21:30:00Z">
              <w:r>
                <w:rPr>
                  <w:rFonts w:eastAsia="Calibri"/>
                </w:rPr>
                <w:delText>55</w:delText>
              </w:r>
            </w:del>
          </w:p>
        </w:tc>
        <w:tc>
          <w:tcPr>
            <w:tcW w:w="1316" w:type="dxa"/>
          </w:tcPr>
          <w:p w14:paraId="608CD2F6" w14:textId="5DAA6CFA" w:rsidR="00D4666B" w:rsidRDefault="00D4666B" w:rsidP="00D73EFD">
            <w:pPr>
              <w:pStyle w:val="MDPI42tablebody"/>
              <w:rPr>
                <w:rFonts w:eastAsia="Calibri"/>
              </w:rPr>
            </w:pPr>
            <w:r>
              <w:rPr>
                <w:rFonts w:eastAsia="Calibri"/>
              </w:rPr>
              <w:t>0.</w:t>
            </w:r>
            <w:ins w:id="1701" w:author="Pečnik, Klemen" w:date="2022-09-23T21:30:00Z">
              <w:r w:rsidR="002F6609">
                <w:rPr>
                  <w:rFonts w:eastAsia="Calibri"/>
                </w:rPr>
                <w:t>82</w:t>
              </w:r>
            </w:ins>
            <w:del w:id="1702" w:author="Pečnik, Klemen" w:date="2022-09-23T21:30:00Z">
              <w:r>
                <w:rPr>
                  <w:rFonts w:eastAsia="Calibri"/>
                </w:rPr>
                <w:delText>84</w:delText>
              </w:r>
            </w:del>
          </w:p>
        </w:tc>
        <w:tc>
          <w:tcPr>
            <w:tcW w:w="1316" w:type="dxa"/>
            <w:shd w:val="clear" w:color="auto" w:fill="auto"/>
          </w:tcPr>
          <w:p w14:paraId="158617C3" w14:textId="77777777" w:rsidR="00D4666B" w:rsidRPr="00196F8F" w:rsidRDefault="00D4666B" w:rsidP="00D73EFD">
            <w:pPr>
              <w:pStyle w:val="MDPI42tablebody"/>
            </w:pPr>
            <w:r>
              <w:rPr>
                <w:rFonts w:eastAsia="Calibri"/>
              </w:rPr>
              <w:t>0.59</w:t>
            </w:r>
          </w:p>
        </w:tc>
        <w:tc>
          <w:tcPr>
            <w:tcW w:w="1316" w:type="dxa"/>
            <w:shd w:val="clear" w:color="auto" w:fill="auto"/>
          </w:tcPr>
          <w:p w14:paraId="544A58FF" w14:textId="6E23A156" w:rsidR="00D4666B" w:rsidRPr="00196F8F" w:rsidRDefault="00D4666B" w:rsidP="00D73EFD">
            <w:pPr>
              <w:pStyle w:val="MDPI42tablebody"/>
            </w:pPr>
            <w:r w:rsidRPr="00196F8F">
              <w:rPr>
                <w:rFonts w:eastAsia="Calibri"/>
              </w:rPr>
              <w:t>0.</w:t>
            </w:r>
            <w:ins w:id="1703" w:author="Pečnik, Klemen" w:date="2022-09-23T21:30:00Z">
              <w:r w:rsidR="00376B51">
                <w:rPr>
                  <w:rFonts w:eastAsia="Calibri"/>
                </w:rPr>
                <w:t>78</w:t>
              </w:r>
            </w:ins>
            <w:del w:id="1704" w:author="Pečnik, Klemen" w:date="2022-09-23T21:30:00Z">
              <w:r>
                <w:rPr>
                  <w:rFonts w:eastAsia="Calibri"/>
                </w:rPr>
                <w:delText>83</w:delText>
              </w:r>
            </w:del>
          </w:p>
        </w:tc>
      </w:tr>
      <w:tr w:rsidR="00D4666B" w:rsidRPr="00213781" w14:paraId="03FD6FE8" w14:textId="77777777" w:rsidTr="00D73EFD">
        <w:tc>
          <w:tcPr>
            <w:tcW w:w="2619" w:type="dxa"/>
            <w:shd w:val="clear" w:color="auto" w:fill="auto"/>
          </w:tcPr>
          <w:p w14:paraId="4E25F6AB" w14:textId="77777777" w:rsidR="00D4666B" w:rsidRDefault="00D4666B">
            <w:pPr>
              <w:pStyle w:val="MDPI42tablebody"/>
              <w:spacing w:line="240" w:lineRule="auto"/>
              <w:rPr>
                <w:color w:val="000000" w:themeColor="text1"/>
                <w:lang w:val="en-GB"/>
              </w:rPr>
              <w:pPrChange w:id="1705" w:author="Pečnik, Klemen" w:date="2022-09-23T21:29:00Z">
                <w:pPr>
                  <w:pStyle w:val="MDPI42tablebody"/>
                </w:pPr>
              </w:pPrChange>
            </w:pPr>
            <w:r>
              <w:rPr>
                <w:color w:val="000000" w:themeColor="text1"/>
                <w:lang w:val="en-GB"/>
              </w:rPr>
              <w:t>Dependability</w:t>
            </w:r>
          </w:p>
        </w:tc>
        <w:tc>
          <w:tcPr>
            <w:tcW w:w="1315" w:type="dxa"/>
          </w:tcPr>
          <w:p w14:paraId="2174D80A" w14:textId="67F15D5F" w:rsidR="00D4666B" w:rsidRDefault="00D4666B" w:rsidP="00D73EFD">
            <w:pPr>
              <w:pStyle w:val="MDPI42tablebody"/>
              <w:rPr>
                <w:rFonts w:eastAsia="Calibri"/>
              </w:rPr>
            </w:pPr>
            <w:r>
              <w:rPr>
                <w:rFonts w:eastAsia="Calibri"/>
              </w:rPr>
              <w:t>0.</w:t>
            </w:r>
            <w:ins w:id="1706" w:author="Pečnik, Klemen" w:date="2022-09-23T21:30:00Z">
              <w:r w:rsidR="000A4B6D">
                <w:rPr>
                  <w:rFonts w:eastAsia="Calibri"/>
                </w:rPr>
                <w:t>4</w:t>
              </w:r>
              <w:r w:rsidR="005F1E23">
                <w:rPr>
                  <w:rFonts w:eastAsia="Calibri"/>
                </w:rPr>
                <w:t>1</w:t>
              </w:r>
            </w:ins>
            <w:del w:id="1707" w:author="Pečnik, Klemen" w:date="2022-09-23T21:30:00Z">
              <w:r>
                <w:rPr>
                  <w:rFonts w:eastAsia="Calibri"/>
                </w:rPr>
                <w:delText>65</w:delText>
              </w:r>
            </w:del>
          </w:p>
        </w:tc>
        <w:tc>
          <w:tcPr>
            <w:tcW w:w="1316" w:type="dxa"/>
          </w:tcPr>
          <w:p w14:paraId="1A90A9EA" w14:textId="3197EC8A" w:rsidR="00D4666B" w:rsidRDefault="00D4666B" w:rsidP="00D73EFD">
            <w:pPr>
              <w:pStyle w:val="MDPI42tablebody"/>
              <w:rPr>
                <w:rFonts w:eastAsia="Calibri"/>
              </w:rPr>
            </w:pPr>
            <w:r>
              <w:rPr>
                <w:rFonts w:eastAsia="Calibri"/>
              </w:rPr>
              <w:t>0.</w:t>
            </w:r>
            <w:ins w:id="1708" w:author="Pečnik, Klemen" w:date="2022-09-23T21:30:00Z">
              <w:r w:rsidR="002F6609">
                <w:rPr>
                  <w:rFonts w:eastAsia="Calibri"/>
                </w:rPr>
                <w:t>67</w:t>
              </w:r>
            </w:ins>
            <w:del w:id="1709" w:author="Pečnik, Klemen" w:date="2022-09-23T21:30:00Z">
              <w:r>
                <w:rPr>
                  <w:rFonts w:eastAsia="Calibri"/>
                </w:rPr>
                <w:delText>78</w:delText>
              </w:r>
            </w:del>
          </w:p>
        </w:tc>
        <w:tc>
          <w:tcPr>
            <w:tcW w:w="1316" w:type="dxa"/>
            <w:shd w:val="clear" w:color="auto" w:fill="auto"/>
          </w:tcPr>
          <w:p w14:paraId="3AD324EA" w14:textId="2C5A3A9B" w:rsidR="00D4666B" w:rsidRPr="00196F8F" w:rsidRDefault="00D4666B" w:rsidP="00D73EFD">
            <w:pPr>
              <w:pStyle w:val="MDPI42tablebody"/>
            </w:pPr>
            <w:r>
              <w:rPr>
                <w:rFonts w:eastAsia="Calibri"/>
              </w:rPr>
              <w:t>0.</w:t>
            </w:r>
            <w:ins w:id="1710" w:author="Pečnik, Klemen" w:date="2022-09-23T21:30:00Z">
              <w:r w:rsidR="00AD0D33">
                <w:rPr>
                  <w:rFonts w:eastAsia="Calibri"/>
                </w:rPr>
                <w:t>40</w:t>
              </w:r>
            </w:ins>
            <w:del w:id="1711" w:author="Pečnik, Klemen" w:date="2022-09-23T21:30:00Z">
              <w:r>
                <w:rPr>
                  <w:rFonts w:eastAsia="Calibri"/>
                </w:rPr>
                <w:delText>70</w:delText>
              </w:r>
            </w:del>
          </w:p>
        </w:tc>
        <w:tc>
          <w:tcPr>
            <w:tcW w:w="1316" w:type="dxa"/>
            <w:shd w:val="clear" w:color="auto" w:fill="auto"/>
          </w:tcPr>
          <w:p w14:paraId="513BF39B" w14:textId="1C87294C" w:rsidR="00D4666B" w:rsidRPr="00196F8F" w:rsidRDefault="00D4666B" w:rsidP="00D73EFD">
            <w:pPr>
              <w:pStyle w:val="MDPI42tablebody"/>
            </w:pPr>
            <w:r w:rsidRPr="00196F8F">
              <w:rPr>
                <w:rFonts w:eastAsia="Calibri"/>
              </w:rPr>
              <w:t>0.</w:t>
            </w:r>
            <w:ins w:id="1712" w:author="Pečnik, Klemen" w:date="2022-09-23T21:30:00Z">
              <w:r w:rsidR="005A41D0">
                <w:rPr>
                  <w:rFonts w:eastAsia="Calibri"/>
                </w:rPr>
                <w:t>6</w:t>
              </w:r>
              <w:r w:rsidR="002D5F37">
                <w:rPr>
                  <w:rFonts w:eastAsia="Calibri"/>
                </w:rPr>
                <w:t>3</w:t>
              </w:r>
            </w:ins>
            <w:del w:id="1713" w:author="Pečnik, Klemen" w:date="2022-09-23T21:30:00Z">
              <w:r>
                <w:rPr>
                  <w:rFonts w:eastAsia="Calibri"/>
                </w:rPr>
                <w:delText>77</w:delText>
              </w:r>
            </w:del>
          </w:p>
        </w:tc>
      </w:tr>
      <w:tr w:rsidR="00D4666B" w:rsidRPr="00213781" w14:paraId="39D1B9BE" w14:textId="77777777" w:rsidTr="00D73EFD">
        <w:tc>
          <w:tcPr>
            <w:tcW w:w="2619" w:type="dxa"/>
            <w:shd w:val="clear" w:color="auto" w:fill="auto"/>
          </w:tcPr>
          <w:p w14:paraId="2CBACEA8" w14:textId="77777777" w:rsidR="00D4666B" w:rsidRDefault="00D4666B">
            <w:pPr>
              <w:pStyle w:val="MDPI42tablebody"/>
              <w:spacing w:line="240" w:lineRule="auto"/>
              <w:rPr>
                <w:color w:val="000000" w:themeColor="text1"/>
                <w:lang w:val="en-GB"/>
              </w:rPr>
              <w:pPrChange w:id="1714" w:author="Pečnik, Klemen" w:date="2022-09-23T21:29:00Z">
                <w:pPr>
                  <w:pStyle w:val="MDPI42tablebody"/>
                </w:pPr>
              </w:pPrChange>
            </w:pPr>
            <w:r>
              <w:rPr>
                <w:color w:val="000000" w:themeColor="text1"/>
                <w:lang w:val="en-GB"/>
              </w:rPr>
              <w:t>Stimulation</w:t>
            </w:r>
          </w:p>
        </w:tc>
        <w:tc>
          <w:tcPr>
            <w:tcW w:w="1315" w:type="dxa"/>
          </w:tcPr>
          <w:p w14:paraId="1596BF6D" w14:textId="08480C0C" w:rsidR="00D4666B" w:rsidRDefault="00D4666B" w:rsidP="00D73EFD">
            <w:pPr>
              <w:pStyle w:val="MDPI42tablebody"/>
              <w:rPr>
                <w:rFonts w:eastAsia="Calibri"/>
              </w:rPr>
            </w:pPr>
            <w:r>
              <w:rPr>
                <w:rFonts w:eastAsia="Calibri"/>
              </w:rPr>
              <w:t>0.</w:t>
            </w:r>
            <w:ins w:id="1715" w:author="Pečnik, Klemen" w:date="2022-09-23T21:30:00Z">
              <w:r w:rsidR="002F6609">
                <w:rPr>
                  <w:rFonts w:eastAsia="Calibri"/>
                </w:rPr>
                <w:t>63</w:t>
              </w:r>
            </w:ins>
            <w:del w:id="1716" w:author="Pečnik, Klemen" w:date="2022-09-23T21:30:00Z">
              <w:r>
                <w:rPr>
                  <w:rFonts w:eastAsia="Calibri"/>
                </w:rPr>
                <w:delText>93</w:delText>
              </w:r>
            </w:del>
          </w:p>
        </w:tc>
        <w:tc>
          <w:tcPr>
            <w:tcW w:w="1316" w:type="dxa"/>
          </w:tcPr>
          <w:p w14:paraId="533A7B82" w14:textId="4F02EE1E" w:rsidR="00D4666B" w:rsidRDefault="00D4666B" w:rsidP="00D73EFD">
            <w:pPr>
              <w:pStyle w:val="MDPI42tablebody"/>
              <w:rPr>
                <w:rFonts w:eastAsia="Calibri"/>
              </w:rPr>
            </w:pPr>
            <w:r>
              <w:rPr>
                <w:rFonts w:eastAsia="Calibri"/>
              </w:rPr>
              <w:t>0.</w:t>
            </w:r>
            <w:ins w:id="1717" w:author="Pečnik, Klemen" w:date="2022-09-23T21:30:00Z">
              <w:r w:rsidR="00FB1C0A">
                <w:rPr>
                  <w:rFonts w:eastAsia="Calibri"/>
                </w:rPr>
                <w:t>77</w:t>
              </w:r>
            </w:ins>
            <w:del w:id="1718" w:author="Pečnik, Klemen" w:date="2022-09-23T21:30:00Z">
              <w:r>
                <w:rPr>
                  <w:rFonts w:eastAsia="Calibri"/>
                </w:rPr>
                <w:delText>87</w:delText>
              </w:r>
            </w:del>
          </w:p>
        </w:tc>
        <w:tc>
          <w:tcPr>
            <w:tcW w:w="1316" w:type="dxa"/>
            <w:shd w:val="clear" w:color="auto" w:fill="auto"/>
          </w:tcPr>
          <w:p w14:paraId="05A10BF0" w14:textId="3E75D2DC" w:rsidR="00D4666B" w:rsidRPr="00196F8F" w:rsidRDefault="00D4666B" w:rsidP="00D73EFD">
            <w:pPr>
              <w:pStyle w:val="MDPI42tablebody"/>
            </w:pPr>
            <w:r>
              <w:rPr>
                <w:rFonts w:eastAsia="Calibri"/>
              </w:rPr>
              <w:t>0.</w:t>
            </w:r>
            <w:ins w:id="1719" w:author="Pečnik, Klemen" w:date="2022-09-23T21:30:00Z">
              <w:r w:rsidR="009E1259">
                <w:rPr>
                  <w:rFonts w:eastAsia="Calibri"/>
                </w:rPr>
                <w:t>59</w:t>
              </w:r>
            </w:ins>
            <w:del w:id="1720" w:author="Pečnik, Klemen" w:date="2022-09-23T21:30:00Z">
              <w:r>
                <w:rPr>
                  <w:rFonts w:eastAsia="Calibri"/>
                </w:rPr>
                <w:delText>90</w:delText>
              </w:r>
            </w:del>
          </w:p>
        </w:tc>
        <w:tc>
          <w:tcPr>
            <w:tcW w:w="1316" w:type="dxa"/>
            <w:shd w:val="clear" w:color="auto" w:fill="auto"/>
          </w:tcPr>
          <w:p w14:paraId="0E53A446" w14:textId="49271338" w:rsidR="00D4666B" w:rsidRPr="00196F8F" w:rsidRDefault="00D4666B" w:rsidP="00D73EFD">
            <w:pPr>
              <w:pStyle w:val="MDPI42tablebody"/>
            </w:pPr>
            <w:r w:rsidRPr="00196F8F">
              <w:rPr>
                <w:rFonts w:eastAsia="Calibri"/>
              </w:rPr>
              <w:t>0.</w:t>
            </w:r>
            <w:ins w:id="1721" w:author="Pečnik, Klemen" w:date="2022-09-23T21:30:00Z">
              <w:r w:rsidR="00ED346C">
                <w:rPr>
                  <w:rFonts w:eastAsia="Calibri"/>
                </w:rPr>
                <w:t>7</w:t>
              </w:r>
              <w:r w:rsidR="00985865">
                <w:rPr>
                  <w:rFonts w:eastAsia="Calibri"/>
                </w:rPr>
                <w:t>3</w:t>
              </w:r>
            </w:ins>
            <w:del w:id="1722" w:author="Pečnik, Klemen" w:date="2022-09-23T21:30:00Z">
              <w:r>
                <w:rPr>
                  <w:rFonts w:eastAsia="Calibri"/>
                </w:rPr>
                <w:delText>87</w:delText>
              </w:r>
            </w:del>
          </w:p>
        </w:tc>
      </w:tr>
      <w:tr w:rsidR="00D4666B" w:rsidRPr="00213781" w14:paraId="4ABFEBE3" w14:textId="77777777" w:rsidTr="00D73EFD">
        <w:tc>
          <w:tcPr>
            <w:tcW w:w="2619" w:type="dxa"/>
            <w:shd w:val="clear" w:color="auto" w:fill="auto"/>
          </w:tcPr>
          <w:p w14:paraId="3DCF7D39" w14:textId="77777777" w:rsidR="00D4666B" w:rsidRDefault="00D4666B">
            <w:pPr>
              <w:pStyle w:val="MDPI42tablebody"/>
              <w:spacing w:line="240" w:lineRule="auto"/>
              <w:rPr>
                <w:color w:val="000000" w:themeColor="text1"/>
                <w:lang w:val="en-GB"/>
              </w:rPr>
              <w:pPrChange w:id="1723" w:author="Pečnik, Klemen" w:date="2022-09-23T21:29:00Z">
                <w:pPr>
                  <w:pStyle w:val="MDPI42tablebody"/>
                </w:pPr>
              </w:pPrChange>
            </w:pPr>
            <w:r w:rsidRPr="00714137">
              <w:rPr>
                <w:color w:val="000000" w:themeColor="text1"/>
                <w:lang w:val="en-GB"/>
              </w:rPr>
              <w:t>Novelty</w:t>
            </w:r>
          </w:p>
        </w:tc>
        <w:tc>
          <w:tcPr>
            <w:tcW w:w="1315" w:type="dxa"/>
          </w:tcPr>
          <w:p w14:paraId="5C03CD52" w14:textId="7B192840" w:rsidR="00D4666B" w:rsidRDefault="00D4666B" w:rsidP="00D73EFD">
            <w:pPr>
              <w:pStyle w:val="MDPI42tablebody"/>
              <w:rPr>
                <w:color w:val="000000" w:themeColor="text1"/>
                <w:lang w:val="en-GB"/>
              </w:rPr>
            </w:pPr>
            <w:r>
              <w:rPr>
                <w:color w:val="000000" w:themeColor="text1"/>
                <w:lang w:val="en-GB"/>
              </w:rPr>
              <w:t>0.</w:t>
            </w:r>
            <w:ins w:id="1724" w:author="Pečnik, Klemen" w:date="2022-09-23T21:30:00Z">
              <w:r w:rsidR="000A4B6D">
                <w:rPr>
                  <w:color w:val="000000" w:themeColor="text1"/>
                  <w:lang w:val="en-GB"/>
                </w:rPr>
                <w:t>7</w:t>
              </w:r>
              <w:r w:rsidR="002F6609">
                <w:rPr>
                  <w:color w:val="000000" w:themeColor="text1"/>
                  <w:lang w:val="en-GB"/>
                </w:rPr>
                <w:t>4</w:t>
              </w:r>
            </w:ins>
            <w:del w:id="1725" w:author="Pečnik, Klemen" w:date="2022-09-23T21:30:00Z">
              <w:r>
                <w:rPr>
                  <w:color w:val="000000" w:themeColor="text1"/>
                  <w:lang w:val="en-GB"/>
                </w:rPr>
                <w:delText>82</w:delText>
              </w:r>
            </w:del>
          </w:p>
        </w:tc>
        <w:tc>
          <w:tcPr>
            <w:tcW w:w="1316" w:type="dxa"/>
          </w:tcPr>
          <w:p w14:paraId="18E8A5EC" w14:textId="0F2A2872" w:rsidR="00D4666B" w:rsidRDefault="00D4666B" w:rsidP="00D73EFD">
            <w:pPr>
              <w:pStyle w:val="MDPI42tablebody"/>
              <w:rPr>
                <w:color w:val="000000" w:themeColor="text1"/>
                <w:lang w:val="en-GB"/>
              </w:rPr>
            </w:pPr>
            <w:r>
              <w:rPr>
                <w:color w:val="000000" w:themeColor="text1"/>
                <w:lang w:val="en-GB"/>
              </w:rPr>
              <w:t>0.</w:t>
            </w:r>
            <w:ins w:id="1726" w:author="Pečnik, Klemen" w:date="2022-09-23T21:30:00Z">
              <w:r w:rsidR="00FB1C0A">
                <w:rPr>
                  <w:color w:val="000000" w:themeColor="text1"/>
                  <w:lang w:val="en-GB"/>
                </w:rPr>
                <w:t>68</w:t>
              </w:r>
            </w:ins>
            <w:del w:id="1727" w:author="Pečnik, Klemen" w:date="2022-09-23T21:30:00Z">
              <w:r>
                <w:rPr>
                  <w:color w:val="000000" w:themeColor="text1"/>
                  <w:lang w:val="en-GB"/>
                </w:rPr>
                <w:delText>91</w:delText>
              </w:r>
            </w:del>
          </w:p>
        </w:tc>
        <w:tc>
          <w:tcPr>
            <w:tcW w:w="1316" w:type="dxa"/>
            <w:shd w:val="clear" w:color="auto" w:fill="auto"/>
          </w:tcPr>
          <w:p w14:paraId="30320E20" w14:textId="5F5E675E" w:rsidR="00D4666B" w:rsidRPr="00196F8F" w:rsidRDefault="00D4666B" w:rsidP="00D73EFD">
            <w:pPr>
              <w:pStyle w:val="MDPI42tablebody"/>
              <w:rPr>
                <w:rFonts w:eastAsia="Calibri"/>
              </w:rPr>
            </w:pPr>
            <w:r>
              <w:rPr>
                <w:color w:val="000000" w:themeColor="text1"/>
                <w:lang w:val="en-GB"/>
              </w:rPr>
              <w:t>0.</w:t>
            </w:r>
            <w:ins w:id="1728" w:author="Pečnik, Klemen" w:date="2022-09-23T21:30:00Z">
              <w:r w:rsidR="00E25F69">
                <w:rPr>
                  <w:color w:val="000000" w:themeColor="text1"/>
                  <w:lang w:val="en-GB"/>
                </w:rPr>
                <w:t>69</w:t>
              </w:r>
            </w:ins>
            <w:del w:id="1729" w:author="Pečnik, Klemen" w:date="2022-09-23T21:30:00Z">
              <w:r>
                <w:rPr>
                  <w:color w:val="000000" w:themeColor="text1"/>
                  <w:lang w:val="en-GB"/>
                </w:rPr>
                <w:delText>77</w:delText>
              </w:r>
            </w:del>
          </w:p>
        </w:tc>
        <w:tc>
          <w:tcPr>
            <w:tcW w:w="1316" w:type="dxa"/>
            <w:shd w:val="clear" w:color="auto" w:fill="auto"/>
          </w:tcPr>
          <w:p w14:paraId="0B54AEBB" w14:textId="43B065B4" w:rsidR="00D4666B" w:rsidRPr="00196F8F" w:rsidRDefault="00D4666B" w:rsidP="00D73EFD">
            <w:pPr>
              <w:pStyle w:val="MDPI42tablebody"/>
              <w:rPr>
                <w:rFonts w:eastAsia="Calibri"/>
              </w:rPr>
            </w:pPr>
            <w:r w:rsidRPr="00714137">
              <w:rPr>
                <w:color w:val="000000" w:themeColor="text1"/>
                <w:lang w:val="en-GB"/>
              </w:rPr>
              <w:t>0.</w:t>
            </w:r>
            <w:ins w:id="1730" w:author="Pečnik, Klemen" w:date="2022-09-23T21:30:00Z">
              <w:r w:rsidR="00ED346C">
                <w:rPr>
                  <w:color w:val="000000" w:themeColor="text1"/>
                  <w:lang w:val="en-GB"/>
                </w:rPr>
                <w:t>6</w:t>
              </w:r>
              <w:r w:rsidR="00985865">
                <w:rPr>
                  <w:color w:val="000000" w:themeColor="text1"/>
                  <w:lang w:val="en-GB"/>
                </w:rPr>
                <w:t>5</w:t>
              </w:r>
            </w:ins>
            <w:del w:id="1731" w:author="Pečnik, Klemen" w:date="2022-09-23T21:30:00Z">
              <w:r>
                <w:rPr>
                  <w:color w:val="000000" w:themeColor="text1"/>
                  <w:lang w:val="en-GB"/>
                </w:rPr>
                <w:delText>91</w:delText>
              </w:r>
            </w:del>
          </w:p>
        </w:tc>
      </w:tr>
    </w:tbl>
    <w:p w14:paraId="613A7B16" w14:textId="780DC00E" w:rsidR="005D6FC7" w:rsidRPr="005D6FC7" w:rsidRDefault="005D6FC7" w:rsidP="005D6FC7">
      <w:pPr>
        <w:pStyle w:val="MDPI34textspacebefore"/>
        <w:rPr>
          <w:ins w:id="1732" w:author="Pečnik, Klemen" w:date="2022-09-23T21:30:00Z"/>
        </w:rPr>
      </w:pPr>
      <w:ins w:id="1733" w:author="Pečnik, Klemen" w:date="2022-09-23T21:30:00Z">
        <w:r>
          <w:t xml:space="preserve">In the experiment with </w:t>
        </w:r>
        <w:r w:rsidR="005225C3">
          <w:t>the</w:t>
        </w:r>
        <w:r>
          <w:t xml:space="preserve"> virtual interpreter the scale consistency results were </w:t>
        </w:r>
        <w:r w:rsidR="00AA3921">
          <w:t xml:space="preserve">all </w:t>
        </w:r>
        <w:r>
          <w:t xml:space="preserve">above the recommended threshold value of 0.7. The results are presented in </w:t>
        </w:r>
        <w:r w:rsidRPr="00F64E75">
          <w:fldChar w:fldCharType="begin"/>
        </w:r>
        <w:r w:rsidRPr="00F64E75">
          <w:instrText xml:space="preserve"> REF _Ref112314452 \h  \* MERGEFORMAT </w:instrText>
        </w:r>
      </w:ins>
      <w:ins w:id="1734" w:author="Pečnik, Klemen" w:date="2022-09-23T21:30:00Z">
        <w:r w:rsidRPr="00F64E75">
          <w:fldChar w:fldCharType="end"/>
        </w:r>
        <w:r w:rsidRPr="00F64E75">
          <w:t>.</w:t>
        </w:r>
        <w:r>
          <w:t xml:space="preserve"> </w:t>
        </w:r>
      </w:ins>
    </w:p>
    <w:p w14:paraId="1B90ECE3" w14:textId="7323EC99" w:rsidR="005D6FC7" w:rsidRPr="00A7215C" w:rsidRDefault="005D6FC7" w:rsidP="005D6FC7">
      <w:pPr>
        <w:pStyle w:val="MDPI41tablecaption"/>
        <w:rPr>
          <w:ins w:id="1735" w:author="Pečnik, Klemen" w:date="2022-09-23T21:30:00Z"/>
          <w:b/>
        </w:rPr>
      </w:pPr>
      <w:ins w:id="1736" w:author="Pečnik, Klemen" w:date="2022-09-23T21:30:00Z">
        <w:r w:rsidRPr="00A7215C">
          <w:rPr>
            <w:b/>
          </w:rPr>
          <w:t xml:space="preserve">Table </w:t>
        </w:r>
        <w:r w:rsidRPr="00A7215C">
          <w:rPr>
            <w:b/>
          </w:rPr>
          <w:fldChar w:fldCharType="begin"/>
        </w:r>
        <w:r w:rsidRPr="00A7215C">
          <w:rPr>
            <w:b/>
          </w:rPr>
          <w:instrText xml:space="preserve"> SEQ Table \* ARABIC </w:instrText>
        </w:r>
        <w:r w:rsidRPr="00A7215C">
          <w:rPr>
            <w:b/>
          </w:rPr>
          <w:fldChar w:fldCharType="separate"/>
        </w:r>
      </w:ins>
      <w:ins w:id="1737" w:author="Pečnik, Klemen" w:date="2022-09-24T05:03:00Z">
        <w:r w:rsidR="003514C4">
          <w:rPr>
            <w:b/>
            <w:noProof/>
          </w:rPr>
          <w:t>7</w:t>
        </w:r>
      </w:ins>
      <w:ins w:id="1738" w:author="Pečnik, Klemen" w:date="2022-09-23T21:30:00Z">
        <w:r w:rsidRPr="00A7215C">
          <w:rPr>
            <w:b/>
          </w:rPr>
          <w:fldChar w:fldCharType="end"/>
        </w:r>
        <w:r w:rsidRPr="00A7215C">
          <w:rPr>
            <w:b/>
          </w:rPr>
          <w:t xml:space="preserve">. </w:t>
        </w:r>
        <w:r w:rsidRPr="000A176E">
          <w:t xml:space="preserve">UEQ </w:t>
        </w:r>
        <w:r w:rsidR="00240994">
          <w:t>s</w:t>
        </w:r>
        <w:r w:rsidR="00240994" w:rsidRPr="000A176E">
          <w:t xml:space="preserve">cale </w:t>
        </w:r>
        <w:r w:rsidRPr="000A176E">
          <w:t xml:space="preserve">consistency of </w:t>
        </w:r>
        <w:r w:rsidR="00E44693">
          <w:t>virtual</w:t>
        </w:r>
        <w:r w:rsidRPr="000A176E">
          <w:t xml:space="preserve"> interpreter</w:t>
        </w:r>
      </w:ins>
    </w:p>
    <w:tbl>
      <w:tblPr>
        <w:tblW w:w="7882"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2619"/>
        <w:gridCol w:w="1315"/>
        <w:gridCol w:w="1316"/>
        <w:gridCol w:w="1316"/>
        <w:gridCol w:w="1316"/>
      </w:tblGrid>
      <w:tr w:rsidR="005D6FC7" w:rsidRPr="00213781" w14:paraId="2D92D2A1" w14:textId="77777777">
        <w:trPr>
          <w:ins w:id="1739" w:author="Pečnik, Klemen" w:date="2022-09-23T21:30:00Z"/>
        </w:trPr>
        <w:tc>
          <w:tcPr>
            <w:tcW w:w="2619" w:type="dxa"/>
            <w:tcBorders>
              <w:bottom w:val="single" w:sz="4" w:space="0" w:color="auto"/>
            </w:tcBorders>
            <w:shd w:val="clear" w:color="auto" w:fill="auto"/>
            <w:vAlign w:val="center"/>
          </w:tcPr>
          <w:p w14:paraId="21DC778A" w14:textId="77777777" w:rsidR="005D6FC7" w:rsidRPr="00AD1525" w:rsidRDefault="005D6FC7">
            <w:pPr>
              <w:pStyle w:val="MDPI42tablebody"/>
              <w:spacing w:line="240" w:lineRule="auto"/>
              <w:rPr>
                <w:ins w:id="1740" w:author="Pečnik, Klemen" w:date="2022-09-23T21:30:00Z"/>
                <w:b/>
                <w:snapToGrid/>
                <w:color w:val="000000" w:themeColor="text1"/>
                <w:lang w:val="en-GB"/>
              </w:rPr>
            </w:pPr>
            <w:ins w:id="1741" w:author="Pečnik, Klemen" w:date="2022-09-23T21:30:00Z">
              <w:r>
                <w:rPr>
                  <w:b/>
                  <w:snapToGrid/>
                  <w:color w:val="000000" w:themeColor="text1"/>
                  <w:lang w:val="en-GB"/>
                </w:rPr>
                <w:t>UEQ Scales</w:t>
              </w:r>
            </w:ins>
          </w:p>
        </w:tc>
        <w:tc>
          <w:tcPr>
            <w:tcW w:w="1315" w:type="dxa"/>
            <w:tcBorders>
              <w:bottom w:val="single" w:sz="4" w:space="0" w:color="auto"/>
            </w:tcBorders>
          </w:tcPr>
          <w:p w14:paraId="21E2B004" w14:textId="77777777" w:rsidR="005D6FC7" w:rsidRPr="00E11CD0" w:rsidRDefault="005D6FC7">
            <w:pPr>
              <w:pStyle w:val="MDPI42tablebody"/>
              <w:spacing w:line="240" w:lineRule="auto"/>
              <w:rPr>
                <w:ins w:id="1742" w:author="Pečnik, Klemen" w:date="2022-09-23T21:30:00Z"/>
                <w:rFonts w:ascii="Symbol" w:hAnsi="Symbol"/>
                <w:b/>
                <w:snapToGrid/>
                <w:color w:val="000000" w:themeColor="text1"/>
                <w:lang w:val="en-GB"/>
              </w:rPr>
            </w:pPr>
            <w:ins w:id="1743" w:author="Pečnik, Klemen" w:date="2022-09-23T21:30:00Z">
              <w:r>
                <w:rPr>
                  <w:b/>
                  <w:snapToGrid/>
                  <w:color w:val="000000" w:themeColor="text1"/>
                  <w:lang w:val="en-GB"/>
                </w:rPr>
                <w:t>SSL</w:t>
              </w:r>
              <w:r>
                <w:rPr>
                  <w:rFonts w:ascii="Symbol" w:hAnsi="Symbol"/>
                  <w:b/>
                  <w:snapToGrid/>
                  <w:color w:val="000000" w:themeColor="text1"/>
                  <w:lang w:val="en-GB"/>
                </w:rPr>
                <w:t xml:space="preserve"> a</w:t>
              </w:r>
            </w:ins>
          </w:p>
        </w:tc>
        <w:tc>
          <w:tcPr>
            <w:tcW w:w="1316" w:type="dxa"/>
            <w:tcBorders>
              <w:bottom w:val="single" w:sz="4" w:space="0" w:color="auto"/>
            </w:tcBorders>
          </w:tcPr>
          <w:p w14:paraId="10875CDA" w14:textId="77777777" w:rsidR="005D6FC7" w:rsidRPr="00E11CD0" w:rsidRDefault="005D6FC7">
            <w:pPr>
              <w:pStyle w:val="MDPI42tablebody"/>
              <w:spacing w:line="240" w:lineRule="auto"/>
              <w:rPr>
                <w:ins w:id="1744" w:author="Pečnik, Klemen" w:date="2022-09-23T21:30:00Z"/>
                <w:rFonts w:ascii="Symbol" w:hAnsi="Symbol"/>
                <w:b/>
                <w:snapToGrid/>
                <w:color w:val="000000" w:themeColor="text1"/>
                <w:lang w:val="en-GB"/>
              </w:rPr>
            </w:pPr>
            <w:ins w:id="1745" w:author="Pečnik, Klemen" w:date="2022-09-23T21:30:00Z">
              <w:r>
                <w:rPr>
                  <w:b/>
                  <w:snapToGrid/>
                  <w:color w:val="000000" w:themeColor="text1"/>
                  <w:lang w:val="en-GB"/>
                </w:rPr>
                <w:t xml:space="preserve">TXT </w:t>
              </w:r>
              <w:r>
                <w:rPr>
                  <w:rFonts w:ascii="Symbol" w:hAnsi="Symbol"/>
                  <w:b/>
                  <w:snapToGrid/>
                  <w:color w:val="000000" w:themeColor="text1"/>
                  <w:lang w:val="en-GB"/>
                </w:rPr>
                <w:t>a</w:t>
              </w:r>
            </w:ins>
          </w:p>
        </w:tc>
        <w:tc>
          <w:tcPr>
            <w:tcW w:w="1316" w:type="dxa"/>
            <w:tcBorders>
              <w:bottom w:val="single" w:sz="4" w:space="0" w:color="auto"/>
            </w:tcBorders>
            <w:shd w:val="clear" w:color="auto" w:fill="auto"/>
            <w:vAlign w:val="center"/>
          </w:tcPr>
          <w:p w14:paraId="3401D10A" w14:textId="77777777" w:rsidR="005D6FC7" w:rsidRPr="00A7215C" w:rsidRDefault="005D6FC7">
            <w:pPr>
              <w:pStyle w:val="MDPI42tablebody"/>
              <w:spacing w:line="240" w:lineRule="auto"/>
              <w:rPr>
                <w:ins w:id="1746" w:author="Pečnik, Klemen" w:date="2022-09-23T21:30:00Z"/>
                <w:rFonts w:ascii="Symbol" w:hAnsi="Symbol"/>
                <w:b/>
                <w:snapToGrid/>
                <w:color w:val="000000" w:themeColor="text1"/>
                <w:lang w:val="en-GB"/>
              </w:rPr>
            </w:pPr>
            <w:ins w:id="1747" w:author="Pečnik, Klemen" w:date="2022-09-23T21:30:00Z">
              <w:r>
                <w:rPr>
                  <w:b/>
                  <w:snapToGrid/>
                  <w:color w:val="000000" w:themeColor="text1"/>
                  <w:lang w:val="en-GB"/>
                </w:rPr>
                <w:t>SSL</w:t>
              </w:r>
              <w:r w:rsidRPr="00A7215C">
                <w:rPr>
                  <w:rFonts w:ascii="Symbol" w:eastAsia="SimHei" w:hAnsi="Symbol"/>
                  <w:b/>
                  <w:snapToGrid/>
                  <w:color w:val="000000" w:themeColor="text1"/>
                  <w:lang w:val="en-GB"/>
                </w:rPr>
                <w:t xml:space="preserve"> l</w:t>
              </w:r>
              <w:r w:rsidRPr="00A7215C">
                <w:rPr>
                  <w:rFonts w:ascii="Symbol" w:eastAsia="SimHei" w:hAnsi="Symbol"/>
                  <w:b/>
                  <w:snapToGrid/>
                  <w:color w:val="000000" w:themeColor="text1"/>
                  <w:vertAlign w:val="subscript"/>
                  <w:lang w:val="en-GB"/>
                </w:rPr>
                <w:t>2</w:t>
              </w:r>
            </w:ins>
          </w:p>
        </w:tc>
        <w:tc>
          <w:tcPr>
            <w:tcW w:w="1316" w:type="dxa"/>
            <w:tcBorders>
              <w:bottom w:val="single" w:sz="4" w:space="0" w:color="auto"/>
            </w:tcBorders>
            <w:shd w:val="clear" w:color="auto" w:fill="auto"/>
            <w:vAlign w:val="center"/>
          </w:tcPr>
          <w:p w14:paraId="44BD4F2A" w14:textId="77777777" w:rsidR="005D6FC7" w:rsidRPr="00A7215C" w:rsidRDefault="005D6FC7">
            <w:pPr>
              <w:pStyle w:val="MDPI42tablebody"/>
              <w:spacing w:line="240" w:lineRule="auto"/>
              <w:rPr>
                <w:ins w:id="1748" w:author="Pečnik, Klemen" w:date="2022-09-23T21:30:00Z"/>
                <w:rFonts w:ascii="Symbol" w:eastAsia="SimHei" w:hAnsi="Symbol" w:hint="eastAsia"/>
                <w:b/>
                <w:snapToGrid/>
                <w:color w:val="000000" w:themeColor="text1"/>
                <w:lang w:val="en-GB"/>
              </w:rPr>
            </w:pPr>
            <w:ins w:id="1749" w:author="Pečnik, Klemen" w:date="2022-09-23T21:30:00Z">
              <w:r>
                <w:rPr>
                  <w:b/>
                  <w:snapToGrid/>
                  <w:color w:val="000000" w:themeColor="text1"/>
                  <w:lang w:val="en-GB"/>
                </w:rPr>
                <w:t xml:space="preserve">TXT </w:t>
              </w:r>
              <w:r w:rsidRPr="00A7215C">
                <w:rPr>
                  <w:rFonts w:ascii="Symbol" w:eastAsia="SimHei" w:hAnsi="Symbol"/>
                  <w:b/>
                  <w:snapToGrid/>
                  <w:color w:val="000000" w:themeColor="text1"/>
                  <w:lang w:val="en-GB"/>
                </w:rPr>
                <w:t>l</w:t>
              </w:r>
              <w:r w:rsidRPr="00A7215C">
                <w:rPr>
                  <w:rFonts w:ascii="Symbol" w:eastAsia="SimHei" w:hAnsi="Symbol"/>
                  <w:b/>
                  <w:snapToGrid/>
                  <w:color w:val="000000" w:themeColor="text1"/>
                  <w:vertAlign w:val="subscript"/>
                  <w:lang w:val="en-GB"/>
                </w:rPr>
                <w:t>2</w:t>
              </w:r>
            </w:ins>
          </w:p>
        </w:tc>
      </w:tr>
      <w:tr w:rsidR="005D6FC7" w:rsidRPr="00213781" w14:paraId="06D0A77E" w14:textId="77777777">
        <w:trPr>
          <w:ins w:id="1750" w:author="Pečnik, Klemen" w:date="2022-09-23T21:30:00Z"/>
        </w:trPr>
        <w:tc>
          <w:tcPr>
            <w:tcW w:w="2619" w:type="dxa"/>
            <w:shd w:val="clear" w:color="auto" w:fill="auto"/>
          </w:tcPr>
          <w:p w14:paraId="74A73231" w14:textId="77777777" w:rsidR="005D6FC7" w:rsidRDefault="005D6FC7">
            <w:pPr>
              <w:pStyle w:val="MDPI42tablebody"/>
              <w:spacing w:line="240" w:lineRule="auto"/>
              <w:rPr>
                <w:ins w:id="1751" w:author="Pečnik, Klemen" w:date="2022-09-23T21:30:00Z"/>
                <w:color w:val="000000" w:themeColor="text1"/>
                <w:lang w:val="en-GB"/>
              </w:rPr>
            </w:pPr>
            <w:ins w:id="1752" w:author="Pečnik, Klemen" w:date="2022-09-23T21:30:00Z">
              <w:r>
                <w:rPr>
                  <w:color w:val="000000" w:themeColor="text1"/>
                  <w:lang w:val="en-GB"/>
                </w:rPr>
                <w:t>Attractiveness</w:t>
              </w:r>
            </w:ins>
          </w:p>
        </w:tc>
        <w:tc>
          <w:tcPr>
            <w:tcW w:w="1315" w:type="dxa"/>
          </w:tcPr>
          <w:p w14:paraId="4D3D7B7C" w14:textId="77777777" w:rsidR="005D6FC7" w:rsidRDefault="005D6FC7">
            <w:pPr>
              <w:pStyle w:val="MDPI42tablebody"/>
              <w:rPr>
                <w:ins w:id="1753" w:author="Pečnik, Klemen" w:date="2022-09-23T21:30:00Z"/>
                <w:rFonts w:eastAsia="Calibri"/>
              </w:rPr>
            </w:pPr>
            <w:ins w:id="1754" w:author="Pečnik, Klemen" w:date="2022-09-23T21:30:00Z">
              <w:r>
                <w:rPr>
                  <w:rFonts w:eastAsia="Calibri"/>
                </w:rPr>
                <w:t>0.9</w:t>
              </w:r>
              <w:r w:rsidR="00643166">
                <w:rPr>
                  <w:rFonts w:eastAsia="Calibri"/>
                </w:rPr>
                <w:t>6</w:t>
              </w:r>
            </w:ins>
          </w:p>
        </w:tc>
        <w:tc>
          <w:tcPr>
            <w:tcW w:w="1316" w:type="dxa"/>
          </w:tcPr>
          <w:p w14:paraId="4AB71D49" w14:textId="77777777" w:rsidR="005D6FC7" w:rsidRDefault="005D6FC7">
            <w:pPr>
              <w:pStyle w:val="MDPI42tablebody"/>
              <w:rPr>
                <w:ins w:id="1755" w:author="Pečnik, Klemen" w:date="2022-09-23T21:30:00Z"/>
                <w:rFonts w:eastAsia="Calibri"/>
              </w:rPr>
            </w:pPr>
            <w:ins w:id="1756" w:author="Pečnik, Klemen" w:date="2022-09-23T21:30:00Z">
              <w:r>
                <w:rPr>
                  <w:rFonts w:eastAsia="Calibri"/>
                </w:rPr>
                <w:t>0.9</w:t>
              </w:r>
              <w:r w:rsidR="007460A0">
                <w:rPr>
                  <w:rFonts w:eastAsia="Calibri"/>
                </w:rPr>
                <w:t>8</w:t>
              </w:r>
            </w:ins>
          </w:p>
        </w:tc>
        <w:tc>
          <w:tcPr>
            <w:tcW w:w="1316" w:type="dxa"/>
            <w:shd w:val="clear" w:color="auto" w:fill="auto"/>
          </w:tcPr>
          <w:p w14:paraId="6DEB602B" w14:textId="77777777" w:rsidR="005D6FC7" w:rsidRPr="00196F8F" w:rsidRDefault="005D6FC7">
            <w:pPr>
              <w:pStyle w:val="MDPI42tablebody"/>
              <w:rPr>
                <w:ins w:id="1757" w:author="Pečnik, Klemen" w:date="2022-09-23T21:30:00Z"/>
              </w:rPr>
            </w:pPr>
            <w:ins w:id="1758" w:author="Pečnik, Klemen" w:date="2022-09-23T21:30:00Z">
              <w:r>
                <w:rPr>
                  <w:rFonts w:eastAsia="Calibri"/>
                </w:rPr>
                <w:t>0.9</w:t>
              </w:r>
              <w:r w:rsidR="008D5796">
                <w:rPr>
                  <w:rFonts w:eastAsia="Calibri"/>
                </w:rPr>
                <w:t>5</w:t>
              </w:r>
            </w:ins>
          </w:p>
        </w:tc>
        <w:tc>
          <w:tcPr>
            <w:tcW w:w="1316" w:type="dxa"/>
            <w:shd w:val="clear" w:color="auto" w:fill="auto"/>
          </w:tcPr>
          <w:p w14:paraId="79D54BFA" w14:textId="77777777" w:rsidR="005D6FC7" w:rsidRPr="00196F8F" w:rsidRDefault="005D6FC7">
            <w:pPr>
              <w:pStyle w:val="MDPI42tablebody"/>
              <w:rPr>
                <w:ins w:id="1759" w:author="Pečnik, Klemen" w:date="2022-09-23T21:30:00Z"/>
              </w:rPr>
            </w:pPr>
            <w:ins w:id="1760" w:author="Pečnik, Klemen" w:date="2022-09-23T21:30:00Z">
              <w:r>
                <w:rPr>
                  <w:rFonts w:eastAsia="Calibri"/>
                </w:rPr>
                <w:t>0.</w:t>
              </w:r>
              <w:r w:rsidR="00C00A81">
                <w:t>98</w:t>
              </w:r>
            </w:ins>
          </w:p>
        </w:tc>
      </w:tr>
      <w:tr w:rsidR="005D6FC7" w:rsidRPr="00213781" w14:paraId="45E453D9" w14:textId="77777777">
        <w:trPr>
          <w:ins w:id="1761" w:author="Pečnik, Klemen" w:date="2022-09-23T21:30:00Z"/>
        </w:trPr>
        <w:tc>
          <w:tcPr>
            <w:tcW w:w="2619" w:type="dxa"/>
            <w:shd w:val="clear" w:color="auto" w:fill="auto"/>
          </w:tcPr>
          <w:p w14:paraId="0DB62F05" w14:textId="77777777" w:rsidR="005D6FC7" w:rsidRDefault="005D6FC7">
            <w:pPr>
              <w:pStyle w:val="MDPI42tablebody"/>
              <w:spacing w:line="240" w:lineRule="auto"/>
              <w:rPr>
                <w:ins w:id="1762" w:author="Pečnik, Klemen" w:date="2022-09-23T21:30:00Z"/>
                <w:color w:val="000000" w:themeColor="text1"/>
                <w:lang w:val="en-GB"/>
              </w:rPr>
            </w:pPr>
            <w:ins w:id="1763" w:author="Pečnik, Klemen" w:date="2022-09-23T21:30:00Z">
              <w:r>
                <w:rPr>
                  <w:color w:val="000000" w:themeColor="text1"/>
                  <w:lang w:val="en-GB"/>
                </w:rPr>
                <w:t>Perspicuity</w:t>
              </w:r>
            </w:ins>
          </w:p>
        </w:tc>
        <w:tc>
          <w:tcPr>
            <w:tcW w:w="1315" w:type="dxa"/>
          </w:tcPr>
          <w:p w14:paraId="213686AB" w14:textId="77777777" w:rsidR="005D6FC7" w:rsidRDefault="005D6FC7">
            <w:pPr>
              <w:pStyle w:val="MDPI42tablebody"/>
              <w:rPr>
                <w:ins w:id="1764" w:author="Pečnik, Klemen" w:date="2022-09-23T21:30:00Z"/>
                <w:rFonts w:eastAsia="Calibri"/>
              </w:rPr>
            </w:pPr>
            <w:ins w:id="1765" w:author="Pečnik, Klemen" w:date="2022-09-23T21:30:00Z">
              <w:r>
                <w:rPr>
                  <w:rFonts w:eastAsia="Calibri"/>
                </w:rPr>
                <w:t>0.88</w:t>
              </w:r>
            </w:ins>
          </w:p>
        </w:tc>
        <w:tc>
          <w:tcPr>
            <w:tcW w:w="1316" w:type="dxa"/>
          </w:tcPr>
          <w:p w14:paraId="43D91C45" w14:textId="77777777" w:rsidR="005D6FC7" w:rsidRDefault="005D6FC7">
            <w:pPr>
              <w:pStyle w:val="MDPI42tablebody"/>
              <w:rPr>
                <w:ins w:id="1766" w:author="Pečnik, Klemen" w:date="2022-09-23T21:30:00Z"/>
                <w:rFonts w:eastAsia="Calibri"/>
              </w:rPr>
            </w:pPr>
            <w:ins w:id="1767" w:author="Pečnik, Klemen" w:date="2022-09-23T21:30:00Z">
              <w:r>
                <w:rPr>
                  <w:rFonts w:eastAsia="Calibri"/>
                </w:rPr>
                <w:t>0.9</w:t>
              </w:r>
              <w:r w:rsidR="007460A0">
                <w:rPr>
                  <w:rFonts w:eastAsia="Calibri"/>
                </w:rPr>
                <w:t>6</w:t>
              </w:r>
            </w:ins>
          </w:p>
        </w:tc>
        <w:tc>
          <w:tcPr>
            <w:tcW w:w="1316" w:type="dxa"/>
            <w:shd w:val="clear" w:color="auto" w:fill="auto"/>
          </w:tcPr>
          <w:p w14:paraId="7B1E6E36" w14:textId="77777777" w:rsidR="005D6FC7" w:rsidRPr="00196F8F" w:rsidRDefault="005D6FC7">
            <w:pPr>
              <w:pStyle w:val="MDPI42tablebody"/>
              <w:rPr>
                <w:ins w:id="1768" w:author="Pečnik, Klemen" w:date="2022-09-23T21:30:00Z"/>
                <w:rFonts w:eastAsia="Calibri"/>
              </w:rPr>
            </w:pPr>
            <w:ins w:id="1769" w:author="Pečnik, Klemen" w:date="2022-09-23T21:30:00Z">
              <w:r>
                <w:rPr>
                  <w:rFonts w:eastAsia="Calibri"/>
                </w:rPr>
                <w:t>0.8</w:t>
              </w:r>
              <w:r w:rsidR="008D5796">
                <w:rPr>
                  <w:rFonts w:eastAsia="Calibri"/>
                </w:rPr>
                <w:t>7</w:t>
              </w:r>
            </w:ins>
          </w:p>
        </w:tc>
        <w:tc>
          <w:tcPr>
            <w:tcW w:w="1316" w:type="dxa"/>
            <w:shd w:val="clear" w:color="auto" w:fill="auto"/>
          </w:tcPr>
          <w:p w14:paraId="59770414" w14:textId="77777777" w:rsidR="005D6FC7" w:rsidRPr="00196F8F" w:rsidRDefault="005D6FC7">
            <w:pPr>
              <w:pStyle w:val="MDPI42tablebody"/>
              <w:rPr>
                <w:ins w:id="1770" w:author="Pečnik, Klemen" w:date="2022-09-23T21:30:00Z"/>
                <w:rFonts w:eastAsia="Calibri"/>
              </w:rPr>
            </w:pPr>
            <w:ins w:id="1771" w:author="Pečnik, Klemen" w:date="2022-09-23T21:30:00Z">
              <w:r w:rsidRPr="00196F8F">
                <w:rPr>
                  <w:rFonts w:eastAsia="Calibri"/>
                </w:rPr>
                <w:t>0.</w:t>
              </w:r>
              <w:r w:rsidR="00C00A81">
                <w:rPr>
                  <w:rFonts w:eastAsia="Calibri"/>
                </w:rPr>
                <w:t>96</w:t>
              </w:r>
            </w:ins>
          </w:p>
        </w:tc>
      </w:tr>
      <w:tr w:rsidR="005D6FC7" w:rsidRPr="00213781" w14:paraId="56170DC8" w14:textId="77777777">
        <w:trPr>
          <w:ins w:id="1772" w:author="Pečnik, Klemen" w:date="2022-09-23T21:30:00Z"/>
        </w:trPr>
        <w:tc>
          <w:tcPr>
            <w:tcW w:w="2619" w:type="dxa"/>
            <w:shd w:val="clear" w:color="auto" w:fill="auto"/>
          </w:tcPr>
          <w:p w14:paraId="63718AD7" w14:textId="77777777" w:rsidR="005D6FC7" w:rsidRDefault="005D6FC7">
            <w:pPr>
              <w:pStyle w:val="MDPI42tablebody"/>
              <w:spacing w:line="240" w:lineRule="auto"/>
              <w:rPr>
                <w:ins w:id="1773" w:author="Pečnik, Klemen" w:date="2022-09-23T21:30:00Z"/>
                <w:color w:val="000000" w:themeColor="text1"/>
                <w:lang w:val="en-GB"/>
              </w:rPr>
            </w:pPr>
            <w:ins w:id="1774" w:author="Pečnik, Klemen" w:date="2022-09-23T21:30:00Z">
              <w:r>
                <w:rPr>
                  <w:color w:val="000000" w:themeColor="text1"/>
                  <w:lang w:val="en-GB"/>
                </w:rPr>
                <w:t>Efficiency</w:t>
              </w:r>
            </w:ins>
          </w:p>
        </w:tc>
        <w:tc>
          <w:tcPr>
            <w:tcW w:w="1315" w:type="dxa"/>
          </w:tcPr>
          <w:p w14:paraId="15E8403C" w14:textId="77777777" w:rsidR="005D6FC7" w:rsidRDefault="005D6FC7">
            <w:pPr>
              <w:pStyle w:val="MDPI42tablebody"/>
              <w:rPr>
                <w:ins w:id="1775" w:author="Pečnik, Klemen" w:date="2022-09-23T21:30:00Z"/>
                <w:rFonts w:eastAsia="Calibri"/>
              </w:rPr>
            </w:pPr>
            <w:ins w:id="1776" w:author="Pečnik, Klemen" w:date="2022-09-23T21:30:00Z">
              <w:r>
                <w:rPr>
                  <w:rFonts w:eastAsia="Calibri"/>
                </w:rPr>
                <w:t>0.</w:t>
              </w:r>
              <w:r w:rsidR="00643166">
                <w:rPr>
                  <w:rFonts w:eastAsia="Calibri"/>
                </w:rPr>
                <w:t>87</w:t>
              </w:r>
            </w:ins>
          </w:p>
        </w:tc>
        <w:tc>
          <w:tcPr>
            <w:tcW w:w="1316" w:type="dxa"/>
          </w:tcPr>
          <w:p w14:paraId="09F50761" w14:textId="77777777" w:rsidR="005D6FC7" w:rsidRDefault="005D6FC7">
            <w:pPr>
              <w:pStyle w:val="MDPI42tablebody"/>
              <w:rPr>
                <w:ins w:id="1777" w:author="Pečnik, Klemen" w:date="2022-09-23T21:30:00Z"/>
                <w:rFonts w:eastAsia="Calibri"/>
              </w:rPr>
            </w:pPr>
            <w:ins w:id="1778" w:author="Pečnik, Klemen" w:date="2022-09-23T21:30:00Z">
              <w:r>
                <w:rPr>
                  <w:rFonts w:eastAsia="Calibri"/>
                </w:rPr>
                <w:t>0.8</w:t>
              </w:r>
              <w:r w:rsidR="007460A0">
                <w:rPr>
                  <w:rFonts w:eastAsia="Calibri"/>
                </w:rPr>
                <w:t>7</w:t>
              </w:r>
            </w:ins>
          </w:p>
        </w:tc>
        <w:tc>
          <w:tcPr>
            <w:tcW w:w="1316" w:type="dxa"/>
            <w:shd w:val="clear" w:color="auto" w:fill="auto"/>
          </w:tcPr>
          <w:p w14:paraId="1828D5F4" w14:textId="77777777" w:rsidR="005D6FC7" w:rsidRPr="00196F8F" w:rsidRDefault="005D6FC7">
            <w:pPr>
              <w:pStyle w:val="MDPI42tablebody"/>
              <w:rPr>
                <w:ins w:id="1779" w:author="Pečnik, Klemen" w:date="2022-09-23T21:30:00Z"/>
              </w:rPr>
            </w:pPr>
            <w:ins w:id="1780" w:author="Pečnik, Klemen" w:date="2022-09-23T21:30:00Z">
              <w:r>
                <w:rPr>
                  <w:rFonts w:eastAsia="Calibri"/>
                </w:rPr>
                <w:t>0.</w:t>
              </w:r>
              <w:r w:rsidR="008D5796">
                <w:rPr>
                  <w:rFonts w:eastAsia="Calibri"/>
                </w:rPr>
                <w:t>78</w:t>
              </w:r>
            </w:ins>
          </w:p>
        </w:tc>
        <w:tc>
          <w:tcPr>
            <w:tcW w:w="1316" w:type="dxa"/>
            <w:shd w:val="clear" w:color="auto" w:fill="auto"/>
          </w:tcPr>
          <w:p w14:paraId="71A4B094" w14:textId="77777777" w:rsidR="005D6FC7" w:rsidRPr="00196F8F" w:rsidRDefault="005D6FC7">
            <w:pPr>
              <w:pStyle w:val="MDPI42tablebody"/>
              <w:rPr>
                <w:ins w:id="1781" w:author="Pečnik, Klemen" w:date="2022-09-23T21:30:00Z"/>
              </w:rPr>
            </w:pPr>
            <w:ins w:id="1782" w:author="Pečnik, Klemen" w:date="2022-09-23T21:30:00Z">
              <w:r w:rsidRPr="00196F8F">
                <w:rPr>
                  <w:rFonts w:eastAsia="Calibri"/>
                </w:rPr>
                <w:t>0.</w:t>
              </w:r>
              <w:r>
                <w:rPr>
                  <w:rFonts w:eastAsia="Calibri"/>
                </w:rPr>
                <w:t>8</w:t>
              </w:r>
              <w:r w:rsidR="00685435">
                <w:rPr>
                  <w:rFonts w:eastAsia="Calibri"/>
                </w:rPr>
                <w:t>8</w:t>
              </w:r>
            </w:ins>
          </w:p>
        </w:tc>
      </w:tr>
      <w:tr w:rsidR="005D6FC7" w:rsidRPr="00213781" w14:paraId="7D2A9701" w14:textId="77777777">
        <w:trPr>
          <w:ins w:id="1783" w:author="Pečnik, Klemen" w:date="2022-09-23T21:30:00Z"/>
        </w:trPr>
        <w:tc>
          <w:tcPr>
            <w:tcW w:w="2619" w:type="dxa"/>
            <w:shd w:val="clear" w:color="auto" w:fill="auto"/>
          </w:tcPr>
          <w:p w14:paraId="4D78A0C6" w14:textId="77777777" w:rsidR="005D6FC7" w:rsidRDefault="005D6FC7">
            <w:pPr>
              <w:pStyle w:val="MDPI42tablebody"/>
              <w:spacing w:line="240" w:lineRule="auto"/>
              <w:rPr>
                <w:ins w:id="1784" w:author="Pečnik, Klemen" w:date="2022-09-23T21:30:00Z"/>
                <w:color w:val="000000" w:themeColor="text1"/>
                <w:lang w:val="en-GB"/>
              </w:rPr>
            </w:pPr>
            <w:ins w:id="1785" w:author="Pečnik, Klemen" w:date="2022-09-23T21:30:00Z">
              <w:r>
                <w:rPr>
                  <w:color w:val="000000" w:themeColor="text1"/>
                  <w:lang w:val="en-GB"/>
                </w:rPr>
                <w:t>Dependability</w:t>
              </w:r>
            </w:ins>
          </w:p>
        </w:tc>
        <w:tc>
          <w:tcPr>
            <w:tcW w:w="1315" w:type="dxa"/>
          </w:tcPr>
          <w:p w14:paraId="27BCB415" w14:textId="77777777" w:rsidR="005D6FC7" w:rsidRDefault="005D6FC7">
            <w:pPr>
              <w:pStyle w:val="MDPI42tablebody"/>
              <w:rPr>
                <w:ins w:id="1786" w:author="Pečnik, Klemen" w:date="2022-09-23T21:30:00Z"/>
                <w:rFonts w:eastAsia="Calibri"/>
              </w:rPr>
            </w:pPr>
            <w:ins w:id="1787" w:author="Pečnik, Klemen" w:date="2022-09-23T21:30:00Z">
              <w:r>
                <w:rPr>
                  <w:rFonts w:eastAsia="Calibri"/>
                </w:rPr>
                <w:t>0.</w:t>
              </w:r>
              <w:r w:rsidR="007460A0">
                <w:rPr>
                  <w:rFonts w:eastAsia="Calibri"/>
                </w:rPr>
                <w:t>87</w:t>
              </w:r>
            </w:ins>
          </w:p>
        </w:tc>
        <w:tc>
          <w:tcPr>
            <w:tcW w:w="1316" w:type="dxa"/>
          </w:tcPr>
          <w:p w14:paraId="0D554F8A" w14:textId="77777777" w:rsidR="005D6FC7" w:rsidRDefault="005D6FC7">
            <w:pPr>
              <w:pStyle w:val="MDPI42tablebody"/>
              <w:rPr>
                <w:ins w:id="1788" w:author="Pečnik, Klemen" w:date="2022-09-23T21:30:00Z"/>
                <w:rFonts w:eastAsia="Calibri"/>
              </w:rPr>
            </w:pPr>
            <w:ins w:id="1789" w:author="Pečnik, Klemen" w:date="2022-09-23T21:30:00Z">
              <w:r>
                <w:rPr>
                  <w:rFonts w:eastAsia="Calibri"/>
                </w:rPr>
                <w:t>0.</w:t>
              </w:r>
              <w:r w:rsidR="00C24528">
                <w:rPr>
                  <w:rFonts w:eastAsia="Calibri"/>
                </w:rPr>
                <w:t>8</w:t>
              </w:r>
              <w:r>
                <w:rPr>
                  <w:rFonts w:eastAsia="Calibri"/>
                </w:rPr>
                <w:t>7</w:t>
              </w:r>
            </w:ins>
          </w:p>
        </w:tc>
        <w:tc>
          <w:tcPr>
            <w:tcW w:w="1316" w:type="dxa"/>
            <w:shd w:val="clear" w:color="auto" w:fill="auto"/>
          </w:tcPr>
          <w:p w14:paraId="1CD926AB" w14:textId="77777777" w:rsidR="005D6FC7" w:rsidRPr="00196F8F" w:rsidRDefault="005D6FC7">
            <w:pPr>
              <w:pStyle w:val="MDPI42tablebody"/>
              <w:rPr>
                <w:ins w:id="1790" w:author="Pečnik, Klemen" w:date="2022-09-23T21:30:00Z"/>
              </w:rPr>
            </w:pPr>
            <w:ins w:id="1791" w:author="Pečnik, Klemen" w:date="2022-09-23T21:30:00Z">
              <w:r>
                <w:rPr>
                  <w:rFonts w:eastAsia="Calibri"/>
                </w:rPr>
                <w:t>0.</w:t>
              </w:r>
              <w:r w:rsidR="008D5796">
                <w:rPr>
                  <w:rFonts w:eastAsia="Calibri"/>
                </w:rPr>
                <w:t>84</w:t>
              </w:r>
            </w:ins>
          </w:p>
        </w:tc>
        <w:tc>
          <w:tcPr>
            <w:tcW w:w="1316" w:type="dxa"/>
            <w:shd w:val="clear" w:color="auto" w:fill="auto"/>
          </w:tcPr>
          <w:p w14:paraId="51AD372D" w14:textId="77777777" w:rsidR="005D6FC7" w:rsidRPr="00196F8F" w:rsidRDefault="005D6FC7">
            <w:pPr>
              <w:pStyle w:val="MDPI42tablebody"/>
              <w:rPr>
                <w:ins w:id="1792" w:author="Pečnik, Klemen" w:date="2022-09-23T21:30:00Z"/>
              </w:rPr>
            </w:pPr>
            <w:ins w:id="1793" w:author="Pečnik, Klemen" w:date="2022-09-23T21:30:00Z">
              <w:r w:rsidRPr="00196F8F">
                <w:rPr>
                  <w:rFonts w:eastAsia="Calibri"/>
                </w:rPr>
                <w:t>0.</w:t>
              </w:r>
              <w:r w:rsidR="00685435">
                <w:rPr>
                  <w:rFonts w:eastAsia="Calibri"/>
                </w:rPr>
                <w:t>84</w:t>
              </w:r>
            </w:ins>
          </w:p>
        </w:tc>
      </w:tr>
      <w:tr w:rsidR="005D6FC7" w:rsidRPr="00213781" w14:paraId="4045872E" w14:textId="77777777">
        <w:trPr>
          <w:ins w:id="1794" w:author="Pečnik, Klemen" w:date="2022-09-23T21:30:00Z"/>
        </w:trPr>
        <w:tc>
          <w:tcPr>
            <w:tcW w:w="2619" w:type="dxa"/>
            <w:shd w:val="clear" w:color="auto" w:fill="auto"/>
          </w:tcPr>
          <w:p w14:paraId="65F00383" w14:textId="77777777" w:rsidR="005D6FC7" w:rsidRDefault="005D6FC7">
            <w:pPr>
              <w:pStyle w:val="MDPI42tablebody"/>
              <w:spacing w:line="240" w:lineRule="auto"/>
              <w:rPr>
                <w:ins w:id="1795" w:author="Pečnik, Klemen" w:date="2022-09-23T21:30:00Z"/>
                <w:color w:val="000000" w:themeColor="text1"/>
                <w:lang w:val="en-GB"/>
              </w:rPr>
            </w:pPr>
            <w:ins w:id="1796" w:author="Pečnik, Klemen" w:date="2022-09-23T21:30:00Z">
              <w:r>
                <w:rPr>
                  <w:color w:val="000000" w:themeColor="text1"/>
                  <w:lang w:val="en-GB"/>
                </w:rPr>
                <w:t>Stimulation</w:t>
              </w:r>
            </w:ins>
          </w:p>
        </w:tc>
        <w:tc>
          <w:tcPr>
            <w:tcW w:w="1315" w:type="dxa"/>
          </w:tcPr>
          <w:p w14:paraId="43C3A60F" w14:textId="77777777" w:rsidR="005D6FC7" w:rsidRDefault="005D6FC7">
            <w:pPr>
              <w:pStyle w:val="MDPI42tablebody"/>
              <w:rPr>
                <w:ins w:id="1797" w:author="Pečnik, Klemen" w:date="2022-09-23T21:30:00Z"/>
                <w:rFonts w:eastAsia="Calibri"/>
              </w:rPr>
            </w:pPr>
            <w:ins w:id="1798" w:author="Pečnik, Klemen" w:date="2022-09-23T21:30:00Z">
              <w:r>
                <w:rPr>
                  <w:rFonts w:eastAsia="Calibri"/>
                </w:rPr>
                <w:t>0.9</w:t>
              </w:r>
              <w:r w:rsidR="007460A0">
                <w:rPr>
                  <w:rFonts w:eastAsia="Calibri"/>
                </w:rPr>
                <w:t>6</w:t>
              </w:r>
            </w:ins>
          </w:p>
        </w:tc>
        <w:tc>
          <w:tcPr>
            <w:tcW w:w="1316" w:type="dxa"/>
          </w:tcPr>
          <w:p w14:paraId="43C675C0" w14:textId="77777777" w:rsidR="005D6FC7" w:rsidRDefault="005D6FC7">
            <w:pPr>
              <w:pStyle w:val="MDPI42tablebody"/>
              <w:rPr>
                <w:ins w:id="1799" w:author="Pečnik, Klemen" w:date="2022-09-23T21:30:00Z"/>
                <w:rFonts w:eastAsia="Calibri"/>
              </w:rPr>
            </w:pPr>
            <w:ins w:id="1800" w:author="Pečnik, Klemen" w:date="2022-09-23T21:30:00Z">
              <w:r>
                <w:rPr>
                  <w:rFonts w:eastAsia="Calibri"/>
                </w:rPr>
                <w:t>0.</w:t>
              </w:r>
              <w:r w:rsidR="00C24528">
                <w:rPr>
                  <w:rFonts w:eastAsia="Calibri"/>
                </w:rPr>
                <w:t>96</w:t>
              </w:r>
            </w:ins>
          </w:p>
        </w:tc>
        <w:tc>
          <w:tcPr>
            <w:tcW w:w="1316" w:type="dxa"/>
            <w:shd w:val="clear" w:color="auto" w:fill="auto"/>
          </w:tcPr>
          <w:p w14:paraId="2FA01A99" w14:textId="77777777" w:rsidR="005D6FC7" w:rsidRPr="00196F8F" w:rsidRDefault="005D6FC7">
            <w:pPr>
              <w:pStyle w:val="MDPI42tablebody"/>
              <w:rPr>
                <w:ins w:id="1801" w:author="Pečnik, Klemen" w:date="2022-09-23T21:30:00Z"/>
              </w:rPr>
            </w:pPr>
            <w:ins w:id="1802" w:author="Pečnik, Klemen" w:date="2022-09-23T21:30:00Z">
              <w:r>
                <w:rPr>
                  <w:rFonts w:eastAsia="Calibri"/>
                </w:rPr>
                <w:t>0.</w:t>
              </w:r>
              <w:r w:rsidR="008D5796">
                <w:rPr>
                  <w:rFonts w:eastAsia="Calibri"/>
                </w:rPr>
                <w:t>95</w:t>
              </w:r>
            </w:ins>
          </w:p>
        </w:tc>
        <w:tc>
          <w:tcPr>
            <w:tcW w:w="1316" w:type="dxa"/>
            <w:shd w:val="clear" w:color="auto" w:fill="auto"/>
          </w:tcPr>
          <w:p w14:paraId="2C291CE0" w14:textId="77777777" w:rsidR="005D6FC7" w:rsidRPr="00196F8F" w:rsidRDefault="005D6FC7">
            <w:pPr>
              <w:pStyle w:val="MDPI42tablebody"/>
              <w:rPr>
                <w:ins w:id="1803" w:author="Pečnik, Klemen" w:date="2022-09-23T21:30:00Z"/>
              </w:rPr>
            </w:pPr>
            <w:ins w:id="1804" w:author="Pečnik, Klemen" w:date="2022-09-23T21:30:00Z">
              <w:r w:rsidRPr="00196F8F">
                <w:rPr>
                  <w:rFonts w:eastAsia="Calibri"/>
                </w:rPr>
                <w:t>0.</w:t>
              </w:r>
              <w:r w:rsidR="00685435">
                <w:rPr>
                  <w:rFonts w:eastAsia="Calibri"/>
                </w:rPr>
                <w:t>95</w:t>
              </w:r>
            </w:ins>
          </w:p>
        </w:tc>
      </w:tr>
      <w:tr w:rsidR="005D6FC7" w:rsidRPr="00213781" w14:paraId="7DB5DB8F" w14:textId="77777777">
        <w:trPr>
          <w:ins w:id="1805" w:author="Pečnik, Klemen" w:date="2022-09-23T21:30:00Z"/>
        </w:trPr>
        <w:tc>
          <w:tcPr>
            <w:tcW w:w="2619" w:type="dxa"/>
            <w:shd w:val="clear" w:color="auto" w:fill="auto"/>
          </w:tcPr>
          <w:p w14:paraId="465FC654" w14:textId="77777777" w:rsidR="005D6FC7" w:rsidRDefault="005D6FC7">
            <w:pPr>
              <w:pStyle w:val="MDPI42tablebody"/>
              <w:spacing w:line="240" w:lineRule="auto"/>
              <w:rPr>
                <w:ins w:id="1806" w:author="Pečnik, Klemen" w:date="2022-09-23T21:30:00Z"/>
                <w:color w:val="000000" w:themeColor="text1"/>
                <w:lang w:val="en-GB"/>
              </w:rPr>
            </w:pPr>
            <w:ins w:id="1807" w:author="Pečnik, Klemen" w:date="2022-09-23T21:30:00Z">
              <w:r w:rsidRPr="00714137">
                <w:rPr>
                  <w:color w:val="000000" w:themeColor="text1"/>
                  <w:lang w:val="en-GB"/>
                </w:rPr>
                <w:t>Novelty</w:t>
              </w:r>
            </w:ins>
          </w:p>
        </w:tc>
        <w:tc>
          <w:tcPr>
            <w:tcW w:w="1315" w:type="dxa"/>
          </w:tcPr>
          <w:p w14:paraId="63485D74" w14:textId="77777777" w:rsidR="005D6FC7" w:rsidRDefault="005D6FC7">
            <w:pPr>
              <w:pStyle w:val="MDPI42tablebody"/>
              <w:rPr>
                <w:ins w:id="1808" w:author="Pečnik, Klemen" w:date="2022-09-23T21:30:00Z"/>
                <w:color w:val="000000" w:themeColor="text1"/>
                <w:lang w:val="en-GB"/>
              </w:rPr>
            </w:pPr>
            <w:ins w:id="1809" w:author="Pečnik, Klemen" w:date="2022-09-23T21:30:00Z">
              <w:r>
                <w:rPr>
                  <w:color w:val="000000" w:themeColor="text1"/>
                  <w:lang w:val="en-GB"/>
                </w:rPr>
                <w:t>0.8</w:t>
              </w:r>
              <w:r w:rsidR="007460A0">
                <w:rPr>
                  <w:color w:val="000000" w:themeColor="text1"/>
                  <w:lang w:val="en-GB"/>
                </w:rPr>
                <w:t>7</w:t>
              </w:r>
            </w:ins>
          </w:p>
        </w:tc>
        <w:tc>
          <w:tcPr>
            <w:tcW w:w="1316" w:type="dxa"/>
          </w:tcPr>
          <w:p w14:paraId="6A361C48" w14:textId="77777777" w:rsidR="005D6FC7" w:rsidRDefault="005D6FC7">
            <w:pPr>
              <w:pStyle w:val="MDPI42tablebody"/>
              <w:rPr>
                <w:ins w:id="1810" w:author="Pečnik, Klemen" w:date="2022-09-23T21:30:00Z"/>
                <w:color w:val="000000" w:themeColor="text1"/>
                <w:lang w:val="en-GB"/>
              </w:rPr>
            </w:pPr>
            <w:ins w:id="1811" w:author="Pečnik, Klemen" w:date="2022-09-23T21:30:00Z">
              <w:r>
                <w:rPr>
                  <w:color w:val="000000" w:themeColor="text1"/>
                  <w:lang w:val="en-GB"/>
                </w:rPr>
                <w:t>0.</w:t>
              </w:r>
              <w:r w:rsidR="00C24528">
                <w:rPr>
                  <w:color w:val="000000" w:themeColor="text1"/>
                  <w:lang w:val="en-GB"/>
                </w:rPr>
                <w:t>84</w:t>
              </w:r>
            </w:ins>
          </w:p>
        </w:tc>
        <w:tc>
          <w:tcPr>
            <w:tcW w:w="1316" w:type="dxa"/>
            <w:shd w:val="clear" w:color="auto" w:fill="auto"/>
          </w:tcPr>
          <w:p w14:paraId="38E7DAA3" w14:textId="77777777" w:rsidR="005D6FC7" w:rsidRPr="00196F8F" w:rsidRDefault="005D6FC7">
            <w:pPr>
              <w:pStyle w:val="MDPI42tablebody"/>
              <w:rPr>
                <w:ins w:id="1812" w:author="Pečnik, Klemen" w:date="2022-09-23T21:30:00Z"/>
                <w:rFonts w:eastAsia="Calibri"/>
              </w:rPr>
            </w:pPr>
            <w:ins w:id="1813" w:author="Pečnik, Klemen" w:date="2022-09-23T21:30:00Z">
              <w:r>
                <w:rPr>
                  <w:color w:val="000000" w:themeColor="text1"/>
                  <w:lang w:val="en-GB"/>
                </w:rPr>
                <w:t>0.</w:t>
              </w:r>
              <w:r w:rsidR="005B55C1">
                <w:rPr>
                  <w:color w:val="000000" w:themeColor="text1"/>
                  <w:lang w:val="en-GB"/>
                </w:rPr>
                <w:t>85</w:t>
              </w:r>
            </w:ins>
          </w:p>
        </w:tc>
        <w:tc>
          <w:tcPr>
            <w:tcW w:w="1316" w:type="dxa"/>
            <w:shd w:val="clear" w:color="auto" w:fill="auto"/>
          </w:tcPr>
          <w:p w14:paraId="31BB68F2" w14:textId="77777777" w:rsidR="005D6FC7" w:rsidRPr="00196F8F" w:rsidRDefault="005D6FC7">
            <w:pPr>
              <w:pStyle w:val="MDPI42tablebody"/>
              <w:rPr>
                <w:ins w:id="1814" w:author="Pečnik, Klemen" w:date="2022-09-23T21:30:00Z"/>
                <w:rFonts w:eastAsia="Calibri"/>
              </w:rPr>
            </w:pPr>
            <w:ins w:id="1815" w:author="Pečnik, Klemen" w:date="2022-09-23T21:30:00Z">
              <w:r w:rsidRPr="00714137">
                <w:rPr>
                  <w:color w:val="000000" w:themeColor="text1"/>
                  <w:lang w:val="en-GB"/>
                </w:rPr>
                <w:t>0.</w:t>
              </w:r>
              <w:r w:rsidR="00685435">
                <w:rPr>
                  <w:color w:val="000000" w:themeColor="text1"/>
                  <w:lang w:val="en-GB"/>
                </w:rPr>
                <w:t>83</w:t>
              </w:r>
            </w:ins>
          </w:p>
        </w:tc>
      </w:tr>
    </w:tbl>
    <w:p w14:paraId="3FC946E5" w14:textId="5FBD9F80" w:rsidR="00D4666B" w:rsidRPr="00E761C1" w:rsidRDefault="00D4666B" w:rsidP="00D4666B">
      <w:pPr>
        <w:pStyle w:val="MDPI34textspacebefore"/>
      </w:pPr>
      <w:r w:rsidRPr="00E761C1">
        <w:t xml:space="preserve">In addition, </w:t>
      </w:r>
      <w:r>
        <w:t xml:space="preserve">the </w:t>
      </w:r>
      <w:r w:rsidRPr="00E761C1">
        <w:t>variance</w:t>
      </w:r>
      <w:r>
        <w:t>s</w:t>
      </w:r>
      <w:r w:rsidRPr="00E761C1">
        <w:t xml:space="preserve"> and </w:t>
      </w:r>
      <w:r>
        <w:t xml:space="preserve">the </w:t>
      </w:r>
      <w:r w:rsidRPr="00E761C1">
        <w:t>standard deviation</w:t>
      </w:r>
      <w:r>
        <w:t>s</w:t>
      </w:r>
      <w:r w:rsidRPr="00E761C1">
        <w:t xml:space="preserve"> for </w:t>
      </w:r>
      <w:r>
        <w:t>both</w:t>
      </w:r>
      <w:r w:rsidRPr="00E761C1">
        <w:t xml:space="preserve"> UEQ</w:t>
      </w:r>
      <w:r>
        <w:t xml:space="preserve"> versions</w:t>
      </w:r>
      <w:del w:id="1816" w:author="Pečnik, Klemen" w:date="2022-09-23T21:30:00Z">
        <w:r>
          <w:delText>,</w:delText>
        </w:r>
      </w:del>
      <w:r>
        <w:t xml:space="preserve"> as well as</w:t>
      </w:r>
      <w:ins w:id="1817" w:author="Pečnik, Klemen" w:date="2022-09-23T21:30:00Z">
        <w:r w:rsidR="007516B1" w:rsidRPr="00E761C1">
          <w:t xml:space="preserve"> </w:t>
        </w:r>
        <w:r w:rsidR="00957225">
          <w:t>the</w:t>
        </w:r>
      </w:ins>
      <w:r w:rsidRPr="00E761C1">
        <w:t xml:space="preserve"> </w:t>
      </w:r>
      <w:r>
        <w:t xml:space="preserve">standard deviations of </w:t>
      </w:r>
      <w:r w:rsidRPr="00E761C1">
        <w:t>their differences were calculated</w:t>
      </w:r>
      <w:r>
        <w:t xml:space="preserve"> for both experiments</w:t>
      </w:r>
      <w:r w:rsidRPr="00E761C1">
        <w:t xml:space="preserve">. </w:t>
      </w:r>
      <w:r>
        <w:t>For the adjustable interpreter t</w:t>
      </w:r>
      <w:r w:rsidRPr="00E761C1">
        <w:t>he standard deviation of the answer value differences for each individual UEQ question varies between 0.</w:t>
      </w:r>
      <w:ins w:id="1818" w:author="Pečnik, Klemen" w:date="2022-09-23T21:30:00Z">
        <w:r w:rsidR="001F4524" w:rsidRPr="00E761C1">
          <w:t>3</w:t>
        </w:r>
        <w:r w:rsidR="001A2F81">
          <w:t>0</w:t>
        </w:r>
      </w:ins>
      <w:del w:id="1819" w:author="Pečnik, Klemen" w:date="2022-09-23T21:30:00Z">
        <w:r w:rsidRPr="00E761C1">
          <w:delText>31</w:delText>
        </w:r>
      </w:del>
      <w:r w:rsidRPr="00E761C1">
        <w:t xml:space="preserve"> and 1.</w:t>
      </w:r>
      <w:ins w:id="1820" w:author="Pečnik, Klemen" w:date="2022-09-23T21:30:00Z">
        <w:r w:rsidR="001A2F81">
          <w:t>05</w:t>
        </w:r>
      </w:ins>
      <w:del w:id="1821" w:author="Pečnik, Klemen" w:date="2022-09-23T21:30:00Z">
        <w:r w:rsidRPr="00E761C1">
          <w:delText>28</w:delText>
        </w:r>
      </w:del>
      <w:r w:rsidRPr="00E761C1">
        <w:t xml:space="preserve">, while </w:t>
      </w:r>
      <w:r w:rsidRPr="00B46666">
        <w:rPr>
          <w:rFonts w:eastAsia="SimSun"/>
        </w:rPr>
        <w:t xml:space="preserve">the </w:t>
      </w:r>
      <w:r w:rsidRPr="00E761C1">
        <w:t xml:space="preserve">standard deviations of answer value differences belonging to each UEQ scale are presented in </w:t>
      </w:r>
      <w:r w:rsidRPr="00E761C1">
        <w:fldChar w:fldCharType="begin"/>
      </w:r>
      <w:r w:rsidRPr="00E761C1">
        <w:instrText xml:space="preserve"> REF _Ref112248978 \h </w:instrText>
      </w:r>
      <w:r>
        <w:instrText xml:space="preserve"> \* MERGEFORMAT </w:instrText>
      </w:r>
      <w:r w:rsidRPr="00E761C1">
        <w:fldChar w:fldCharType="separate"/>
      </w:r>
      <w:ins w:id="1822" w:author="Pečnik, Klemen" w:date="2022-09-24T05:03:00Z">
        <w:r w:rsidR="003514C4" w:rsidRPr="003514C4">
          <w:rPr>
            <w:rPrChange w:id="1823" w:author="Pečnik, Klemen" w:date="2022-09-24T05:03:00Z">
              <w:rPr>
                <w:b/>
              </w:rPr>
            </w:rPrChange>
          </w:rPr>
          <w:t xml:space="preserve">Table </w:t>
        </w:r>
        <w:r w:rsidR="003514C4" w:rsidRPr="003514C4">
          <w:rPr>
            <w:noProof/>
            <w:rPrChange w:id="1824" w:author="Pečnik, Klemen" w:date="2022-09-24T05:03:00Z">
              <w:rPr>
                <w:b/>
                <w:noProof/>
              </w:rPr>
            </w:rPrChange>
          </w:rPr>
          <w:t>8</w:t>
        </w:r>
      </w:ins>
      <w:del w:id="1825" w:author="Pečnik, Klemen" w:date="2022-09-24T02:58:00Z">
        <w:r w:rsidR="00321AC6" w:rsidRPr="00532B5A" w:rsidDel="009A2E63">
          <w:delText xml:space="preserve">Table </w:delText>
        </w:r>
      </w:del>
      <w:r w:rsidRPr="00E761C1">
        <w:fldChar w:fldCharType="end"/>
      </w:r>
      <w:r w:rsidRPr="00E761C1">
        <w:t xml:space="preserve">. </w:t>
      </w:r>
      <w:r>
        <w:t>The</w:t>
      </w:r>
      <w:r w:rsidRPr="00E761C1">
        <w:t xml:space="preserve"> 2</w:t>
      </w:r>
      <w:r w:rsidRPr="007938FF">
        <w:rPr>
          <w:vertAlign w:val="superscript"/>
        </w:rPr>
        <w:t>nd</w:t>
      </w:r>
      <w:r w:rsidRPr="00E761C1">
        <w:t xml:space="preserve"> column represents the standard deviation of UEQ </w:t>
      </w:r>
      <w:ins w:id="1826" w:author="Pečnik, Klemen" w:date="2022-09-24T03:34:00Z">
        <w:r w:rsidR="00840C30">
          <w:t xml:space="preserve">SSL </w:t>
        </w:r>
      </w:ins>
      <w:r w:rsidRPr="00E761C1">
        <w:t>scales</w:t>
      </w:r>
      <w:del w:id="1827" w:author="Pečnik, Klemen" w:date="2022-09-24T03:34:00Z">
        <w:r w:rsidRPr="00E761C1" w:rsidDel="00840C30">
          <w:delText xml:space="preserve"> in sign language</w:delText>
        </w:r>
      </w:del>
      <w:r w:rsidRPr="00E761C1">
        <w:t xml:space="preserve">, </w:t>
      </w:r>
      <w:r>
        <w:t>the</w:t>
      </w:r>
      <w:r w:rsidRPr="00E761C1">
        <w:t xml:space="preserve"> 3</w:t>
      </w:r>
      <w:r w:rsidRPr="007938FF">
        <w:rPr>
          <w:vertAlign w:val="superscript"/>
        </w:rPr>
        <w:t>rd</w:t>
      </w:r>
      <w:r w:rsidRPr="00E761C1">
        <w:t xml:space="preserve"> </w:t>
      </w:r>
      <w:r>
        <w:t>column a</w:t>
      </w:r>
      <w:r w:rsidRPr="00E761C1">
        <w:t xml:space="preserve"> standard deviation of </w:t>
      </w:r>
      <w:del w:id="1828" w:author="Pečnik, Klemen" w:date="2022-09-23T21:30:00Z">
        <w:r>
          <w:delText xml:space="preserve">standard </w:delText>
        </w:r>
      </w:del>
      <w:r w:rsidRPr="00E761C1">
        <w:t>UEQ</w:t>
      </w:r>
      <w:ins w:id="1829" w:author="Pečnik, Klemen" w:date="2022-09-23T21:30:00Z">
        <w:r w:rsidR="00C109D9" w:rsidRPr="00E761C1">
          <w:t xml:space="preserve"> </w:t>
        </w:r>
        <w:r w:rsidR="00705FA1">
          <w:t>TXT</w:t>
        </w:r>
      </w:ins>
      <w:r w:rsidRPr="00E761C1">
        <w:t xml:space="preserve"> </w:t>
      </w:r>
      <w:ins w:id="1830" w:author="Pečnik, Klemen" w:date="2022-09-24T03:34:00Z">
        <w:r w:rsidR="00441963">
          <w:t xml:space="preserve">scales </w:t>
        </w:r>
      </w:ins>
      <w:r w:rsidRPr="00E761C1">
        <w:t xml:space="preserve">and </w:t>
      </w:r>
      <w:r>
        <w:t>the</w:t>
      </w:r>
      <w:r w:rsidRPr="00E761C1">
        <w:t xml:space="preserve"> 4</w:t>
      </w:r>
      <w:r w:rsidRPr="007938FF">
        <w:rPr>
          <w:vertAlign w:val="superscript"/>
        </w:rPr>
        <w:t>th</w:t>
      </w:r>
      <w:r w:rsidRPr="00E761C1">
        <w:t xml:space="preserve"> column </w:t>
      </w:r>
      <w:r>
        <w:t xml:space="preserve">a </w:t>
      </w:r>
      <w:r w:rsidRPr="00E761C1">
        <w:t xml:space="preserve">standard deviation of differences between </w:t>
      </w:r>
      <w:del w:id="1831" w:author="Pečnik, Klemen" w:date="2022-09-24T03:34:00Z">
        <w:r w:rsidDel="00441963">
          <w:delText>standard</w:delText>
        </w:r>
        <w:r w:rsidRPr="00E761C1" w:rsidDel="00441963">
          <w:delText xml:space="preserve"> </w:delText>
        </w:r>
      </w:del>
      <w:ins w:id="1832" w:author="Pečnik, Klemen" w:date="2022-09-24T03:34:00Z">
        <w:r w:rsidR="00441963">
          <w:t>UEQ TXT</w:t>
        </w:r>
        <w:r w:rsidR="00441963" w:rsidRPr="00E761C1">
          <w:t xml:space="preserve"> </w:t>
        </w:r>
      </w:ins>
      <w:r w:rsidRPr="00E761C1">
        <w:t xml:space="preserve">and UEQ </w:t>
      </w:r>
      <w:ins w:id="1833" w:author="Pečnik, Klemen" w:date="2022-09-23T21:30:00Z">
        <w:r w:rsidR="00705FA1">
          <w:t>SSL</w:t>
        </w:r>
      </w:ins>
      <w:del w:id="1834" w:author="Pečnik, Klemen" w:date="2022-09-23T21:30:00Z">
        <w:r>
          <w:delText>in sign language</w:delText>
        </w:r>
      </w:del>
      <w:r>
        <w:t xml:space="preserve"> </w:t>
      </w:r>
      <w:r w:rsidRPr="00E761C1">
        <w:t>evaluation.</w:t>
      </w:r>
    </w:p>
    <w:p w14:paraId="27B19A75" w14:textId="0A615F55" w:rsidR="00D4666B" w:rsidRDefault="00D4666B" w:rsidP="00D4666B">
      <w:pPr>
        <w:pStyle w:val="MDPI41tablecaption"/>
      </w:pPr>
      <w:bookmarkStart w:id="1835" w:name="_Ref112248978"/>
      <w:r w:rsidRPr="00831BFB">
        <w:rPr>
          <w:b/>
        </w:rPr>
        <w:t xml:space="preserve">Table </w:t>
      </w:r>
      <w:r w:rsidRPr="00831BFB">
        <w:rPr>
          <w:b/>
        </w:rPr>
        <w:fldChar w:fldCharType="begin"/>
      </w:r>
      <w:r w:rsidRPr="00831BFB">
        <w:rPr>
          <w:b/>
        </w:rPr>
        <w:instrText xml:space="preserve"> SEQ Table \* ARABIC </w:instrText>
      </w:r>
      <w:r w:rsidRPr="00831BFB">
        <w:rPr>
          <w:b/>
        </w:rPr>
        <w:fldChar w:fldCharType="separate"/>
      </w:r>
      <w:ins w:id="1836" w:author="Pečnik, Klemen" w:date="2022-09-24T05:03:00Z">
        <w:r w:rsidR="003514C4">
          <w:rPr>
            <w:b/>
            <w:noProof/>
          </w:rPr>
          <w:t>8</w:t>
        </w:r>
      </w:ins>
      <w:r w:rsidRPr="00831BFB">
        <w:rPr>
          <w:b/>
        </w:rPr>
        <w:fldChar w:fldCharType="end"/>
      </w:r>
      <w:bookmarkEnd w:id="1835"/>
      <w:r w:rsidRPr="00831BFB">
        <w:rPr>
          <w:b/>
        </w:rPr>
        <w:t>.</w:t>
      </w:r>
      <w:r>
        <w:t xml:space="preserve"> </w:t>
      </w:r>
      <w:r w:rsidRPr="00D472E1">
        <w:t xml:space="preserve">Standard deviation of differences between </w:t>
      </w:r>
      <w:del w:id="1837" w:author="Pečnik, Klemen" w:date="2022-09-23T21:30:00Z">
        <w:r>
          <w:delText xml:space="preserve">standard </w:delText>
        </w:r>
      </w:del>
      <w:r>
        <w:t>UEQ</w:t>
      </w:r>
      <w:r w:rsidRPr="00D472E1">
        <w:t xml:space="preserve"> </w:t>
      </w:r>
      <w:ins w:id="1838" w:author="Pečnik, Klemen" w:date="2022-09-23T21:30:00Z">
        <w:r w:rsidR="00486250">
          <w:t>TXT</w:t>
        </w:r>
        <w:r w:rsidR="00523448" w:rsidRPr="00D472E1">
          <w:t xml:space="preserve"> </w:t>
        </w:r>
      </w:ins>
      <w:r w:rsidRPr="00D472E1">
        <w:t xml:space="preserve">and UEQ </w:t>
      </w:r>
      <w:ins w:id="1839" w:author="Pečnik, Klemen" w:date="2022-09-23T21:30:00Z">
        <w:r w:rsidR="00486250">
          <w:t>SSL</w:t>
        </w:r>
      </w:ins>
      <w:del w:id="1840" w:author="Pečnik, Klemen" w:date="2022-09-23T21:30:00Z">
        <w:r>
          <w:delText>in sign language</w:delText>
        </w:r>
      </w:del>
      <w:r>
        <w:t xml:space="preserve"> </w:t>
      </w:r>
      <w:r w:rsidRPr="00D472E1">
        <w:t>per scale</w:t>
      </w:r>
      <w:r>
        <w:t xml:space="preserve"> for the adjustable interpreter</w:t>
      </w:r>
    </w:p>
    <w:tbl>
      <w:tblPr>
        <w:tblW w:w="7859"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1964"/>
        <w:gridCol w:w="1965"/>
        <w:gridCol w:w="1965"/>
        <w:gridCol w:w="1965"/>
      </w:tblGrid>
      <w:tr w:rsidR="00D4666B" w:rsidRPr="00213781" w14:paraId="742F78A1" w14:textId="77777777" w:rsidTr="00D73EFD">
        <w:tc>
          <w:tcPr>
            <w:tcW w:w="1964" w:type="dxa"/>
            <w:tcBorders>
              <w:bottom w:val="single" w:sz="4" w:space="0" w:color="auto"/>
            </w:tcBorders>
            <w:shd w:val="clear" w:color="auto" w:fill="auto"/>
          </w:tcPr>
          <w:p w14:paraId="637F371E" w14:textId="77777777" w:rsidR="00D4666B" w:rsidRPr="00AD1525" w:rsidRDefault="00D4666B">
            <w:pPr>
              <w:pStyle w:val="MDPI42tablebody"/>
              <w:spacing w:line="240" w:lineRule="auto"/>
              <w:rPr>
                <w:b/>
                <w:snapToGrid/>
                <w:color w:val="000000" w:themeColor="text1"/>
                <w:lang w:val="en-GB"/>
              </w:rPr>
              <w:pPrChange w:id="1841" w:author="Pečnik, Klemen" w:date="2022-09-23T21:29:00Z">
                <w:pPr>
                  <w:pStyle w:val="MDPI42tablebody"/>
                </w:pPr>
              </w:pPrChange>
            </w:pPr>
            <w:r>
              <w:rPr>
                <w:b/>
                <w:snapToGrid/>
                <w:color w:val="000000" w:themeColor="text1"/>
                <w:lang w:val="en-GB"/>
              </w:rPr>
              <w:t>UEQ Scales</w:t>
            </w:r>
          </w:p>
        </w:tc>
        <w:tc>
          <w:tcPr>
            <w:tcW w:w="1965" w:type="dxa"/>
            <w:tcBorders>
              <w:bottom w:val="single" w:sz="4" w:space="0" w:color="auto"/>
            </w:tcBorders>
            <w:shd w:val="clear" w:color="auto" w:fill="auto"/>
          </w:tcPr>
          <w:p w14:paraId="22727814" w14:textId="77777777" w:rsidR="00D4666B" w:rsidRPr="00AD1525" w:rsidRDefault="00D4666B">
            <w:pPr>
              <w:pStyle w:val="MDPI42tablebody"/>
              <w:spacing w:line="240" w:lineRule="auto"/>
              <w:rPr>
                <w:b/>
                <w:snapToGrid/>
                <w:color w:val="000000" w:themeColor="text1"/>
                <w:lang w:val="en-GB"/>
              </w:rPr>
              <w:pPrChange w:id="1842" w:author="Pečnik, Klemen" w:date="2022-09-23T21:29:00Z">
                <w:pPr>
                  <w:pStyle w:val="MDPI42tablebody"/>
                </w:pPr>
              </w:pPrChange>
            </w:pPr>
            <w:r>
              <w:rPr>
                <w:b/>
                <w:snapToGrid/>
                <w:color w:val="000000" w:themeColor="text1"/>
                <w:lang w:val="en-GB"/>
              </w:rPr>
              <w:t>Std. dev. SSL</w:t>
            </w:r>
          </w:p>
        </w:tc>
        <w:tc>
          <w:tcPr>
            <w:tcW w:w="1965" w:type="dxa"/>
            <w:tcBorders>
              <w:bottom w:val="single" w:sz="4" w:space="0" w:color="auto"/>
            </w:tcBorders>
          </w:tcPr>
          <w:p w14:paraId="1C756C9D" w14:textId="77777777" w:rsidR="00D4666B" w:rsidRDefault="00D4666B">
            <w:pPr>
              <w:pStyle w:val="MDPI42tablebody"/>
              <w:spacing w:line="240" w:lineRule="auto"/>
              <w:rPr>
                <w:b/>
                <w:snapToGrid/>
                <w:color w:val="000000" w:themeColor="text1"/>
                <w:lang w:val="en-GB"/>
              </w:rPr>
              <w:pPrChange w:id="1843" w:author="Pečnik, Klemen" w:date="2022-09-23T21:29:00Z">
                <w:pPr>
                  <w:pStyle w:val="MDPI42tablebody"/>
                </w:pPr>
              </w:pPrChange>
            </w:pPr>
            <w:r>
              <w:rPr>
                <w:b/>
                <w:snapToGrid/>
                <w:color w:val="000000" w:themeColor="text1"/>
                <w:lang w:val="en-GB"/>
              </w:rPr>
              <w:t>Std. dev. TXT</w:t>
            </w:r>
          </w:p>
        </w:tc>
        <w:tc>
          <w:tcPr>
            <w:tcW w:w="1965" w:type="dxa"/>
            <w:tcBorders>
              <w:bottom w:val="single" w:sz="4" w:space="0" w:color="auto"/>
            </w:tcBorders>
            <w:shd w:val="clear" w:color="auto" w:fill="auto"/>
          </w:tcPr>
          <w:p w14:paraId="5FD4723D" w14:textId="77777777" w:rsidR="00D4666B" w:rsidRPr="00AD1525" w:rsidRDefault="00D4666B">
            <w:pPr>
              <w:pStyle w:val="MDPI42tablebody"/>
              <w:spacing w:line="240" w:lineRule="auto"/>
              <w:rPr>
                <w:b/>
                <w:snapToGrid/>
                <w:color w:val="000000" w:themeColor="text1"/>
                <w:lang w:val="en-GB"/>
              </w:rPr>
              <w:pPrChange w:id="1844" w:author="Pečnik, Klemen" w:date="2022-09-23T21:29:00Z">
                <w:pPr>
                  <w:pStyle w:val="MDPI42tablebody"/>
                </w:pPr>
              </w:pPrChange>
            </w:pPr>
            <w:r>
              <w:rPr>
                <w:b/>
                <w:snapToGrid/>
                <w:color w:val="000000" w:themeColor="text1"/>
                <w:lang w:val="en-GB"/>
              </w:rPr>
              <w:t>Std. dev. TXT-SSL</w:t>
            </w:r>
          </w:p>
        </w:tc>
      </w:tr>
      <w:tr w:rsidR="00D4666B" w:rsidRPr="00213781" w14:paraId="364D423C" w14:textId="77777777" w:rsidTr="00D73EFD">
        <w:tc>
          <w:tcPr>
            <w:tcW w:w="1964" w:type="dxa"/>
            <w:shd w:val="clear" w:color="auto" w:fill="auto"/>
          </w:tcPr>
          <w:p w14:paraId="5C33BCF6" w14:textId="77777777" w:rsidR="00D4666B" w:rsidRPr="00AD1525" w:rsidRDefault="00D4666B">
            <w:pPr>
              <w:pStyle w:val="MDPI42tablebody"/>
              <w:spacing w:line="240" w:lineRule="auto"/>
              <w:rPr>
                <w:color w:val="000000" w:themeColor="text1"/>
                <w:lang w:val="en-GB"/>
              </w:rPr>
              <w:pPrChange w:id="1845" w:author="Pečnik, Klemen" w:date="2022-09-23T21:29:00Z">
                <w:pPr>
                  <w:pStyle w:val="MDPI42tablebody"/>
                </w:pPr>
              </w:pPrChange>
            </w:pPr>
            <w:r>
              <w:rPr>
                <w:color w:val="000000" w:themeColor="text1"/>
                <w:lang w:val="en-GB"/>
              </w:rPr>
              <w:t>Attractiveness</w:t>
            </w:r>
          </w:p>
        </w:tc>
        <w:tc>
          <w:tcPr>
            <w:tcW w:w="1965" w:type="dxa"/>
            <w:shd w:val="clear" w:color="auto" w:fill="auto"/>
            <w:vAlign w:val="bottom"/>
          </w:tcPr>
          <w:p w14:paraId="47E5089A" w14:textId="3B796D50" w:rsidR="00D4666B" w:rsidRPr="00EF3292" w:rsidRDefault="00D4666B" w:rsidP="00D73EFD">
            <w:pPr>
              <w:pStyle w:val="MDPI42tablebody"/>
            </w:pPr>
            <w:r w:rsidRPr="00EF3292">
              <w:rPr>
                <w:rFonts w:cs="Calibri"/>
                <w:sz w:val="22"/>
                <w:szCs w:val="22"/>
              </w:rPr>
              <w:t>0</w:t>
            </w:r>
            <w:r>
              <w:rPr>
                <w:rFonts w:cs="Calibri"/>
                <w:sz w:val="22"/>
                <w:szCs w:val="22"/>
              </w:rPr>
              <w:t>.</w:t>
            </w:r>
            <w:ins w:id="1846" w:author="Pečnik, Klemen" w:date="2022-09-23T21:30:00Z">
              <w:r w:rsidR="005140EF">
                <w:rPr>
                  <w:rFonts w:cs="Calibri"/>
                  <w:sz w:val="22"/>
                  <w:szCs w:val="22"/>
                </w:rPr>
                <w:t>452</w:t>
              </w:r>
            </w:ins>
            <w:del w:id="1847" w:author="Pečnik, Klemen" w:date="2022-09-23T21:30:00Z">
              <w:r w:rsidRPr="00EF3292">
                <w:rPr>
                  <w:rFonts w:cs="Calibri"/>
                  <w:sz w:val="22"/>
                  <w:szCs w:val="22"/>
                </w:rPr>
                <w:delText>569</w:delText>
              </w:r>
            </w:del>
          </w:p>
        </w:tc>
        <w:tc>
          <w:tcPr>
            <w:tcW w:w="1965" w:type="dxa"/>
            <w:vAlign w:val="bottom"/>
          </w:tcPr>
          <w:p w14:paraId="3887D09D" w14:textId="3C637226" w:rsidR="00D4666B" w:rsidRPr="00EF3292" w:rsidRDefault="00D4666B" w:rsidP="00D73EFD">
            <w:pPr>
              <w:pStyle w:val="MDPI42tablebody"/>
              <w:rPr>
                <w:rFonts w:eastAsia="Calibri"/>
              </w:rPr>
            </w:pPr>
            <w:r w:rsidRPr="00EF3292">
              <w:rPr>
                <w:rFonts w:cs="Calibri"/>
                <w:sz w:val="22"/>
                <w:szCs w:val="22"/>
              </w:rPr>
              <w:t>0</w:t>
            </w:r>
            <w:r>
              <w:rPr>
                <w:rFonts w:cs="Calibri"/>
                <w:sz w:val="22"/>
                <w:szCs w:val="22"/>
              </w:rPr>
              <w:t>.</w:t>
            </w:r>
            <w:ins w:id="1848" w:author="Pečnik, Klemen" w:date="2022-09-23T21:30:00Z">
              <w:r w:rsidR="00BD2C83">
                <w:rPr>
                  <w:rFonts w:cs="Calibri"/>
                  <w:sz w:val="22"/>
                  <w:szCs w:val="22"/>
                </w:rPr>
                <w:t>452</w:t>
              </w:r>
            </w:ins>
            <w:del w:id="1849" w:author="Pečnik, Klemen" w:date="2022-09-23T21:30:00Z">
              <w:r w:rsidRPr="00EF3292">
                <w:rPr>
                  <w:rFonts w:cs="Calibri"/>
                  <w:sz w:val="22"/>
                  <w:szCs w:val="22"/>
                </w:rPr>
                <w:delText>659</w:delText>
              </w:r>
            </w:del>
          </w:p>
        </w:tc>
        <w:tc>
          <w:tcPr>
            <w:tcW w:w="1965" w:type="dxa"/>
            <w:shd w:val="clear" w:color="auto" w:fill="auto"/>
            <w:vAlign w:val="bottom"/>
          </w:tcPr>
          <w:p w14:paraId="4D5AFA9D" w14:textId="4E1EFEB6" w:rsidR="00D4666B" w:rsidRPr="00EF3292" w:rsidRDefault="00D4666B" w:rsidP="00D73EFD">
            <w:pPr>
              <w:pStyle w:val="MDPI42tablebody"/>
            </w:pPr>
            <w:r w:rsidRPr="00EF3292">
              <w:rPr>
                <w:rFonts w:cs="Calibri"/>
                <w:sz w:val="22"/>
                <w:szCs w:val="22"/>
              </w:rPr>
              <w:t>0</w:t>
            </w:r>
            <w:r>
              <w:rPr>
                <w:rFonts w:cs="Calibri"/>
                <w:sz w:val="22"/>
                <w:szCs w:val="22"/>
              </w:rPr>
              <w:t>.</w:t>
            </w:r>
            <w:ins w:id="1850" w:author="Pečnik, Klemen" w:date="2022-09-23T21:30:00Z">
              <w:r w:rsidR="002445F5">
                <w:rPr>
                  <w:rFonts w:cs="Calibri"/>
                  <w:sz w:val="22"/>
                  <w:szCs w:val="22"/>
                </w:rPr>
                <w:t>000</w:t>
              </w:r>
            </w:ins>
            <w:del w:id="1851" w:author="Pečnik, Klemen" w:date="2022-09-23T21:30:00Z">
              <w:r w:rsidRPr="00EF3292">
                <w:rPr>
                  <w:rFonts w:cs="Calibri"/>
                  <w:sz w:val="22"/>
                  <w:szCs w:val="22"/>
                </w:rPr>
                <w:delText>217</w:delText>
              </w:r>
            </w:del>
          </w:p>
        </w:tc>
      </w:tr>
      <w:tr w:rsidR="00D4666B" w:rsidRPr="00213781" w14:paraId="42542233" w14:textId="77777777" w:rsidTr="00D73EFD">
        <w:tc>
          <w:tcPr>
            <w:tcW w:w="1964" w:type="dxa"/>
            <w:shd w:val="clear" w:color="auto" w:fill="auto"/>
          </w:tcPr>
          <w:p w14:paraId="4CF2D289" w14:textId="77777777" w:rsidR="00D4666B" w:rsidRDefault="00D4666B">
            <w:pPr>
              <w:pStyle w:val="MDPI42tablebody"/>
              <w:spacing w:line="240" w:lineRule="auto"/>
              <w:rPr>
                <w:color w:val="000000" w:themeColor="text1"/>
                <w:lang w:val="en-GB"/>
              </w:rPr>
              <w:pPrChange w:id="1852" w:author="Pečnik, Klemen" w:date="2022-09-23T21:29:00Z">
                <w:pPr>
                  <w:pStyle w:val="MDPI42tablebody"/>
                </w:pPr>
              </w:pPrChange>
            </w:pPr>
            <w:r>
              <w:rPr>
                <w:color w:val="000000" w:themeColor="text1"/>
                <w:lang w:val="en-GB"/>
              </w:rPr>
              <w:t>Perspicuity</w:t>
            </w:r>
          </w:p>
        </w:tc>
        <w:tc>
          <w:tcPr>
            <w:tcW w:w="1965" w:type="dxa"/>
            <w:shd w:val="clear" w:color="auto" w:fill="auto"/>
            <w:vAlign w:val="bottom"/>
          </w:tcPr>
          <w:p w14:paraId="1A83AA56" w14:textId="161E5CF8" w:rsidR="00D4666B" w:rsidRPr="00EF3292" w:rsidRDefault="00D4666B" w:rsidP="00D73EFD">
            <w:pPr>
              <w:pStyle w:val="MDPI42tablebody"/>
            </w:pPr>
            <w:r w:rsidRPr="00EF3292">
              <w:rPr>
                <w:rFonts w:cs="Calibri"/>
                <w:sz w:val="22"/>
                <w:szCs w:val="22"/>
              </w:rPr>
              <w:t>0</w:t>
            </w:r>
            <w:r>
              <w:rPr>
                <w:rFonts w:cs="Calibri"/>
                <w:sz w:val="22"/>
                <w:szCs w:val="22"/>
              </w:rPr>
              <w:t>.</w:t>
            </w:r>
            <w:ins w:id="1853" w:author="Pečnik, Klemen" w:date="2022-09-23T21:30:00Z">
              <w:r w:rsidR="005140EF">
                <w:rPr>
                  <w:rFonts w:cs="Calibri"/>
                  <w:sz w:val="22"/>
                  <w:szCs w:val="22"/>
                </w:rPr>
                <w:t>616</w:t>
              </w:r>
            </w:ins>
            <w:del w:id="1854" w:author="Pečnik, Klemen" w:date="2022-09-23T21:30:00Z">
              <w:r w:rsidRPr="00EF3292">
                <w:rPr>
                  <w:rFonts w:cs="Calibri"/>
                  <w:sz w:val="22"/>
                  <w:szCs w:val="22"/>
                </w:rPr>
                <w:delText>680</w:delText>
              </w:r>
            </w:del>
          </w:p>
        </w:tc>
        <w:tc>
          <w:tcPr>
            <w:tcW w:w="1965" w:type="dxa"/>
            <w:vAlign w:val="bottom"/>
          </w:tcPr>
          <w:p w14:paraId="482A738B" w14:textId="25E14932" w:rsidR="00D4666B" w:rsidRPr="00EF3292" w:rsidRDefault="00D4666B" w:rsidP="00D73EFD">
            <w:pPr>
              <w:pStyle w:val="MDPI42tablebody"/>
              <w:rPr>
                <w:rFonts w:eastAsia="Calibri"/>
              </w:rPr>
            </w:pPr>
            <w:r w:rsidRPr="00EF3292">
              <w:rPr>
                <w:rFonts w:cs="Calibri"/>
                <w:sz w:val="22"/>
                <w:szCs w:val="22"/>
              </w:rPr>
              <w:t>0</w:t>
            </w:r>
            <w:r>
              <w:rPr>
                <w:rFonts w:cs="Calibri"/>
                <w:sz w:val="22"/>
                <w:szCs w:val="22"/>
              </w:rPr>
              <w:t>.</w:t>
            </w:r>
            <w:ins w:id="1855" w:author="Pečnik, Klemen" w:date="2022-09-23T21:30:00Z">
              <w:r w:rsidR="00BD2C83">
                <w:rPr>
                  <w:rFonts w:cs="Calibri"/>
                  <w:sz w:val="22"/>
                  <w:szCs w:val="22"/>
                </w:rPr>
                <w:t>586</w:t>
              </w:r>
            </w:ins>
            <w:del w:id="1856" w:author="Pečnik, Klemen" w:date="2022-09-23T21:30:00Z">
              <w:r w:rsidRPr="00EF3292">
                <w:rPr>
                  <w:rFonts w:cs="Calibri"/>
                  <w:sz w:val="22"/>
                  <w:szCs w:val="22"/>
                </w:rPr>
                <w:delText>625</w:delText>
              </w:r>
            </w:del>
          </w:p>
        </w:tc>
        <w:tc>
          <w:tcPr>
            <w:tcW w:w="1965" w:type="dxa"/>
            <w:shd w:val="clear" w:color="auto" w:fill="auto"/>
            <w:vAlign w:val="bottom"/>
          </w:tcPr>
          <w:p w14:paraId="1F9F6E38" w14:textId="7D96090D" w:rsidR="00D4666B" w:rsidRPr="00EF3292" w:rsidRDefault="002445F5" w:rsidP="00D73EFD">
            <w:pPr>
              <w:pStyle w:val="MDPI42tablebody"/>
            </w:pPr>
            <w:ins w:id="1857" w:author="Pečnik, Klemen" w:date="2022-09-23T21:30:00Z">
              <w:r>
                <w:rPr>
                  <w:rFonts w:cs="Calibri"/>
                  <w:sz w:val="22"/>
                  <w:szCs w:val="22"/>
                </w:rPr>
                <w:t>-</w:t>
              </w:r>
            </w:ins>
            <w:r w:rsidR="00D4666B" w:rsidRPr="00EF3292">
              <w:rPr>
                <w:rFonts w:cs="Calibri"/>
                <w:sz w:val="22"/>
                <w:szCs w:val="22"/>
              </w:rPr>
              <w:t>0</w:t>
            </w:r>
            <w:r w:rsidR="00D4666B">
              <w:rPr>
                <w:rFonts w:cs="Calibri"/>
                <w:sz w:val="22"/>
                <w:szCs w:val="22"/>
              </w:rPr>
              <w:t>.</w:t>
            </w:r>
            <w:ins w:id="1858" w:author="Pečnik, Klemen" w:date="2022-09-23T21:30:00Z">
              <w:r>
                <w:rPr>
                  <w:rFonts w:cs="Calibri"/>
                  <w:sz w:val="22"/>
                  <w:szCs w:val="22"/>
                </w:rPr>
                <w:t>030</w:t>
              </w:r>
            </w:ins>
            <w:del w:id="1859" w:author="Pečnik, Klemen" w:date="2022-09-23T21:30:00Z">
              <w:r w:rsidR="00D4666B" w:rsidRPr="00EF3292">
                <w:rPr>
                  <w:rFonts w:cs="Calibri"/>
                  <w:sz w:val="22"/>
                  <w:szCs w:val="22"/>
                </w:rPr>
                <w:delText>318</w:delText>
              </w:r>
            </w:del>
          </w:p>
        </w:tc>
      </w:tr>
      <w:tr w:rsidR="00D4666B" w:rsidRPr="00213781" w14:paraId="22B60EF9" w14:textId="77777777" w:rsidTr="00D73EFD">
        <w:tc>
          <w:tcPr>
            <w:tcW w:w="1964" w:type="dxa"/>
            <w:shd w:val="clear" w:color="auto" w:fill="auto"/>
          </w:tcPr>
          <w:p w14:paraId="30B0DFC9" w14:textId="77777777" w:rsidR="00D4666B" w:rsidRDefault="00D4666B">
            <w:pPr>
              <w:pStyle w:val="MDPI42tablebody"/>
              <w:spacing w:line="240" w:lineRule="auto"/>
              <w:rPr>
                <w:color w:val="000000" w:themeColor="text1"/>
                <w:lang w:val="en-GB"/>
              </w:rPr>
              <w:pPrChange w:id="1860" w:author="Pečnik, Klemen" w:date="2022-09-23T21:29:00Z">
                <w:pPr>
                  <w:pStyle w:val="MDPI42tablebody"/>
                </w:pPr>
              </w:pPrChange>
            </w:pPr>
            <w:r>
              <w:rPr>
                <w:color w:val="000000" w:themeColor="text1"/>
                <w:lang w:val="en-GB"/>
              </w:rPr>
              <w:t>Efficiency</w:t>
            </w:r>
          </w:p>
        </w:tc>
        <w:tc>
          <w:tcPr>
            <w:tcW w:w="1965" w:type="dxa"/>
            <w:shd w:val="clear" w:color="auto" w:fill="auto"/>
            <w:vAlign w:val="bottom"/>
          </w:tcPr>
          <w:p w14:paraId="0C85F305" w14:textId="7FE62A6F" w:rsidR="00D4666B" w:rsidRPr="00EF3292" w:rsidRDefault="00D4666B" w:rsidP="00D73EFD">
            <w:pPr>
              <w:pStyle w:val="MDPI42tablebody"/>
            </w:pPr>
            <w:r w:rsidRPr="00EF3292">
              <w:rPr>
                <w:rFonts w:cs="Calibri"/>
                <w:sz w:val="22"/>
                <w:szCs w:val="22"/>
              </w:rPr>
              <w:t>0</w:t>
            </w:r>
            <w:r>
              <w:rPr>
                <w:rFonts w:cs="Calibri"/>
                <w:sz w:val="22"/>
                <w:szCs w:val="22"/>
              </w:rPr>
              <w:t>.</w:t>
            </w:r>
            <w:ins w:id="1861" w:author="Pečnik, Klemen" w:date="2022-09-23T21:30:00Z">
              <w:r w:rsidR="005140EF">
                <w:rPr>
                  <w:rFonts w:cs="Calibri"/>
                  <w:sz w:val="22"/>
                  <w:szCs w:val="22"/>
                </w:rPr>
                <w:t>570</w:t>
              </w:r>
            </w:ins>
            <w:del w:id="1862" w:author="Pečnik, Klemen" w:date="2022-09-23T21:30:00Z">
              <w:r w:rsidRPr="00EF3292">
                <w:rPr>
                  <w:rFonts w:cs="Calibri"/>
                  <w:sz w:val="22"/>
                  <w:szCs w:val="22"/>
                </w:rPr>
                <w:delText>612</w:delText>
              </w:r>
            </w:del>
          </w:p>
        </w:tc>
        <w:tc>
          <w:tcPr>
            <w:tcW w:w="1965" w:type="dxa"/>
            <w:vAlign w:val="bottom"/>
          </w:tcPr>
          <w:p w14:paraId="09C8C7DC" w14:textId="3BF6E820" w:rsidR="00D4666B" w:rsidRPr="00EF3292" w:rsidRDefault="00D4666B" w:rsidP="00D73EFD">
            <w:pPr>
              <w:pStyle w:val="MDPI42tablebody"/>
              <w:rPr>
                <w:rFonts w:eastAsia="Calibri"/>
              </w:rPr>
            </w:pPr>
            <w:r w:rsidRPr="00EF3292">
              <w:rPr>
                <w:rFonts w:cs="Calibri"/>
                <w:sz w:val="22"/>
                <w:szCs w:val="22"/>
              </w:rPr>
              <w:t>0</w:t>
            </w:r>
            <w:r>
              <w:rPr>
                <w:rFonts w:cs="Calibri"/>
                <w:sz w:val="22"/>
                <w:szCs w:val="22"/>
              </w:rPr>
              <w:t>.</w:t>
            </w:r>
            <w:ins w:id="1863" w:author="Pečnik, Klemen" w:date="2022-09-23T21:30:00Z">
              <w:r w:rsidR="00BD2C83">
                <w:rPr>
                  <w:rFonts w:cs="Calibri"/>
                  <w:sz w:val="22"/>
                  <w:szCs w:val="22"/>
                </w:rPr>
                <w:t>562</w:t>
              </w:r>
            </w:ins>
            <w:del w:id="1864" w:author="Pečnik, Klemen" w:date="2022-09-23T21:30:00Z">
              <w:r w:rsidRPr="00EF3292">
                <w:rPr>
                  <w:rFonts w:cs="Calibri"/>
                  <w:sz w:val="22"/>
                  <w:szCs w:val="22"/>
                </w:rPr>
                <w:delText>624</w:delText>
              </w:r>
            </w:del>
          </w:p>
        </w:tc>
        <w:tc>
          <w:tcPr>
            <w:tcW w:w="1965" w:type="dxa"/>
            <w:shd w:val="clear" w:color="auto" w:fill="auto"/>
            <w:vAlign w:val="bottom"/>
          </w:tcPr>
          <w:p w14:paraId="76A7E982" w14:textId="0255607F" w:rsidR="00D4666B" w:rsidRPr="00EF3292" w:rsidRDefault="002445F5" w:rsidP="00D73EFD">
            <w:pPr>
              <w:pStyle w:val="MDPI42tablebody"/>
            </w:pPr>
            <w:ins w:id="1865" w:author="Pečnik, Klemen" w:date="2022-09-23T21:30:00Z">
              <w:r>
                <w:rPr>
                  <w:rFonts w:cs="Calibri"/>
                  <w:sz w:val="22"/>
                  <w:szCs w:val="22"/>
                </w:rPr>
                <w:t>-</w:t>
              </w:r>
            </w:ins>
            <w:r w:rsidR="00D4666B" w:rsidRPr="00EF3292">
              <w:rPr>
                <w:rFonts w:cs="Calibri"/>
                <w:sz w:val="22"/>
                <w:szCs w:val="22"/>
              </w:rPr>
              <w:t>0</w:t>
            </w:r>
            <w:r w:rsidR="00D4666B">
              <w:rPr>
                <w:rFonts w:cs="Calibri"/>
                <w:sz w:val="22"/>
                <w:szCs w:val="22"/>
              </w:rPr>
              <w:t>.</w:t>
            </w:r>
            <w:ins w:id="1866" w:author="Pečnik, Klemen" w:date="2022-09-23T21:30:00Z">
              <w:r>
                <w:rPr>
                  <w:rFonts w:cs="Calibri"/>
                  <w:sz w:val="22"/>
                  <w:szCs w:val="22"/>
                </w:rPr>
                <w:t>008</w:t>
              </w:r>
            </w:ins>
            <w:del w:id="1867" w:author="Pečnik, Klemen" w:date="2022-09-23T21:30:00Z">
              <w:r w:rsidR="00D4666B" w:rsidRPr="00EF3292">
                <w:rPr>
                  <w:rFonts w:cs="Calibri"/>
                  <w:sz w:val="22"/>
                  <w:szCs w:val="22"/>
                </w:rPr>
                <w:delText>340</w:delText>
              </w:r>
            </w:del>
          </w:p>
        </w:tc>
      </w:tr>
      <w:tr w:rsidR="00D4666B" w:rsidRPr="00213781" w14:paraId="60BB8C60" w14:textId="77777777" w:rsidTr="00D73EFD">
        <w:tc>
          <w:tcPr>
            <w:tcW w:w="1964" w:type="dxa"/>
            <w:shd w:val="clear" w:color="auto" w:fill="auto"/>
          </w:tcPr>
          <w:p w14:paraId="3D692BEB" w14:textId="77777777" w:rsidR="00D4666B" w:rsidRDefault="00D4666B">
            <w:pPr>
              <w:pStyle w:val="MDPI42tablebody"/>
              <w:spacing w:line="240" w:lineRule="auto"/>
              <w:rPr>
                <w:color w:val="000000" w:themeColor="text1"/>
                <w:lang w:val="en-GB"/>
              </w:rPr>
              <w:pPrChange w:id="1868" w:author="Pečnik, Klemen" w:date="2022-09-23T21:29:00Z">
                <w:pPr>
                  <w:pStyle w:val="MDPI42tablebody"/>
                </w:pPr>
              </w:pPrChange>
            </w:pPr>
            <w:r>
              <w:rPr>
                <w:color w:val="000000" w:themeColor="text1"/>
                <w:lang w:val="en-GB"/>
              </w:rPr>
              <w:t>Dependability</w:t>
            </w:r>
          </w:p>
        </w:tc>
        <w:tc>
          <w:tcPr>
            <w:tcW w:w="1965" w:type="dxa"/>
            <w:shd w:val="clear" w:color="auto" w:fill="auto"/>
            <w:vAlign w:val="bottom"/>
          </w:tcPr>
          <w:p w14:paraId="06C69876" w14:textId="20639DDD" w:rsidR="00D4666B" w:rsidRPr="00EF3292" w:rsidRDefault="00D4666B" w:rsidP="00D73EFD">
            <w:pPr>
              <w:pStyle w:val="MDPI42tablebody"/>
            </w:pPr>
            <w:r w:rsidRPr="00EF3292">
              <w:rPr>
                <w:rFonts w:cs="Calibri"/>
                <w:sz w:val="22"/>
                <w:szCs w:val="22"/>
              </w:rPr>
              <w:t>0</w:t>
            </w:r>
            <w:r>
              <w:rPr>
                <w:rFonts w:cs="Calibri"/>
                <w:sz w:val="22"/>
                <w:szCs w:val="22"/>
              </w:rPr>
              <w:t>.</w:t>
            </w:r>
            <w:ins w:id="1869" w:author="Pečnik, Klemen" w:date="2022-09-23T21:30:00Z">
              <w:r w:rsidR="005140EF">
                <w:rPr>
                  <w:rFonts w:cs="Calibri"/>
                  <w:sz w:val="22"/>
                  <w:szCs w:val="22"/>
                </w:rPr>
                <w:t>508</w:t>
              </w:r>
            </w:ins>
            <w:del w:id="1870" w:author="Pečnik, Klemen" w:date="2022-09-23T21:30:00Z">
              <w:r w:rsidRPr="00EF3292">
                <w:rPr>
                  <w:rFonts w:cs="Calibri"/>
                  <w:sz w:val="22"/>
                  <w:szCs w:val="22"/>
                </w:rPr>
                <w:delText>602</w:delText>
              </w:r>
            </w:del>
          </w:p>
        </w:tc>
        <w:tc>
          <w:tcPr>
            <w:tcW w:w="1965" w:type="dxa"/>
            <w:vAlign w:val="bottom"/>
          </w:tcPr>
          <w:p w14:paraId="0BD3A24A" w14:textId="28ABE3D5" w:rsidR="00D4666B" w:rsidRPr="00EF3292" w:rsidRDefault="00D4666B" w:rsidP="00D73EFD">
            <w:pPr>
              <w:pStyle w:val="MDPI42tablebody"/>
              <w:rPr>
                <w:rFonts w:eastAsia="Calibri"/>
              </w:rPr>
            </w:pPr>
            <w:r w:rsidRPr="00EF3292">
              <w:rPr>
                <w:rFonts w:cs="Calibri"/>
                <w:sz w:val="22"/>
                <w:szCs w:val="22"/>
              </w:rPr>
              <w:t>0</w:t>
            </w:r>
            <w:r>
              <w:rPr>
                <w:rFonts w:cs="Calibri"/>
                <w:sz w:val="22"/>
                <w:szCs w:val="22"/>
              </w:rPr>
              <w:t>.</w:t>
            </w:r>
            <w:ins w:id="1871" w:author="Pečnik, Klemen" w:date="2022-09-23T21:30:00Z">
              <w:r w:rsidR="00BD2C83">
                <w:rPr>
                  <w:rFonts w:cs="Calibri"/>
                  <w:sz w:val="22"/>
                  <w:szCs w:val="22"/>
                </w:rPr>
                <w:t>616</w:t>
              </w:r>
            </w:ins>
            <w:del w:id="1872" w:author="Pečnik, Klemen" w:date="2022-09-23T21:30:00Z">
              <w:r w:rsidRPr="00EF3292">
                <w:rPr>
                  <w:rFonts w:cs="Calibri"/>
                  <w:sz w:val="22"/>
                  <w:szCs w:val="22"/>
                </w:rPr>
                <w:delText>692</w:delText>
              </w:r>
            </w:del>
          </w:p>
        </w:tc>
        <w:tc>
          <w:tcPr>
            <w:tcW w:w="1965" w:type="dxa"/>
            <w:shd w:val="clear" w:color="auto" w:fill="auto"/>
            <w:vAlign w:val="bottom"/>
          </w:tcPr>
          <w:p w14:paraId="5105A5EE" w14:textId="655023DD" w:rsidR="00D4666B" w:rsidRPr="00EF3292" w:rsidRDefault="00D4666B" w:rsidP="00D73EFD">
            <w:pPr>
              <w:pStyle w:val="MDPI42tablebody"/>
            </w:pPr>
            <w:r w:rsidRPr="00EF3292">
              <w:rPr>
                <w:rFonts w:cs="Calibri"/>
                <w:sz w:val="22"/>
                <w:szCs w:val="22"/>
              </w:rPr>
              <w:t>0</w:t>
            </w:r>
            <w:r>
              <w:rPr>
                <w:rFonts w:cs="Calibri"/>
                <w:sz w:val="22"/>
                <w:szCs w:val="22"/>
              </w:rPr>
              <w:t>.</w:t>
            </w:r>
            <w:ins w:id="1873" w:author="Pečnik, Klemen" w:date="2022-09-23T21:30:00Z">
              <w:r w:rsidR="00507597">
                <w:rPr>
                  <w:rFonts w:cs="Calibri"/>
                  <w:sz w:val="22"/>
                  <w:szCs w:val="22"/>
                </w:rPr>
                <w:t>107</w:t>
              </w:r>
            </w:ins>
            <w:del w:id="1874" w:author="Pečnik, Klemen" w:date="2022-09-23T21:30:00Z">
              <w:r w:rsidRPr="00EF3292">
                <w:rPr>
                  <w:rFonts w:cs="Calibri"/>
                  <w:sz w:val="22"/>
                  <w:szCs w:val="22"/>
                </w:rPr>
                <w:delText>422</w:delText>
              </w:r>
            </w:del>
          </w:p>
        </w:tc>
      </w:tr>
      <w:tr w:rsidR="00D4666B" w:rsidRPr="00213781" w14:paraId="776A988C" w14:textId="77777777" w:rsidTr="00D73EFD">
        <w:tc>
          <w:tcPr>
            <w:tcW w:w="1964" w:type="dxa"/>
            <w:shd w:val="clear" w:color="auto" w:fill="auto"/>
          </w:tcPr>
          <w:p w14:paraId="160534D1" w14:textId="77777777" w:rsidR="00D4666B" w:rsidRDefault="00D4666B">
            <w:pPr>
              <w:pStyle w:val="MDPI42tablebody"/>
              <w:spacing w:line="240" w:lineRule="auto"/>
              <w:rPr>
                <w:color w:val="000000" w:themeColor="text1"/>
                <w:lang w:val="en-GB"/>
              </w:rPr>
              <w:pPrChange w:id="1875" w:author="Pečnik, Klemen" w:date="2022-09-23T21:29:00Z">
                <w:pPr>
                  <w:pStyle w:val="MDPI42tablebody"/>
                </w:pPr>
              </w:pPrChange>
            </w:pPr>
            <w:r>
              <w:rPr>
                <w:color w:val="000000" w:themeColor="text1"/>
                <w:lang w:val="en-GB"/>
              </w:rPr>
              <w:t>Stimulation</w:t>
            </w:r>
          </w:p>
        </w:tc>
        <w:tc>
          <w:tcPr>
            <w:tcW w:w="1965" w:type="dxa"/>
            <w:shd w:val="clear" w:color="auto" w:fill="auto"/>
            <w:vAlign w:val="bottom"/>
          </w:tcPr>
          <w:p w14:paraId="60C7E5A7" w14:textId="4E7CCC0C" w:rsidR="00D4666B" w:rsidRPr="00EF3292" w:rsidRDefault="00D4666B" w:rsidP="00D73EFD">
            <w:pPr>
              <w:pStyle w:val="MDPI42tablebody"/>
            </w:pPr>
            <w:r w:rsidRPr="00EF3292">
              <w:rPr>
                <w:rFonts w:cs="Calibri"/>
                <w:sz w:val="22"/>
                <w:szCs w:val="22"/>
              </w:rPr>
              <w:t>0</w:t>
            </w:r>
            <w:r>
              <w:rPr>
                <w:rFonts w:cs="Calibri"/>
                <w:sz w:val="22"/>
                <w:szCs w:val="22"/>
              </w:rPr>
              <w:t>.</w:t>
            </w:r>
            <w:ins w:id="1876" w:author="Pečnik, Klemen" w:date="2022-09-23T21:30:00Z">
              <w:r w:rsidR="005140EF">
                <w:rPr>
                  <w:rFonts w:cs="Calibri"/>
                  <w:sz w:val="22"/>
                  <w:szCs w:val="22"/>
                </w:rPr>
                <w:t>454</w:t>
              </w:r>
            </w:ins>
            <w:del w:id="1877" w:author="Pečnik, Klemen" w:date="2022-09-23T21:30:00Z">
              <w:r w:rsidRPr="00EF3292">
                <w:rPr>
                  <w:rFonts w:cs="Calibri"/>
                  <w:sz w:val="22"/>
                  <w:szCs w:val="22"/>
                </w:rPr>
                <w:delText>673</w:delText>
              </w:r>
            </w:del>
          </w:p>
        </w:tc>
        <w:tc>
          <w:tcPr>
            <w:tcW w:w="1965" w:type="dxa"/>
            <w:vAlign w:val="bottom"/>
          </w:tcPr>
          <w:p w14:paraId="6FC22C8E" w14:textId="24ACBE61" w:rsidR="00D4666B" w:rsidRPr="00EF3292" w:rsidRDefault="00D4666B" w:rsidP="00D73EFD">
            <w:pPr>
              <w:pStyle w:val="MDPI42tablebody"/>
              <w:rPr>
                <w:rFonts w:eastAsia="Calibri"/>
              </w:rPr>
            </w:pPr>
            <w:r w:rsidRPr="00EF3292">
              <w:rPr>
                <w:rFonts w:cs="Calibri"/>
                <w:sz w:val="22"/>
                <w:szCs w:val="22"/>
              </w:rPr>
              <w:t>0</w:t>
            </w:r>
            <w:r>
              <w:rPr>
                <w:rFonts w:cs="Calibri"/>
                <w:sz w:val="22"/>
                <w:szCs w:val="22"/>
              </w:rPr>
              <w:t>.</w:t>
            </w:r>
            <w:ins w:id="1878" w:author="Pečnik, Klemen" w:date="2022-09-23T21:30:00Z">
              <w:r w:rsidR="002445F5">
                <w:rPr>
                  <w:rFonts w:cs="Calibri"/>
                  <w:sz w:val="22"/>
                  <w:szCs w:val="22"/>
                </w:rPr>
                <w:t>478</w:t>
              </w:r>
            </w:ins>
            <w:del w:id="1879" w:author="Pečnik, Klemen" w:date="2022-09-23T21:30:00Z">
              <w:r w:rsidRPr="00EF3292">
                <w:rPr>
                  <w:rFonts w:cs="Calibri"/>
                  <w:sz w:val="22"/>
                  <w:szCs w:val="22"/>
                </w:rPr>
                <w:delText>653</w:delText>
              </w:r>
            </w:del>
          </w:p>
        </w:tc>
        <w:tc>
          <w:tcPr>
            <w:tcW w:w="1965" w:type="dxa"/>
            <w:shd w:val="clear" w:color="auto" w:fill="auto"/>
            <w:vAlign w:val="bottom"/>
          </w:tcPr>
          <w:p w14:paraId="07342B37" w14:textId="121056CC" w:rsidR="00D4666B" w:rsidRPr="00EF3292" w:rsidRDefault="00D4666B" w:rsidP="00D73EFD">
            <w:pPr>
              <w:pStyle w:val="MDPI42tablebody"/>
            </w:pPr>
            <w:r w:rsidRPr="00EF3292">
              <w:rPr>
                <w:rFonts w:cs="Calibri"/>
                <w:sz w:val="22"/>
                <w:szCs w:val="22"/>
              </w:rPr>
              <w:t>0</w:t>
            </w:r>
            <w:r>
              <w:rPr>
                <w:rFonts w:cs="Calibri"/>
                <w:sz w:val="22"/>
                <w:szCs w:val="22"/>
              </w:rPr>
              <w:t>.</w:t>
            </w:r>
            <w:ins w:id="1880" w:author="Pečnik, Klemen" w:date="2022-09-23T21:30:00Z">
              <w:r w:rsidR="00507597">
                <w:rPr>
                  <w:rFonts w:cs="Calibri"/>
                  <w:sz w:val="22"/>
                  <w:szCs w:val="22"/>
                </w:rPr>
                <w:t>024</w:t>
              </w:r>
            </w:ins>
            <w:del w:id="1881" w:author="Pečnik, Klemen" w:date="2022-09-23T21:30:00Z">
              <w:r w:rsidRPr="00EF3292">
                <w:rPr>
                  <w:rFonts w:cs="Calibri"/>
                  <w:sz w:val="22"/>
                  <w:szCs w:val="22"/>
                </w:rPr>
                <w:delText>269</w:delText>
              </w:r>
            </w:del>
          </w:p>
        </w:tc>
      </w:tr>
      <w:tr w:rsidR="00D4666B" w:rsidRPr="00213781" w14:paraId="235C77A0" w14:textId="77777777" w:rsidTr="00D73EFD">
        <w:tc>
          <w:tcPr>
            <w:tcW w:w="1964" w:type="dxa"/>
            <w:shd w:val="clear" w:color="auto" w:fill="auto"/>
          </w:tcPr>
          <w:p w14:paraId="4F6B1C35" w14:textId="77777777" w:rsidR="00D4666B" w:rsidRPr="00AD1525" w:rsidRDefault="00D4666B">
            <w:pPr>
              <w:pStyle w:val="MDPI42tablebody"/>
              <w:spacing w:line="240" w:lineRule="auto"/>
              <w:rPr>
                <w:color w:val="000000" w:themeColor="text1"/>
                <w:lang w:val="en-GB"/>
              </w:rPr>
              <w:pPrChange w:id="1882" w:author="Pečnik, Klemen" w:date="2022-09-23T21:29:00Z">
                <w:pPr>
                  <w:pStyle w:val="MDPI42tablebody"/>
                </w:pPr>
              </w:pPrChange>
            </w:pPr>
            <w:r>
              <w:rPr>
                <w:color w:val="000000" w:themeColor="text1"/>
                <w:lang w:val="en-GB"/>
              </w:rPr>
              <w:t>Novelty</w:t>
            </w:r>
          </w:p>
        </w:tc>
        <w:tc>
          <w:tcPr>
            <w:tcW w:w="1965" w:type="dxa"/>
            <w:shd w:val="clear" w:color="auto" w:fill="auto"/>
            <w:vAlign w:val="bottom"/>
          </w:tcPr>
          <w:p w14:paraId="5B260614" w14:textId="17DE957F" w:rsidR="00D4666B" w:rsidRPr="00EF3292" w:rsidRDefault="00D4666B" w:rsidP="00D73EFD">
            <w:pPr>
              <w:pStyle w:val="MDPI42tablebody"/>
            </w:pPr>
            <w:r w:rsidRPr="00EF3292">
              <w:rPr>
                <w:rFonts w:cs="Calibri"/>
                <w:sz w:val="22"/>
                <w:szCs w:val="22"/>
              </w:rPr>
              <w:t>0</w:t>
            </w:r>
            <w:r>
              <w:rPr>
                <w:rFonts w:cs="Calibri"/>
                <w:sz w:val="22"/>
                <w:szCs w:val="22"/>
              </w:rPr>
              <w:t>.</w:t>
            </w:r>
            <w:ins w:id="1883" w:author="Pečnik, Klemen" w:date="2022-09-23T21:30:00Z">
              <w:r w:rsidR="005140EF">
                <w:rPr>
                  <w:rFonts w:cs="Calibri"/>
                  <w:sz w:val="22"/>
                  <w:szCs w:val="22"/>
                </w:rPr>
                <w:t>618</w:t>
              </w:r>
            </w:ins>
            <w:del w:id="1884" w:author="Pečnik, Klemen" w:date="2022-09-23T21:30:00Z">
              <w:r w:rsidRPr="00EF3292">
                <w:rPr>
                  <w:rFonts w:cs="Calibri"/>
                  <w:sz w:val="22"/>
                  <w:szCs w:val="22"/>
                </w:rPr>
                <w:delText>772</w:delText>
              </w:r>
            </w:del>
          </w:p>
        </w:tc>
        <w:tc>
          <w:tcPr>
            <w:tcW w:w="1965" w:type="dxa"/>
            <w:vAlign w:val="bottom"/>
          </w:tcPr>
          <w:p w14:paraId="5CC40B86" w14:textId="5119E441" w:rsidR="00D4666B" w:rsidRPr="00EF3292" w:rsidRDefault="00D4666B" w:rsidP="00D73EFD">
            <w:pPr>
              <w:pStyle w:val="MDPI42tablebody"/>
              <w:rPr>
                <w:rFonts w:eastAsia="Calibri"/>
              </w:rPr>
            </w:pPr>
            <w:r w:rsidRPr="00EF3292">
              <w:rPr>
                <w:rFonts w:cs="Calibri"/>
                <w:sz w:val="22"/>
                <w:szCs w:val="22"/>
              </w:rPr>
              <w:t>0</w:t>
            </w:r>
            <w:r>
              <w:rPr>
                <w:rFonts w:cs="Calibri"/>
                <w:sz w:val="22"/>
                <w:szCs w:val="22"/>
              </w:rPr>
              <w:t>.</w:t>
            </w:r>
            <w:ins w:id="1885" w:author="Pečnik, Klemen" w:date="2022-09-23T21:30:00Z">
              <w:r w:rsidR="002445F5">
                <w:rPr>
                  <w:rFonts w:cs="Calibri"/>
                  <w:sz w:val="22"/>
                  <w:szCs w:val="22"/>
                </w:rPr>
                <w:t>580</w:t>
              </w:r>
            </w:ins>
            <w:del w:id="1886" w:author="Pečnik, Klemen" w:date="2022-09-23T21:30:00Z">
              <w:r w:rsidRPr="00EF3292">
                <w:rPr>
                  <w:rFonts w:cs="Calibri"/>
                  <w:sz w:val="22"/>
                  <w:szCs w:val="22"/>
                </w:rPr>
                <w:delText>851</w:delText>
              </w:r>
            </w:del>
          </w:p>
        </w:tc>
        <w:tc>
          <w:tcPr>
            <w:tcW w:w="1965" w:type="dxa"/>
            <w:shd w:val="clear" w:color="auto" w:fill="auto"/>
            <w:vAlign w:val="bottom"/>
          </w:tcPr>
          <w:p w14:paraId="67FB00D9" w14:textId="3533DDFE" w:rsidR="00D4666B" w:rsidRPr="00EF3292" w:rsidRDefault="00507597" w:rsidP="00D73EFD">
            <w:pPr>
              <w:pStyle w:val="MDPI42tablebody"/>
            </w:pPr>
            <w:ins w:id="1887" w:author="Pečnik, Klemen" w:date="2022-09-23T21:30:00Z">
              <w:r>
                <w:rPr>
                  <w:rFonts w:cs="Calibri"/>
                  <w:sz w:val="22"/>
                  <w:szCs w:val="22"/>
                </w:rPr>
                <w:t>-</w:t>
              </w:r>
            </w:ins>
            <w:r w:rsidR="00D4666B" w:rsidRPr="00EF3292">
              <w:rPr>
                <w:rFonts w:cs="Calibri"/>
                <w:sz w:val="22"/>
                <w:szCs w:val="22"/>
              </w:rPr>
              <w:t>0</w:t>
            </w:r>
            <w:r w:rsidR="00D4666B">
              <w:rPr>
                <w:rFonts w:cs="Calibri"/>
                <w:sz w:val="22"/>
                <w:szCs w:val="22"/>
              </w:rPr>
              <w:t>.</w:t>
            </w:r>
            <w:ins w:id="1888" w:author="Pečnik, Klemen" w:date="2022-09-23T21:30:00Z">
              <w:r>
                <w:rPr>
                  <w:rFonts w:cs="Calibri"/>
                  <w:sz w:val="22"/>
                  <w:szCs w:val="22"/>
                </w:rPr>
                <w:t>038</w:t>
              </w:r>
            </w:ins>
            <w:del w:id="1889" w:author="Pečnik, Klemen" w:date="2022-09-23T21:30:00Z">
              <w:r w:rsidR="00D4666B" w:rsidRPr="00EF3292">
                <w:rPr>
                  <w:rFonts w:cs="Calibri"/>
                  <w:sz w:val="22"/>
                  <w:szCs w:val="22"/>
                </w:rPr>
                <w:delText>640</w:delText>
              </w:r>
            </w:del>
          </w:p>
        </w:tc>
      </w:tr>
    </w:tbl>
    <w:p w14:paraId="2D65F318" w14:textId="7464D6ED" w:rsidR="00D4666B" w:rsidRPr="007938FF" w:rsidRDefault="00D4666B" w:rsidP="00D4666B">
      <w:pPr>
        <w:pStyle w:val="MDPI34textspacebefore"/>
      </w:pPr>
      <w:r w:rsidRPr="00213781">
        <w:t>As the UEQ evaluation results are usually interpreted on the level of each scale, these results are more significant</w:t>
      </w:r>
      <w:r>
        <w:t xml:space="preserve"> than each </w:t>
      </w:r>
      <w:del w:id="1890" w:author="Pečnik, Klemen" w:date="2022-09-23T21:30:00Z">
        <w:r>
          <w:delText xml:space="preserve">individual </w:delText>
        </w:r>
      </w:del>
      <w:r>
        <w:t>answer value</w:t>
      </w:r>
      <w:ins w:id="1891" w:author="Pečnik, Klemen" w:date="2022-09-23T21:30:00Z">
        <w:r w:rsidR="00BC6AAF" w:rsidRPr="00BC6AAF">
          <w:t xml:space="preserve"> </w:t>
        </w:r>
        <w:r w:rsidR="00BC6AAF">
          <w:t>individually</w:t>
        </w:r>
        <w:r w:rsidR="001F4524" w:rsidRPr="00213781">
          <w:t xml:space="preserve">. </w:t>
        </w:r>
        <w:r w:rsidR="008B3286">
          <w:t>T</w:t>
        </w:r>
        <w:r w:rsidR="00DD6EF7">
          <w:t>he</w:t>
        </w:r>
        <w:r w:rsidR="009B4050">
          <w:t xml:space="preserve"> </w:t>
        </w:r>
      </w:ins>
      <w:del w:id="1892" w:author="Pečnik, Klemen" w:date="2022-09-23T21:30:00Z">
        <w:r w:rsidRPr="00213781">
          <w:delText xml:space="preserve">. </w:delText>
        </w:r>
        <w:r>
          <w:delText xml:space="preserve">While the </w:delText>
        </w:r>
      </w:del>
      <w:r>
        <w:t xml:space="preserve">standard deviation of the UEQ </w:t>
      </w:r>
      <w:ins w:id="1893" w:author="Pečnik, Klemen" w:date="2022-09-23T21:30:00Z">
        <w:r w:rsidR="00F62577">
          <w:t xml:space="preserve">SSL </w:t>
        </w:r>
      </w:ins>
      <w:r>
        <w:t xml:space="preserve">scale results </w:t>
      </w:r>
      <w:del w:id="1894" w:author="Pečnik, Klemen" w:date="2022-09-23T21:30:00Z">
        <w:r>
          <w:delText xml:space="preserve">in sign language </w:delText>
        </w:r>
      </w:del>
      <w:r>
        <w:t>varies from 0.</w:t>
      </w:r>
      <w:ins w:id="1895" w:author="Pečnik, Klemen" w:date="2022-09-23T21:30:00Z">
        <w:r w:rsidR="001E260F">
          <w:t>45</w:t>
        </w:r>
        <w:r w:rsidR="00822A4A">
          <w:t>2</w:t>
        </w:r>
      </w:ins>
      <w:del w:id="1896" w:author="Pečnik, Klemen" w:date="2022-09-23T21:30:00Z">
        <w:r>
          <w:delText>569</w:delText>
        </w:r>
      </w:del>
      <w:r>
        <w:t xml:space="preserve"> (Attractiveness) to 0.</w:t>
      </w:r>
      <w:ins w:id="1897" w:author="Pečnik, Klemen" w:date="2022-09-23T21:30:00Z">
        <w:r w:rsidR="00822A4A">
          <w:t>618</w:t>
        </w:r>
      </w:ins>
      <w:del w:id="1898" w:author="Pečnik, Klemen" w:date="2022-09-23T21:30:00Z">
        <w:r>
          <w:delText>772</w:delText>
        </w:r>
      </w:del>
      <w:r>
        <w:t xml:space="preserve"> (Novelty) and of the </w:t>
      </w:r>
      <w:del w:id="1899" w:author="Pečnik, Klemen" w:date="2022-09-23T21:30:00Z">
        <w:r>
          <w:delText xml:space="preserve">standard </w:delText>
        </w:r>
      </w:del>
      <w:r>
        <w:t xml:space="preserve">UEQ </w:t>
      </w:r>
      <w:ins w:id="1900" w:author="Pečnik, Klemen" w:date="2022-09-23T21:30:00Z">
        <w:r w:rsidR="00F62577">
          <w:t xml:space="preserve">TXT </w:t>
        </w:r>
      </w:ins>
      <w:r>
        <w:t>from 0.</w:t>
      </w:r>
      <w:ins w:id="1901" w:author="Pečnik, Klemen" w:date="2022-09-23T21:30:00Z">
        <w:r w:rsidR="00FD25A0">
          <w:t xml:space="preserve">452 </w:t>
        </w:r>
        <w:r w:rsidR="00DF408A">
          <w:t>(</w:t>
        </w:r>
        <w:r w:rsidR="00FD25A0">
          <w:t>Attractiveness</w:t>
        </w:r>
      </w:ins>
      <w:del w:id="1902" w:author="Pečnik, Klemen" w:date="2022-09-23T21:30:00Z">
        <w:r>
          <w:delText>624 (Efficiency</w:delText>
        </w:r>
      </w:del>
      <w:r>
        <w:t>) to 0.</w:t>
      </w:r>
      <w:ins w:id="1903" w:author="Pečnik, Klemen" w:date="2022-09-23T21:30:00Z">
        <w:r w:rsidR="00FD25A0">
          <w:t xml:space="preserve">616 </w:t>
        </w:r>
        <w:r w:rsidR="00BE6FD6">
          <w:t>(</w:t>
        </w:r>
        <w:r w:rsidR="00F85CEF">
          <w:t>Dependability</w:t>
        </w:r>
        <w:r w:rsidR="00BE6FD6">
          <w:t>)</w:t>
        </w:r>
        <w:r w:rsidR="00341067">
          <w:t>.</w:t>
        </w:r>
        <w:r w:rsidR="00BF3DD4">
          <w:t xml:space="preserve"> </w:t>
        </w:r>
        <w:r w:rsidR="007C302E">
          <w:t>Meanwhile</w:t>
        </w:r>
        <w:r w:rsidR="005D667C">
          <w:t xml:space="preserve"> </w:t>
        </w:r>
        <w:r w:rsidR="00DD6EF7">
          <w:t xml:space="preserve">the </w:t>
        </w:r>
        <w:r w:rsidR="00AF4651">
          <w:t>absolute</w:t>
        </w:r>
        <w:r w:rsidR="00DD6EF7">
          <w:t xml:space="preserve"> </w:t>
        </w:r>
      </w:ins>
      <w:del w:id="1904" w:author="Pečnik, Klemen" w:date="2022-09-23T21:30:00Z">
        <w:r>
          <w:delText xml:space="preserve">851 (Novelty), it is a little bit lower for the </w:delText>
        </w:r>
      </w:del>
      <w:r>
        <w:t xml:space="preserve">differences </w:t>
      </w:r>
      <w:ins w:id="1905" w:author="Pečnik, Klemen" w:date="2022-09-23T21:30:00Z">
        <w:r w:rsidR="005D667C">
          <w:t>var</w:t>
        </w:r>
        <w:r w:rsidR="00AF4651">
          <w:t>y</w:t>
        </w:r>
      </w:ins>
      <w:del w:id="1906" w:author="Pečnik, Klemen" w:date="2022-09-23T21:30:00Z">
        <w:r>
          <w:delText>and it varies</w:delText>
        </w:r>
      </w:del>
      <w:r>
        <w:t xml:space="preserve"> from 0.</w:t>
      </w:r>
      <w:ins w:id="1907" w:author="Pečnik, Klemen" w:date="2022-09-23T21:30:00Z">
        <w:r w:rsidR="003954CC">
          <w:t>000</w:t>
        </w:r>
      </w:ins>
      <w:del w:id="1908" w:author="Pečnik, Klemen" w:date="2022-09-23T21:30:00Z">
        <w:r>
          <w:delText>217</w:delText>
        </w:r>
      </w:del>
      <w:r>
        <w:t xml:space="preserve"> (Attractiveness) to 0.</w:t>
      </w:r>
      <w:ins w:id="1909" w:author="Pečnik, Klemen" w:date="2022-09-23T21:30:00Z">
        <w:r w:rsidR="00972D67">
          <w:t xml:space="preserve">107 </w:t>
        </w:r>
        <w:r w:rsidR="005D667C">
          <w:t>(</w:t>
        </w:r>
        <w:r w:rsidR="002737C4">
          <w:t>Dependability</w:t>
        </w:r>
        <w:r w:rsidR="005D667C">
          <w:t>).</w:t>
        </w:r>
      </w:ins>
      <w:del w:id="1910" w:author="Pečnik, Klemen" w:date="2022-09-23T21:30:00Z">
        <w:r>
          <w:delText>650 (Novelty).</w:delText>
        </w:r>
      </w:del>
      <w:r>
        <w:t xml:space="preserve"> </w:t>
      </w:r>
      <w:r w:rsidRPr="008A2F6C">
        <w:t xml:space="preserve">It can be noticed that </w:t>
      </w:r>
      <w:r>
        <w:t>the</w:t>
      </w:r>
      <w:r w:rsidRPr="008A2F6C">
        <w:t xml:space="preserve"> </w:t>
      </w:r>
      <w:r>
        <w:t>highest</w:t>
      </w:r>
      <w:r w:rsidRPr="008A2F6C">
        <w:t xml:space="preserve"> </w:t>
      </w:r>
      <w:ins w:id="1911" w:author="Pečnik, Klemen" w:date="2022-09-23T21:30:00Z">
        <w:r w:rsidR="004A1FF8">
          <w:t xml:space="preserve">calculated </w:t>
        </w:r>
      </w:ins>
      <w:r w:rsidRPr="008A2F6C">
        <w:t xml:space="preserve">values </w:t>
      </w:r>
      <w:r w:rsidRPr="000B20AE">
        <w:t xml:space="preserve">of standard deviation </w:t>
      </w:r>
      <w:r w:rsidRPr="008A2F6C">
        <w:t xml:space="preserve">are for </w:t>
      </w:r>
      <w:ins w:id="1912" w:author="Pečnik, Klemen" w:date="2022-09-23T21:30:00Z">
        <w:r w:rsidR="00C01907">
          <w:t>N</w:t>
        </w:r>
        <w:r w:rsidR="007100B9" w:rsidRPr="008A2F6C">
          <w:t xml:space="preserve">ovelty </w:t>
        </w:r>
        <w:r w:rsidR="00812B79" w:rsidRPr="00B46666">
          <w:t>in</w:t>
        </w:r>
        <w:r w:rsidR="00812B79" w:rsidRPr="008A2F6C">
          <w:t xml:space="preserve"> </w:t>
        </w:r>
        <w:r w:rsidR="00C347DE">
          <w:t>UEQ</w:t>
        </w:r>
        <w:r w:rsidR="00625F80">
          <w:t> </w:t>
        </w:r>
        <w:r w:rsidR="00C347DE">
          <w:t xml:space="preserve">SSL </w:t>
        </w:r>
        <w:r w:rsidR="00844A29">
          <w:t>and for Dependability</w:t>
        </w:r>
      </w:ins>
      <w:del w:id="1913" w:author="Pečnik, Klemen" w:date="2022-09-23T21:30:00Z">
        <w:r w:rsidRPr="008A2F6C">
          <w:delText>novelty scale</w:delText>
        </w:r>
      </w:del>
      <w:r w:rsidRPr="008A2F6C">
        <w:t xml:space="preserve"> </w:t>
      </w:r>
      <w:r w:rsidRPr="00B46666">
        <w:t>in</w:t>
      </w:r>
      <w:r w:rsidRPr="008A2F6C">
        <w:t xml:space="preserve"> </w:t>
      </w:r>
      <w:ins w:id="1914" w:author="Pečnik, Klemen" w:date="2022-09-23T21:30:00Z">
        <w:r w:rsidR="00B159B4">
          <w:t xml:space="preserve">UEQ </w:t>
        </w:r>
        <w:r w:rsidR="00625F80">
          <w:t>TXT</w:t>
        </w:r>
        <w:r w:rsidR="00B159B4">
          <w:t xml:space="preserve"> </w:t>
        </w:r>
        <w:r w:rsidR="00104E21">
          <w:t>and differences</w:t>
        </w:r>
        <w:r w:rsidR="00AF4651">
          <w:t xml:space="preserve"> between both versions</w:t>
        </w:r>
      </w:ins>
      <w:del w:id="1915" w:author="Pečnik, Klemen" w:date="2022-09-23T21:30:00Z">
        <w:r w:rsidRPr="008A2F6C">
          <w:delText>all three cases</w:delText>
        </w:r>
      </w:del>
      <w:r w:rsidRPr="008A2F6C">
        <w:t>.</w:t>
      </w:r>
    </w:p>
    <w:p w14:paraId="3B2B9B83" w14:textId="6CA2C982" w:rsidR="00D4666B" w:rsidRPr="005F7A90" w:rsidRDefault="00D4666B" w:rsidP="00D4666B">
      <w:pPr>
        <w:pStyle w:val="MDPI34textspacebefore"/>
      </w:pPr>
      <w:r>
        <w:t>I</w:t>
      </w:r>
      <w:r w:rsidRPr="005F7A90">
        <w:t>n the same manner as for the first experiment</w:t>
      </w:r>
      <w:r>
        <w:t xml:space="preserve"> </w:t>
      </w:r>
      <w:ins w:id="1916" w:author="Pečnik, Klemen" w:date="2022-09-23T21:30:00Z">
        <w:r w:rsidR="006B4470">
          <w:t xml:space="preserve">the </w:t>
        </w:r>
      </w:ins>
      <w:r>
        <w:t>v</w:t>
      </w:r>
      <w:r w:rsidRPr="005F7A90">
        <w:t xml:space="preserve">ariance and </w:t>
      </w:r>
      <w:ins w:id="1917" w:author="Pečnik, Klemen" w:date="2022-09-23T21:30:00Z">
        <w:r w:rsidR="006B4470">
          <w:t xml:space="preserve">all </w:t>
        </w:r>
      </w:ins>
      <w:r w:rsidRPr="005F7A90">
        <w:t xml:space="preserve">standard deviations were calculated </w:t>
      </w:r>
      <w:r>
        <w:t xml:space="preserve">for </w:t>
      </w:r>
      <w:ins w:id="1918" w:author="Pečnik, Klemen" w:date="2022-09-23T21:30:00Z">
        <w:r w:rsidR="007C302E">
          <w:t xml:space="preserve">the </w:t>
        </w:r>
      </w:ins>
      <w:r>
        <w:t>virtual interpreter</w:t>
      </w:r>
      <w:ins w:id="1919" w:author="Pečnik, Klemen" w:date="2022-09-23T21:30:00Z">
        <w:r w:rsidR="007C302E">
          <w:t>.</w:t>
        </w:r>
        <w:r w:rsidR="0074017F">
          <w:t xml:space="preserve"> </w:t>
        </w:r>
        <w:r w:rsidR="007C302E">
          <w:t>The results</w:t>
        </w:r>
      </w:ins>
      <w:del w:id="1920" w:author="Pečnik, Klemen" w:date="2022-09-23T21:30:00Z">
        <w:r>
          <w:delText>, which</w:delText>
        </w:r>
      </w:del>
      <w:r>
        <w:t xml:space="preserve"> are presented in </w:t>
      </w:r>
      <w:r w:rsidRPr="00303A64">
        <w:fldChar w:fldCharType="begin"/>
      </w:r>
      <w:r w:rsidRPr="00303A64">
        <w:instrText xml:space="preserve"> REF _Ref112313864 \h  \* MERGEFORMAT </w:instrText>
      </w:r>
      <w:r w:rsidRPr="00303A64">
        <w:fldChar w:fldCharType="separate"/>
      </w:r>
      <w:ins w:id="1921" w:author="Pečnik, Klemen" w:date="2022-09-24T05:03:00Z">
        <w:r w:rsidR="003514C4" w:rsidRPr="003514C4">
          <w:rPr>
            <w:rPrChange w:id="1922" w:author="Pečnik, Klemen" w:date="2022-09-24T05:03:00Z">
              <w:rPr>
                <w:b/>
              </w:rPr>
            </w:rPrChange>
          </w:rPr>
          <w:t xml:space="preserve">Table </w:t>
        </w:r>
        <w:r w:rsidR="003514C4" w:rsidRPr="003514C4">
          <w:rPr>
            <w:noProof/>
            <w:rPrChange w:id="1923" w:author="Pečnik, Klemen" w:date="2022-09-24T05:03:00Z">
              <w:rPr>
                <w:b/>
                <w:noProof/>
              </w:rPr>
            </w:rPrChange>
          </w:rPr>
          <w:t>9</w:t>
        </w:r>
      </w:ins>
      <w:del w:id="1924" w:author="Pečnik, Klemen" w:date="2022-09-24T02:58:00Z">
        <w:r w:rsidR="00321AC6" w:rsidRPr="00903255" w:rsidDel="009A2E63">
          <w:delText xml:space="preserve">Table </w:delText>
        </w:r>
      </w:del>
      <w:r w:rsidRPr="00303A64">
        <w:fldChar w:fldCharType="end"/>
      </w:r>
      <w:r>
        <w:t xml:space="preserve">. </w:t>
      </w:r>
    </w:p>
    <w:p w14:paraId="12F9C87C" w14:textId="1A8C6C0D" w:rsidR="00D4666B" w:rsidRDefault="00D4666B">
      <w:pPr>
        <w:pStyle w:val="MDPI41tablecaption"/>
        <w:spacing w:before="480"/>
        <w:pPrChange w:id="1925" w:author="Pečnik, Klemen" w:date="2022-09-23T21:29:00Z">
          <w:pPr>
            <w:pStyle w:val="MDPI41tablecaption"/>
          </w:pPr>
        </w:pPrChange>
      </w:pPr>
      <w:bookmarkStart w:id="1926" w:name="_Ref112313864"/>
      <w:r w:rsidRPr="00831BFB">
        <w:rPr>
          <w:b/>
        </w:rPr>
        <w:t xml:space="preserve">Table </w:t>
      </w:r>
      <w:r w:rsidRPr="00831BFB">
        <w:rPr>
          <w:b/>
        </w:rPr>
        <w:fldChar w:fldCharType="begin"/>
      </w:r>
      <w:r w:rsidRPr="00831BFB">
        <w:rPr>
          <w:b/>
        </w:rPr>
        <w:instrText xml:space="preserve"> SEQ Table \* ARABIC </w:instrText>
      </w:r>
      <w:r w:rsidRPr="00831BFB">
        <w:rPr>
          <w:b/>
        </w:rPr>
        <w:fldChar w:fldCharType="separate"/>
      </w:r>
      <w:ins w:id="1927" w:author="Pečnik, Klemen" w:date="2022-09-24T05:03:00Z">
        <w:r w:rsidR="003514C4">
          <w:rPr>
            <w:b/>
            <w:noProof/>
          </w:rPr>
          <w:t>9</w:t>
        </w:r>
      </w:ins>
      <w:r w:rsidRPr="00831BFB">
        <w:rPr>
          <w:b/>
        </w:rPr>
        <w:fldChar w:fldCharType="end"/>
      </w:r>
      <w:bookmarkEnd w:id="1926"/>
      <w:r w:rsidRPr="00831BFB">
        <w:rPr>
          <w:b/>
        </w:rPr>
        <w:t>.</w:t>
      </w:r>
      <w:r w:rsidRPr="00903255">
        <w:rPr>
          <w:b/>
          <w:rPrChange w:id="1928" w:author="Pečnik, Klemen" w:date="2022-09-24T04:44:00Z">
            <w:rPr/>
          </w:rPrChange>
        </w:rPr>
        <w:t xml:space="preserve"> </w:t>
      </w:r>
      <w:r w:rsidRPr="00903255">
        <w:rPr>
          <w:bCs/>
        </w:rPr>
        <w:t xml:space="preserve">Standard deviation of differences between </w:t>
      </w:r>
      <w:del w:id="1929" w:author="Pečnik, Klemen" w:date="2022-09-23T21:30:00Z">
        <w:r w:rsidRPr="00903255">
          <w:rPr>
            <w:bCs/>
          </w:rPr>
          <w:delText xml:space="preserve">standard </w:delText>
        </w:r>
      </w:del>
      <w:r w:rsidRPr="00903255">
        <w:rPr>
          <w:bCs/>
        </w:rPr>
        <w:t xml:space="preserve">UEQ </w:t>
      </w:r>
      <w:ins w:id="1930" w:author="Pečnik, Klemen" w:date="2022-09-23T21:30:00Z">
        <w:r w:rsidR="00625F80" w:rsidRPr="00903255">
          <w:rPr>
            <w:bCs/>
          </w:rPr>
          <w:t>TXT</w:t>
        </w:r>
        <w:r w:rsidR="005740B5" w:rsidRPr="00903255">
          <w:rPr>
            <w:bCs/>
          </w:rPr>
          <w:t xml:space="preserve"> </w:t>
        </w:r>
      </w:ins>
      <w:r w:rsidRPr="00903255">
        <w:rPr>
          <w:bCs/>
        </w:rPr>
        <w:t xml:space="preserve">and UEQ </w:t>
      </w:r>
      <w:ins w:id="1931" w:author="Pečnik, Klemen" w:date="2022-09-23T21:30:00Z">
        <w:r w:rsidR="007C302E" w:rsidRPr="00903255">
          <w:rPr>
            <w:bCs/>
          </w:rPr>
          <w:t>SSL</w:t>
        </w:r>
      </w:ins>
      <w:del w:id="1932" w:author="Pečnik, Klemen" w:date="2022-09-23T21:30:00Z">
        <w:r w:rsidRPr="00903255">
          <w:rPr>
            <w:bCs/>
          </w:rPr>
          <w:delText>in sign language</w:delText>
        </w:r>
      </w:del>
      <w:r w:rsidRPr="00903255">
        <w:rPr>
          <w:bCs/>
        </w:rPr>
        <w:t xml:space="preserve"> per scale for </w:t>
      </w:r>
      <w:ins w:id="1933" w:author="Pečnik, Klemen" w:date="2022-09-23T21:30:00Z">
        <w:r w:rsidR="007C302E" w:rsidRPr="00903255">
          <w:rPr>
            <w:bCs/>
          </w:rPr>
          <w:t xml:space="preserve">the </w:t>
        </w:r>
      </w:ins>
      <w:r w:rsidRPr="00903255">
        <w:rPr>
          <w:bCs/>
        </w:rPr>
        <w:t>adjust</w:t>
      </w:r>
      <w:r>
        <w:t>able interpreter</w:t>
      </w:r>
    </w:p>
    <w:tbl>
      <w:tblPr>
        <w:tblW w:w="7859"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1964"/>
        <w:gridCol w:w="1965"/>
        <w:gridCol w:w="1965"/>
        <w:gridCol w:w="1965"/>
      </w:tblGrid>
      <w:tr w:rsidR="00D4666B" w:rsidRPr="00213781" w14:paraId="09A65947" w14:textId="77777777" w:rsidTr="00D73EFD">
        <w:tc>
          <w:tcPr>
            <w:tcW w:w="1964" w:type="dxa"/>
            <w:tcBorders>
              <w:bottom w:val="single" w:sz="4" w:space="0" w:color="auto"/>
            </w:tcBorders>
            <w:shd w:val="clear" w:color="auto" w:fill="auto"/>
          </w:tcPr>
          <w:p w14:paraId="138CF300" w14:textId="77777777" w:rsidR="00D4666B" w:rsidRPr="00AD1525" w:rsidRDefault="00D4666B">
            <w:pPr>
              <w:pStyle w:val="MDPI42tablebody"/>
              <w:spacing w:line="240" w:lineRule="auto"/>
              <w:rPr>
                <w:b/>
                <w:snapToGrid/>
                <w:color w:val="000000" w:themeColor="text1"/>
                <w:lang w:val="en-GB"/>
              </w:rPr>
              <w:pPrChange w:id="1934" w:author="Pečnik, Klemen" w:date="2022-09-23T21:29:00Z">
                <w:pPr>
                  <w:pStyle w:val="MDPI42tablebody"/>
                </w:pPr>
              </w:pPrChange>
            </w:pPr>
            <w:r>
              <w:rPr>
                <w:b/>
                <w:snapToGrid/>
                <w:color w:val="000000" w:themeColor="text1"/>
                <w:lang w:val="en-GB"/>
              </w:rPr>
              <w:t>UEQ Scales</w:t>
            </w:r>
          </w:p>
        </w:tc>
        <w:tc>
          <w:tcPr>
            <w:tcW w:w="1965" w:type="dxa"/>
            <w:tcBorders>
              <w:bottom w:val="single" w:sz="4" w:space="0" w:color="auto"/>
            </w:tcBorders>
            <w:shd w:val="clear" w:color="auto" w:fill="auto"/>
          </w:tcPr>
          <w:p w14:paraId="2152F216" w14:textId="77777777" w:rsidR="00D4666B" w:rsidRPr="00AD1525" w:rsidRDefault="00D4666B">
            <w:pPr>
              <w:pStyle w:val="MDPI42tablebody"/>
              <w:spacing w:line="240" w:lineRule="auto"/>
              <w:rPr>
                <w:b/>
                <w:snapToGrid/>
                <w:color w:val="000000" w:themeColor="text1"/>
                <w:lang w:val="en-GB"/>
              </w:rPr>
              <w:pPrChange w:id="1935" w:author="Pečnik, Klemen" w:date="2022-09-23T21:29:00Z">
                <w:pPr>
                  <w:pStyle w:val="MDPI42tablebody"/>
                </w:pPr>
              </w:pPrChange>
            </w:pPr>
            <w:r>
              <w:rPr>
                <w:b/>
                <w:snapToGrid/>
                <w:color w:val="000000" w:themeColor="text1"/>
                <w:lang w:val="en-GB"/>
              </w:rPr>
              <w:t>Std. dev. SSL</w:t>
            </w:r>
          </w:p>
        </w:tc>
        <w:tc>
          <w:tcPr>
            <w:tcW w:w="1965" w:type="dxa"/>
            <w:tcBorders>
              <w:bottom w:val="single" w:sz="4" w:space="0" w:color="auto"/>
            </w:tcBorders>
          </w:tcPr>
          <w:p w14:paraId="061DFA7B" w14:textId="77777777" w:rsidR="00D4666B" w:rsidRDefault="00D4666B">
            <w:pPr>
              <w:pStyle w:val="MDPI42tablebody"/>
              <w:spacing w:line="240" w:lineRule="auto"/>
              <w:rPr>
                <w:b/>
                <w:snapToGrid/>
                <w:color w:val="000000" w:themeColor="text1"/>
                <w:lang w:val="en-GB"/>
              </w:rPr>
              <w:pPrChange w:id="1936" w:author="Pečnik, Klemen" w:date="2022-09-23T21:29:00Z">
                <w:pPr>
                  <w:pStyle w:val="MDPI42tablebody"/>
                </w:pPr>
              </w:pPrChange>
            </w:pPr>
            <w:r>
              <w:rPr>
                <w:b/>
                <w:snapToGrid/>
                <w:color w:val="000000" w:themeColor="text1"/>
                <w:lang w:val="en-GB"/>
              </w:rPr>
              <w:t>Std. dev. TXT</w:t>
            </w:r>
          </w:p>
        </w:tc>
        <w:tc>
          <w:tcPr>
            <w:tcW w:w="1965" w:type="dxa"/>
            <w:tcBorders>
              <w:bottom w:val="single" w:sz="4" w:space="0" w:color="auto"/>
            </w:tcBorders>
            <w:shd w:val="clear" w:color="auto" w:fill="auto"/>
          </w:tcPr>
          <w:p w14:paraId="471EF4E9" w14:textId="77777777" w:rsidR="00D4666B" w:rsidRPr="00AD1525" w:rsidRDefault="00D4666B">
            <w:pPr>
              <w:pStyle w:val="MDPI42tablebody"/>
              <w:spacing w:line="240" w:lineRule="auto"/>
              <w:rPr>
                <w:b/>
                <w:snapToGrid/>
                <w:color w:val="000000" w:themeColor="text1"/>
                <w:lang w:val="en-GB"/>
              </w:rPr>
              <w:pPrChange w:id="1937" w:author="Pečnik, Klemen" w:date="2022-09-23T21:29:00Z">
                <w:pPr>
                  <w:pStyle w:val="MDPI42tablebody"/>
                </w:pPr>
              </w:pPrChange>
            </w:pPr>
            <w:r>
              <w:rPr>
                <w:b/>
                <w:snapToGrid/>
                <w:color w:val="000000" w:themeColor="text1"/>
                <w:lang w:val="en-GB"/>
              </w:rPr>
              <w:t>Std. dev. TXT-SSL</w:t>
            </w:r>
          </w:p>
        </w:tc>
      </w:tr>
      <w:tr w:rsidR="00D4666B" w:rsidRPr="00213781" w14:paraId="1856B1CC" w14:textId="77777777" w:rsidTr="00D73EFD">
        <w:tc>
          <w:tcPr>
            <w:tcW w:w="1964" w:type="dxa"/>
            <w:shd w:val="clear" w:color="auto" w:fill="auto"/>
          </w:tcPr>
          <w:p w14:paraId="4DBBA8F9" w14:textId="77777777" w:rsidR="00D4666B" w:rsidRPr="00AD1525" w:rsidRDefault="00D4666B">
            <w:pPr>
              <w:pStyle w:val="MDPI42tablebody"/>
              <w:spacing w:line="240" w:lineRule="auto"/>
              <w:rPr>
                <w:color w:val="000000" w:themeColor="text1"/>
                <w:lang w:val="en-GB"/>
              </w:rPr>
              <w:pPrChange w:id="1938" w:author="Pečnik, Klemen" w:date="2022-09-23T21:29:00Z">
                <w:pPr>
                  <w:pStyle w:val="MDPI42tablebody"/>
                </w:pPr>
              </w:pPrChange>
            </w:pPr>
            <w:r>
              <w:rPr>
                <w:color w:val="000000" w:themeColor="text1"/>
                <w:lang w:val="en-GB"/>
              </w:rPr>
              <w:t>Attractiveness</w:t>
            </w:r>
          </w:p>
        </w:tc>
        <w:tc>
          <w:tcPr>
            <w:tcW w:w="1965" w:type="dxa"/>
            <w:shd w:val="clear" w:color="auto" w:fill="auto"/>
            <w:vAlign w:val="bottom"/>
          </w:tcPr>
          <w:p w14:paraId="334E2A6E" w14:textId="657A1FDE" w:rsidR="00D4666B" w:rsidRPr="00EF3292" w:rsidRDefault="00FC60EC" w:rsidP="00D73EFD">
            <w:pPr>
              <w:pStyle w:val="MDPI42tablebody"/>
            </w:pPr>
            <w:ins w:id="1939" w:author="Pečnik, Klemen" w:date="2022-09-23T21:30:00Z">
              <w:r>
                <w:rPr>
                  <w:rFonts w:cs="Calibri"/>
                  <w:sz w:val="22"/>
                  <w:szCs w:val="22"/>
                </w:rPr>
                <w:t>1</w:t>
              </w:r>
              <w:r w:rsidR="00DF2B42">
                <w:rPr>
                  <w:rFonts w:cs="Calibri"/>
                  <w:sz w:val="22"/>
                  <w:szCs w:val="22"/>
                </w:rPr>
                <w:t>.</w:t>
              </w:r>
              <w:r w:rsidR="00E02A88">
                <w:rPr>
                  <w:rFonts w:cs="Calibri"/>
                  <w:sz w:val="22"/>
                  <w:szCs w:val="22"/>
                </w:rPr>
                <w:t>164</w:t>
              </w:r>
            </w:ins>
            <w:del w:id="1940" w:author="Pečnik, Klemen" w:date="2022-09-23T21:30:00Z">
              <w:r w:rsidR="00D4666B" w:rsidRPr="00EF3292">
                <w:rPr>
                  <w:rFonts w:cs="Calibri"/>
                  <w:sz w:val="22"/>
                  <w:szCs w:val="22"/>
                </w:rPr>
                <w:delText>0</w:delText>
              </w:r>
              <w:r w:rsidR="00D4666B">
                <w:rPr>
                  <w:rFonts w:cs="Calibri"/>
                  <w:sz w:val="22"/>
                  <w:szCs w:val="22"/>
                </w:rPr>
                <w:delText>.778</w:delText>
              </w:r>
            </w:del>
          </w:p>
        </w:tc>
        <w:tc>
          <w:tcPr>
            <w:tcW w:w="1965" w:type="dxa"/>
            <w:vAlign w:val="bottom"/>
          </w:tcPr>
          <w:p w14:paraId="58BE8CDC" w14:textId="19257D24" w:rsidR="00D4666B" w:rsidRPr="00EF3292" w:rsidRDefault="00296546" w:rsidP="00D73EFD">
            <w:pPr>
              <w:pStyle w:val="MDPI42tablebody"/>
              <w:rPr>
                <w:rFonts w:eastAsia="Calibri"/>
              </w:rPr>
            </w:pPr>
            <w:ins w:id="1941" w:author="Pečnik, Klemen" w:date="2022-09-23T21:30:00Z">
              <w:r>
                <w:rPr>
                  <w:rFonts w:cs="Calibri"/>
                  <w:sz w:val="22"/>
                  <w:szCs w:val="22"/>
                </w:rPr>
                <w:t>1</w:t>
              </w:r>
              <w:r w:rsidR="00DF2B42">
                <w:rPr>
                  <w:rFonts w:cs="Calibri"/>
                  <w:sz w:val="22"/>
                  <w:szCs w:val="22"/>
                </w:rPr>
                <w:t>.</w:t>
              </w:r>
              <w:r w:rsidR="00404DB7">
                <w:rPr>
                  <w:rFonts w:cs="Calibri"/>
                  <w:sz w:val="22"/>
                  <w:szCs w:val="22"/>
                </w:rPr>
                <w:t>311</w:t>
              </w:r>
            </w:ins>
            <w:del w:id="1942" w:author="Pečnik, Klemen" w:date="2022-09-23T21:30:00Z">
              <w:r w:rsidR="00D4666B" w:rsidRPr="00EF3292">
                <w:rPr>
                  <w:rFonts w:cs="Calibri"/>
                  <w:sz w:val="22"/>
                  <w:szCs w:val="22"/>
                </w:rPr>
                <w:delText>0</w:delText>
              </w:r>
              <w:r w:rsidR="00D4666B">
                <w:rPr>
                  <w:rFonts w:cs="Calibri"/>
                  <w:sz w:val="22"/>
                  <w:szCs w:val="22"/>
                </w:rPr>
                <w:delText>.</w:delText>
              </w:r>
              <w:r w:rsidR="00D4666B" w:rsidRPr="00EF3292">
                <w:rPr>
                  <w:rFonts w:cs="Calibri"/>
                  <w:sz w:val="22"/>
                  <w:szCs w:val="22"/>
                </w:rPr>
                <w:delText>9</w:delText>
              </w:r>
              <w:r w:rsidR="00D4666B">
                <w:rPr>
                  <w:rFonts w:cs="Calibri"/>
                  <w:sz w:val="22"/>
                  <w:szCs w:val="22"/>
                </w:rPr>
                <w:delText>32</w:delText>
              </w:r>
            </w:del>
          </w:p>
        </w:tc>
        <w:tc>
          <w:tcPr>
            <w:tcW w:w="1965" w:type="dxa"/>
            <w:shd w:val="clear" w:color="auto" w:fill="auto"/>
            <w:vAlign w:val="bottom"/>
          </w:tcPr>
          <w:p w14:paraId="212EB807" w14:textId="4E3E7A5C" w:rsidR="00D4666B" w:rsidRPr="00EF3292" w:rsidRDefault="00D4666B" w:rsidP="00D73EFD">
            <w:pPr>
              <w:pStyle w:val="MDPI42tablebody"/>
            </w:pPr>
            <w:r w:rsidRPr="00EF3292">
              <w:rPr>
                <w:rFonts w:cs="Calibri"/>
                <w:sz w:val="22"/>
                <w:szCs w:val="22"/>
              </w:rPr>
              <w:t>0</w:t>
            </w:r>
            <w:r>
              <w:rPr>
                <w:rFonts w:cs="Calibri"/>
                <w:sz w:val="22"/>
                <w:szCs w:val="22"/>
              </w:rPr>
              <w:t>.</w:t>
            </w:r>
            <w:ins w:id="1943" w:author="Pečnik, Klemen" w:date="2022-09-23T21:30:00Z">
              <w:r w:rsidR="00E2650D">
                <w:rPr>
                  <w:rFonts w:cs="Calibri"/>
                  <w:sz w:val="22"/>
                  <w:szCs w:val="22"/>
                </w:rPr>
                <w:t>147</w:t>
              </w:r>
            </w:ins>
            <w:del w:id="1944" w:author="Pečnik, Klemen" w:date="2022-09-23T21:30:00Z">
              <w:r>
                <w:rPr>
                  <w:rFonts w:cs="Calibri"/>
                  <w:sz w:val="22"/>
                  <w:szCs w:val="22"/>
                </w:rPr>
                <w:delText>285</w:delText>
              </w:r>
            </w:del>
          </w:p>
        </w:tc>
      </w:tr>
      <w:tr w:rsidR="00D4666B" w:rsidRPr="00213781" w14:paraId="5EFA4586" w14:textId="77777777" w:rsidTr="00D73EFD">
        <w:tc>
          <w:tcPr>
            <w:tcW w:w="1964" w:type="dxa"/>
            <w:shd w:val="clear" w:color="auto" w:fill="auto"/>
          </w:tcPr>
          <w:p w14:paraId="50EF9D00" w14:textId="77777777" w:rsidR="00D4666B" w:rsidRDefault="00D4666B">
            <w:pPr>
              <w:pStyle w:val="MDPI42tablebody"/>
              <w:spacing w:line="240" w:lineRule="auto"/>
              <w:rPr>
                <w:color w:val="000000" w:themeColor="text1"/>
                <w:lang w:val="en-GB"/>
              </w:rPr>
              <w:pPrChange w:id="1945" w:author="Pečnik, Klemen" w:date="2022-09-23T21:29:00Z">
                <w:pPr>
                  <w:pStyle w:val="MDPI42tablebody"/>
                </w:pPr>
              </w:pPrChange>
            </w:pPr>
            <w:r>
              <w:rPr>
                <w:color w:val="000000" w:themeColor="text1"/>
                <w:lang w:val="en-GB"/>
              </w:rPr>
              <w:t>Perspicuity</w:t>
            </w:r>
          </w:p>
        </w:tc>
        <w:tc>
          <w:tcPr>
            <w:tcW w:w="1965" w:type="dxa"/>
            <w:shd w:val="clear" w:color="auto" w:fill="auto"/>
            <w:vAlign w:val="bottom"/>
          </w:tcPr>
          <w:p w14:paraId="1366E431" w14:textId="4DE902AC" w:rsidR="00D4666B" w:rsidRPr="00EF3292" w:rsidRDefault="009E02FD" w:rsidP="00D73EFD">
            <w:pPr>
              <w:pStyle w:val="MDPI42tablebody"/>
            </w:pPr>
            <w:ins w:id="1946" w:author="Pečnik, Klemen" w:date="2022-09-23T21:30:00Z">
              <w:r>
                <w:rPr>
                  <w:rFonts w:cs="Calibri"/>
                  <w:sz w:val="22"/>
                  <w:szCs w:val="22"/>
                </w:rPr>
                <w:t>1</w:t>
              </w:r>
              <w:r w:rsidR="00DF2B42">
                <w:rPr>
                  <w:rFonts w:cs="Calibri"/>
                  <w:sz w:val="22"/>
                  <w:szCs w:val="22"/>
                </w:rPr>
                <w:t>.</w:t>
              </w:r>
              <w:r>
                <w:rPr>
                  <w:rFonts w:cs="Calibri"/>
                  <w:sz w:val="22"/>
                  <w:szCs w:val="22"/>
                </w:rPr>
                <w:t>061</w:t>
              </w:r>
            </w:ins>
            <w:del w:id="1947" w:author="Pečnik, Klemen" w:date="2022-09-23T21:30:00Z">
              <w:r w:rsidR="00D4666B" w:rsidRPr="00EF3292">
                <w:rPr>
                  <w:rFonts w:cs="Calibri"/>
                  <w:sz w:val="22"/>
                  <w:szCs w:val="22"/>
                </w:rPr>
                <w:delText>0</w:delText>
              </w:r>
              <w:r w:rsidR="00D4666B">
                <w:rPr>
                  <w:rFonts w:cs="Calibri"/>
                  <w:sz w:val="22"/>
                  <w:szCs w:val="22"/>
                </w:rPr>
                <w:delText>.739</w:delText>
              </w:r>
            </w:del>
          </w:p>
        </w:tc>
        <w:tc>
          <w:tcPr>
            <w:tcW w:w="1965" w:type="dxa"/>
            <w:vAlign w:val="bottom"/>
          </w:tcPr>
          <w:p w14:paraId="6D4CE172" w14:textId="7F1865DC" w:rsidR="00D4666B" w:rsidRPr="00EF3292" w:rsidRDefault="002D229F" w:rsidP="00D73EFD">
            <w:pPr>
              <w:pStyle w:val="MDPI42tablebody"/>
              <w:rPr>
                <w:rFonts w:eastAsia="Calibri"/>
              </w:rPr>
            </w:pPr>
            <w:ins w:id="1948" w:author="Pečnik, Klemen" w:date="2022-09-23T21:30:00Z">
              <w:r>
                <w:rPr>
                  <w:rFonts w:cs="Calibri"/>
                  <w:sz w:val="22"/>
                  <w:szCs w:val="22"/>
                </w:rPr>
                <w:t>1</w:t>
              </w:r>
              <w:r w:rsidR="00DF2B42">
                <w:rPr>
                  <w:rFonts w:cs="Calibri"/>
                  <w:sz w:val="22"/>
                  <w:szCs w:val="22"/>
                </w:rPr>
                <w:t>.</w:t>
              </w:r>
              <w:r w:rsidR="002A6185">
                <w:rPr>
                  <w:rFonts w:cs="Calibri"/>
                  <w:sz w:val="22"/>
                  <w:szCs w:val="22"/>
                </w:rPr>
                <w:t>140</w:t>
              </w:r>
            </w:ins>
            <w:del w:id="1949" w:author="Pečnik, Klemen" w:date="2022-09-23T21:30:00Z">
              <w:r w:rsidR="00D4666B" w:rsidRPr="00EF3292">
                <w:rPr>
                  <w:rFonts w:cs="Calibri"/>
                  <w:sz w:val="22"/>
                  <w:szCs w:val="22"/>
                </w:rPr>
                <w:delText>0</w:delText>
              </w:r>
              <w:r w:rsidR="00D4666B">
                <w:rPr>
                  <w:rFonts w:cs="Calibri"/>
                  <w:sz w:val="22"/>
                  <w:szCs w:val="22"/>
                </w:rPr>
                <w:delText>.794</w:delText>
              </w:r>
            </w:del>
          </w:p>
        </w:tc>
        <w:tc>
          <w:tcPr>
            <w:tcW w:w="1965" w:type="dxa"/>
            <w:shd w:val="clear" w:color="auto" w:fill="auto"/>
            <w:vAlign w:val="bottom"/>
          </w:tcPr>
          <w:p w14:paraId="3971D4B7" w14:textId="66089FE8" w:rsidR="00D4666B" w:rsidRPr="00EF3292" w:rsidRDefault="00D4666B" w:rsidP="00D73EFD">
            <w:pPr>
              <w:pStyle w:val="MDPI42tablebody"/>
            </w:pPr>
            <w:r w:rsidRPr="00EF3292">
              <w:rPr>
                <w:rFonts w:cs="Calibri"/>
                <w:sz w:val="22"/>
                <w:szCs w:val="22"/>
              </w:rPr>
              <w:t>0</w:t>
            </w:r>
            <w:r>
              <w:rPr>
                <w:rFonts w:cs="Calibri"/>
                <w:sz w:val="22"/>
                <w:szCs w:val="22"/>
              </w:rPr>
              <w:t>.</w:t>
            </w:r>
            <w:ins w:id="1950" w:author="Pečnik, Klemen" w:date="2022-09-23T21:30:00Z">
              <w:r w:rsidR="00E2650D">
                <w:rPr>
                  <w:rFonts w:cs="Calibri"/>
                  <w:sz w:val="22"/>
                  <w:szCs w:val="22"/>
                </w:rPr>
                <w:t>079</w:t>
              </w:r>
            </w:ins>
            <w:del w:id="1951" w:author="Pečnik, Klemen" w:date="2022-09-23T21:30:00Z">
              <w:r>
                <w:rPr>
                  <w:rFonts w:cs="Calibri"/>
                  <w:sz w:val="22"/>
                  <w:szCs w:val="22"/>
                </w:rPr>
                <w:delText>354</w:delText>
              </w:r>
            </w:del>
          </w:p>
        </w:tc>
      </w:tr>
      <w:tr w:rsidR="00D4666B" w:rsidRPr="00213781" w14:paraId="55D240E8" w14:textId="77777777" w:rsidTr="00D73EFD">
        <w:tc>
          <w:tcPr>
            <w:tcW w:w="1964" w:type="dxa"/>
            <w:shd w:val="clear" w:color="auto" w:fill="auto"/>
          </w:tcPr>
          <w:p w14:paraId="424A05BD" w14:textId="77777777" w:rsidR="00D4666B" w:rsidRDefault="00D4666B">
            <w:pPr>
              <w:pStyle w:val="MDPI42tablebody"/>
              <w:spacing w:line="240" w:lineRule="auto"/>
              <w:rPr>
                <w:color w:val="000000" w:themeColor="text1"/>
                <w:lang w:val="en-GB"/>
              </w:rPr>
              <w:pPrChange w:id="1952" w:author="Pečnik, Klemen" w:date="2022-09-23T21:29:00Z">
                <w:pPr>
                  <w:pStyle w:val="MDPI42tablebody"/>
                </w:pPr>
              </w:pPrChange>
            </w:pPr>
            <w:r>
              <w:rPr>
                <w:color w:val="000000" w:themeColor="text1"/>
                <w:lang w:val="en-GB"/>
              </w:rPr>
              <w:t>Efficiency</w:t>
            </w:r>
          </w:p>
        </w:tc>
        <w:tc>
          <w:tcPr>
            <w:tcW w:w="1965" w:type="dxa"/>
            <w:shd w:val="clear" w:color="auto" w:fill="auto"/>
            <w:vAlign w:val="bottom"/>
          </w:tcPr>
          <w:p w14:paraId="2CCAF841" w14:textId="73EB7233" w:rsidR="00D4666B" w:rsidRPr="00EF3292" w:rsidRDefault="00D4666B" w:rsidP="00D73EFD">
            <w:pPr>
              <w:pStyle w:val="MDPI42tablebody"/>
            </w:pPr>
            <w:r w:rsidRPr="00EF3292">
              <w:rPr>
                <w:rFonts w:cs="Calibri"/>
                <w:sz w:val="22"/>
                <w:szCs w:val="22"/>
              </w:rPr>
              <w:t>0</w:t>
            </w:r>
            <w:r>
              <w:rPr>
                <w:rFonts w:cs="Calibri"/>
                <w:sz w:val="22"/>
                <w:szCs w:val="22"/>
              </w:rPr>
              <w:t>.</w:t>
            </w:r>
            <w:ins w:id="1953" w:author="Pečnik, Klemen" w:date="2022-09-23T21:30:00Z">
              <w:r w:rsidR="005B069D">
                <w:rPr>
                  <w:rFonts w:cs="Calibri"/>
                  <w:sz w:val="22"/>
                  <w:szCs w:val="22"/>
                </w:rPr>
                <w:t>959</w:t>
              </w:r>
            </w:ins>
            <w:del w:id="1954" w:author="Pečnik, Klemen" w:date="2022-09-23T21:30:00Z">
              <w:r>
                <w:rPr>
                  <w:rFonts w:cs="Calibri"/>
                  <w:sz w:val="22"/>
                  <w:szCs w:val="22"/>
                </w:rPr>
                <w:delText>704</w:delText>
              </w:r>
            </w:del>
          </w:p>
        </w:tc>
        <w:tc>
          <w:tcPr>
            <w:tcW w:w="1965" w:type="dxa"/>
            <w:vAlign w:val="bottom"/>
          </w:tcPr>
          <w:p w14:paraId="01A2B23B" w14:textId="2A891673" w:rsidR="00D4666B" w:rsidRPr="00EF3292" w:rsidRDefault="00D4666B" w:rsidP="00D73EFD">
            <w:pPr>
              <w:pStyle w:val="MDPI42tablebody"/>
              <w:rPr>
                <w:rFonts w:eastAsia="Calibri"/>
              </w:rPr>
            </w:pPr>
            <w:r w:rsidRPr="00EF3292">
              <w:rPr>
                <w:rFonts w:cs="Calibri"/>
                <w:sz w:val="22"/>
                <w:szCs w:val="22"/>
              </w:rPr>
              <w:t>0</w:t>
            </w:r>
            <w:r>
              <w:rPr>
                <w:rFonts w:cs="Calibri"/>
                <w:sz w:val="22"/>
                <w:szCs w:val="22"/>
              </w:rPr>
              <w:t>.</w:t>
            </w:r>
            <w:ins w:id="1955" w:author="Pečnik, Klemen" w:date="2022-09-23T21:30:00Z">
              <w:r w:rsidR="00E30854">
                <w:rPr>
                  <w:rFonts w:cs="Calibri"/>
                  <w:sz w:val="22"/>
                  <w:szCs w:val="22"/>
                </w:rPr>
                <w:t>893</w:t>
              </w:r>
            </w:ins>
            <w:del w:id="1956" w:author="Pečnik, Klemen" w:date="2022-09-23T21:30:00Z">
              <w:r>
                <w:rPr>
                  <w:rFonts w:cs="Calibri"/>
                  <w:sz w:val="22"/>
                  <w:szCs w:val="22"/>
                </w:rPr>
                <w:delText>664</w:delText>
              </w:r>
            </w:del>
          </w:p>
        </w:tc>
        <w:tc>
          <w:tcPr>
            <w:tcW w:w="1965" w:type="dxa"/>
            <w:shd w:val="clear" w:color="auto" w:fill="auto"/>
            <w:vAlign w:val="bottom"/>
          </w:tcPr>
          <w:p w14:paraId="599C2207" w14:textId="6E30872D" w:rsidR="00D4666B" w:rsidRPr="00EF3292" w:rsidRDefault="00E2650D" w:rsidP="00D73EFD">
            <w:pPr>
              <w:pStyle w:val="MDPI42tablebody"/>
            </w:pPr>
            <w:ins w:id="1957" w:author="Pečnik, Klemen" w:date="2022-09-23T21:30:00Z">
              <w:r>
                <w:rPr>
                  <w:rFonts w:cs="Calibri"/>
                  <w:sz w:val="22"/>
                  <w:szCs w:val="22"/>
                </w:rPr>
                <w:t>-</w:t>
              </w:r>
            </w:ins>
            <w:r w:rsidR="00D4666B" w:rsidRPr="00EF3292">
              <w:rPr>
                <w:rFonts w:cs="Calibri"/>
                <w:sz w:val="22"/>
                <w:szCs w:val="22"/>
              </w:rPr>
              <w:t>0</w:t>
            </w:r>
            <w:r w:rsidR="00D4666B">
              <w:rPr>
                <w:rFonts w:cs="Calibri"/>
                <w:sz w:val="22"/>
                <w:szCs w:val="22"/>
              </w:rPr>
              <w:t>.</w:t>
            </w:r>
            <w:ins w:id="1958" w:author="Pečnik, Klemen" w:date="2022-09-23T21:30:00Z">
              <w:r>
                <w:rPr>
                  <w:rFonts w:cs="Calibri"/>
                  <w:sz w:val="22"/>
                  <w:szCs w:val="22"/>
                </w:rPr>
                <w:t>065</w:t>
              </w:r>
            </w:ins>
            <w:del w:id="1959" w:author="Pečnik, Klemen" w:date="2022-09-23T21:30:00Z">
              <w:r w:rsidR="00D4666B">
                <w:rPr>
                  <w:rFonts w:cs="Calibri"/>
                  <w:sz w:val="22"/>
                  <w:szCs w:val="22"/>
                </w:rPr>
                <w:delText>481</w:delText>
              </w:r>
            </w:del>
          </w:p>
        </w:tc>
      </w:tr>
      <w:tr w:rsidR="00D4666B" w:rsidRPr="00213781" w14:paraId="3C187D6D" w14:textId="77777777" w:rsidTr="00D73EFD">
        <w:tc>
          <w:tcPr>
            <w:tcW w:w="1964" w:type="dxa"/>
            <w:shd w:val="clear" w:color="auto" w:fill="auto"/>
          </w:tcPr>
          <w:p w14:paraId="7E10EBD4" w14:textId="77777777" w:rsidR="00D4666B" w:rsidRDefault="00D4666B">
            <w:pPr>
              <w:pStyle w:val="MDPI42tablebody"/>
              <w:spacing w:line="240" w:lineRule="auto"/>
              <w:rPr>
                <w:color w:val="000000" w:themeColor="text1"/>
                <w:lang w:val="en-GB"/>
              </w:rPr>
              <w:pPrChange w:id="1960" w:author="Pečnik, Klemen" w:date="2022-09-23T21:29:00Z">
                <w:pPr>
                  <w:pStyle w:val="MDPI42tablebody"/>
                </w:pPr>
              </w:pPrChange>
            </w:pPr>
            <w:r>
              <w:rPr>
                <w:color w:val="000000" w:themeColor="text1"/>
                <w:lang w:val="en-GB"/>
              </w:rPr>
              <w:t>Dependability</w:t>
            </w:r>
          </w:p>
        </w:tc>
        <w:tc>
          <w:tcPr>
            <w:tcW w:w="1965" w:type="dxa"/>
            <w:shd w:val="clear" w:color="auto" w:fill="auto"/>
            <w:vAlign w:val="bottom"/>
          </w:tcPr>
          <w:p w14:paraId="6A342544" w14:textId="56BEB5EB" w:rsidR="00D4666B" w:rsidRPr="00EF3292" w:rsidRDefault="00C621B9" w:rsidP="00D73EFD">
            <w:pPr>
              <w:pStyle w:val="MDPI42tablebody"/>
            </w:pPr>
            <w:ins w:id="1961" w:author="Pečnik, Klemen" w:date="2022-09-23T21:30:00Z">
              <w:r>
                <w:rPr>
                  <w:rFonts w:cs="Calibri"/>
                  <w:sz w:val="22"/>
                  <w:szCs w:val="22"/>
                </w:rPr>
                <w:t>1</w:t>
              </w:r>
              <w:r w:rsidR="00DF2B42">
                <w:rPr>
                  <w:rFonts w:cs="Calibri"/>
                  <w:sz w:val="22"/>
                  <w:szCs w:val="22"/>
                </w:rPr>
                <w:t>.</w:t>
              </w:r>
              <w:r>
                <w:rPr>
                  <w:rFonts w:cs="Calibri"/>
                  <w:sz w:val="22"/>
                  <w:szCs w:val="22"/>
                </w:rPr>
                <w:t>221</w:t>
              </w:r>
            </w:ins>
            <w:del w:id="1962" w:author="Pečnik, Klemen" w:date="2022-09-23T21:30:00Z">
              <w:r w:rsidR="00D4666B" w:rsidRPr="00EF3292">
                <w:rPr>
                  <w:rFonts w:cs="Calibri"/>
                  <w:sz w:val="22"/>
                  <w:szCs w:val="22"/>
                </w:rPr>
                <w:delText>0</w:delText>
              </w:r>
              <w:r w:rsidR="00D4666B">
                <w:rPr>
                  <w:rFonts w:cs="Calibri"/>
                  <w:sz w:val="22"/>
                  <w:szCs w:val="22"/>
                </w:rPr>
                <w:delText>.778</w:delText>
              </w:r>
            </w:del>
          </w:p>
        </w:tc>
        <w:tc>
          <w:tcPr>
            <w:tcW w:w="1965" w:type="dxa"/>
            <w:vAlign w:val="bottom"/>
          </w:tcPr>
          <w:p w14:paraId="6D868847" w14:textId="6D55D9DA" w:rsidR="00D4666B" w:rsidRPr="00EF3292" w:rsidRDefault="00604D1C" w:rsidP="00D73EFD">
            <w:pPr>
              <w:pStyle w:val="MDPI42tablebody"/>
              <w:rPr>
                <w:rFonts w:eastAsia="Calibri"/>
              </w:rPr>
            </w:pPr>
            <w:ins w:id="1963" w:author="Pečnik, Klemen" w:date="2022-09-23T21:30:00Z">
              <w:r>
                <w:rPr>
                  <w:rFonts w:cs="Calibri"/>
                  <w:sz w:val="22"/>
                  <w:szCs w:val="22"/>
                </w:rPr>
                <w:t>1</w:t>
              </w:r>
              <w:r w:rsidR="00DF2B42">
                <w:rPr>
                  <w:rFonts w:cs="Calibri"/>
                  <w:sz w:val="22"/>
                  <w:szCs w:val="22"/>
                </w:rPr>
                <w:t>.</w:t>
              </w:r>
              <w:r>
                <w:rPr>
                  <w:rFonts w:cs="Calibri"/>
                  <w:sz w:val="22"/>
                  <w:szCs w:val="22"/>
                </w:rPr>
                <w:t>178</w:t>
              </w:r>
            </w:ins>
            <w:del w:id="1964" w:author="Pečnik, Klemen" w:date="2022-09-23T21:30:00Z">
              <w:r w:rsidR="00D4666B" w:rsidRPr="00EF3292">
                <w:rPr>
                  <w:rFonts w:cs="Calibri"/>
                  <w:sz w:val="22"/>
                  <w:szCs w:val="22"/>
                </w:rPr>
                <w:delText>0</w:delText>
              </w:r>
              <w:r w:rsidR="00D4666B">
                <w:rPr>
                  <w:rFonts w:cs="Calibri"/>
                  <w:sz w:val="22"/>
                  <w:szCs w:val="22"/>
                </w:rPr>
                <w:delText>.</w:delText>
              </w:r>
              <w:r w:rsidR="00D4666B" w:rsidRPr="00EF3292">
                <w:rPr>
                  <w:rFonts w:cs="Calibri"/>
                  <w:sz w:val="22"/>
                  <w:szCs w:val="22"/>
                </w:rPr>
                <w:delText>69</w:delText>
              </w:r>
              <w:r w:rsidR="00D4666B">
                <w:rPr>
                  <w:rFonts w:cs="Calibri"/>
                  <w:sz w:val="22"/>
                  <w:szCs w:val="22"/>
                </w:rPr>
                <w:delText>9</w:delText>
              </w:r>
            </w:del>
          </w:p>
        </w:tc>
        <w:tc>
          <w:tcPr>
            <w:tcW w:w="1965" w:type="dxa"/>
            <w:shd w:val="clear" w:color="auto" w:fill="auto"/>
            <w:vAlign w:val="bottom"/>
          </w:tcPr>
          <w:p w14:paraId="5D26FF2E" w14:textId="5EC0A81E" w:rsidR="00D4666B" w:rsidRPr="00EF3292" w:rsidRDefault="00E2650D" w:rsidP="00D73EFD">
            <w:pPr>
              <w:pStyle w:val="MDPI42tablebody"/>
            </w:pPr>
            <w:ins w:id="1965" w:author="Pečnik, Klemen" w:date="2022-09-23T21:30:00Z">
              <w:r>
                <w:rPr>
                  <w:rFonts w:cs="Calibri"/>
                  <w:sz w:val="22"/>
                  <w:szCs w:val="22"/>
                </w:rPr>
                <w:t>-</w:t>
              </w:r>
            </w:ins>
            <w:r w:rsidR="00D4666B" w:rsidRPr="00EF3292">
              <w:rPr>
                <w:rFonts w:cs="Calibri"/>
                <w:sz w:val="22"/>
                <w:szCs w:val="22"/>
              </w:rPr>
              <w:t>0</w:t>
            </w:r>
            <w:r w:rsidR="00D4666B">
              <w:rPr>
                <w:rFonts w:cs="Calibri"/>
                <w:sz w:val="22"/>
                <w:szCs w:val="22"/>
              </w:rPr>
              <w:t>.</w:t>
            </w:r>
            <w:ins w:id="1966" w:author="Pečnik, Klemen" w:date="2022-09-23T21:30:00Z">
              <w:r w:rsidR="000A6430">
                <w:rPr>
                  <w:rFonts w:cs="Calibri"/>
                  <w:sz w:val="22"/>
                  <w:szCs w:val="22"/>
                </w:rPr>
                <w:t>043</w:t>
              </w:r>
            </w:ins>
            <w:del w:id="1967" w:author="Pečnik, Klemen" w:date="2022-09-23T21:30:00Z">
              <w:r w:rsidR="00D4666B">
                <w:rPr>
                  <w:rFonts w:cs="Calibri"/>
                  <w:sz w:val="22"/>
                  <w:szCs w:val="22"/>
                </w:rPr>
                <w:delText>483</w:delText>
              </w:r>
            </w:del>
          </w:p>
        </w:tc>
      </w:tr>
      <w:tr w:rsidR="00D4666B" w:rsidRPr="00213781" w14:paraId="370109BD" w14:textId="77777777" w:rsidTr="00D73EFD">
        <w:tc>
          <w:tcPr>
            <w:tcW w:w="1964" w:type="dxa"/>
            <w:shd w:val="clear" w:color="auto" w:fill="auto"/>
          </w:tcPr>
          <w:p w14:paraId="12907FCA" w14:textId="77777777" w:rsidR="00D4666B" w:rsidRDefault="00D4666B">
            <w:pPr>
              <w:pStyle w:val="MDPI42tablebody"/>
              <w:spacing w:line="240" w:lineRule="auto"/>
              <w:rPr>
                <w:color w:val="000000" w:themeColor="text1"/>
                <w:lang w:val="en-GB"/>
              </w:rPr>
              <w:pPrChange w:id="1968" w:author="Pečnik, Klemen" w:date="2022-09-23T21:29:00Z">
                <w:pPr>
                  <w:pStyle w:val="MDPI42tablebody"/>
                </w:pPr>
              </w:pPrChange>
            </w:pPr>
            <w:r>
              <w:rPr>
                <w:color w:val="000000" w:themeColor="text1"/>
                <w:lang w:val="en-GB"/>
              </w:rPr>
              <w:t>Stimulation</w:t>
            </w:r>
          </w:p>
        </w:tc>
        <w:tc>
          <w:tcPr>
            <w:tcW w:w="1965" w:type="dxa"/>
            <w:shd w:val="clear" w:color="auto" w:fill="auto"/>
            <w:vAlign w:val="bottom"/>
          </w:tcPr>
          <w:p w14:paraId="4C831CE8" w14:textId="1FFE7B57" w:rsidR="00D4666B" w:rsidRPr="00EF3292" w:rsidRDefault="00397078" w:rsidP="00D73EFD">
            <w:pPr>
              <w:pStyle w:val="MDPI42tablebody"/>
            </w:pPr>
            <w:ins w:id="1969" w:author="Pečnik, Klemen" w:date="2022-09-23T21:30:00Z">
              <w:r>
                <w:rPr>
                  <w:rFonts w:cs="Calibri"/>
                  <w:sz w:val="22"/>
                  <w:szCs w:val="22"/>
                </w:rPr>
                <w:t>1</w:t>
              </w:r>
              <w:r w:rsidR="00DF2B42">
                <w:rPr>
                  <w:rFonts w:cs="Calibri"/>
                  <w:sz w:val="22"/>
                  <w:szCs w:val="22"/>
                </w:rPr>
                <w:t>.</w:t>
              </w:r>
              <w:r>
                <w:rPr>
                  <w:rFonts w:cs="Calibri"/>
                  <w:sz w:val="22"/>
                  <w:szCs w:val="22"/>
                </w:rPr>
                <w:t>208</w:t>
              </w:r>
            </w:ins>
            <w:del w:id="1970" w:author="Pečnik, Klemen" w:date="2022-09-23T21:30:00Z">
              <w:r w:rsidR="00D4666B" w:rsidRPr="00EF3292">
                <w:rPr>
                  <w:rFonts w:cs="Calibri"/>
                  <w:sz w:val="22"/>
                  <w:szCs w:val="22"/>
                </w:rPr>
                <w:delText>0</w:delText>
              </w:r>
              <w:r w:rsidR="00D4666B">
                <w:rPr>
                  <w:rFonts w:cs="Calibri"/>
                  <w:sz w:val="22"/>
                  <w:szCs w:val="22"/>
                </w:rPr>
                <w:delText>.825</w:delText>
              </w:r>
            </w:del>
          </w:p>
        </w:tc>
        <w:tc>
          <w:tcPr>
            <w:tcW w:w="1965" w:type="dxa"/>
            <w:vAlign w:val="bottom"/>
          </w:tcPr>
          <w:p w14:paraId="5CF8D6C8" w14:textId="00CE766D" w:rsidR="00D4666B" w:rsidRPr="00EF3292" w:rsidRDefault="006A47E8" w:rsidP="00D73EFD">
            <w:pPr>
              <w:pStyle w:val="MDPI42tablebody"/>
              <w:rPr>
                <w:rFonts w:eastAsia="Calibri"/>
              </w:rPr>
            </w:pPr>
            <w:ins w:id="1971" w:author="Pečnik, Klemen" w:date="2022-09-23T21:30:00Z">
              <w:r>
                <w:rPr>
                  <w:rFonts w:cs="Calibri"/>
                  <w:sz w:val="22"/>
                  <w:szCs w:val="22"/>
                </w:rPr>
                <w:t>1</w:t>
              </w:r>
              <w:r w:rsidR="00DF2B42">
                <w:rPr>
                  <w:rFonts w:cs="Calibri"/>
                  <w:sz w:val="22"/>
                  <w:szCs w:val="22"/>
                </w:rPr>
                <w:t>.</w:t>
              </w:r>
              <w:r>
                <w:rPr>
                  <w:rFonts w:cs="Calibri"/>
                  <w:sz w:val="22"/>
                  <w:szCs w:val="22"/>
                </w:rPr>
                <w:t>298</w:t>
              </w:r>
            </w:ins>
            <w:del w:id="1972" w:author="Pečnik, Klemen" w:date="2022-09-23T21:30:00Z">
              <w:r w:rsidR="00D4666B" w:rsidRPr="00EF3292">
                <w:rPr>
                  <w:rFonts w:cs="Calibri"/>
                  <w:sz w:val="22"/>
                  <w:szCs w:val="22"/>
                </w:rPr>
                <w:delText>0</w:delText>
              </w:r>
              <w:r w:rsidR="00D4666B">
                <w:rPr>
                  <w:rFonts w:cs="Calibri"/>
                  <w:sz w:val="22"/>
                  <w:szCs w:val="22"/>
                </w:rPr>
                <w:delText>.715</w:delText>
              </w:r>
            </w:del>
          </w:p>
        </w:tc>
        <w:tc>
          <w:tcPr>
            <w:tcW w:w="1965" w:type="dxa"/>
            <w:shd w:val="clear" w:color="auto" w:fill="auto"/>
            <w:vAlign w:val="bottom"/>
          </w:tcPr>
          <w:p w14:paraId="5154A314" w14:textId="0BA1E175" w:rsidR="00D4666B" w:rsidRPr="00EF3292" w:rsidRDefault="00D4666B" w:rsidP="00D73EFD">
            <w:pPr>
              <w:pStyle w:val="MDPI42tablebody"/>
            </w:pPr>
            <w:r w:rsidRPr="00EF3292">
              <w:rPr>
                <w:rFonts w:cs="Calibri"/>
                <w:sz w:val="22"/>
                <w:szCs w:val="22"/>
              </w:rPr>
              <w:t>0</w:t>
            </w:r>
            <w:r>
              <w:rPr>
                <w:rFonts w:cs="Calibri"/>
                <w:sz w:val="22"/>
                <w:szCs w:val="22"/>
              </w:rPr>
              <w:t>.</w:t>
            </w:r>
            <w:ins w:id="1973" w:author="Pečnik, Klemen" w:date="2022-09-23T21:30:00Z">
              <w:r w:rsidR="000A6430">
                <w:rPr>
                  <w:rFonts w:cs="Calibri"/>
                  <w:sz w:val="22"/>
                  <w:szCs w:val="22"/>
                </w:rPr>
                <w:t>090</w:t>
              </w:r>
            </w:ins>
            <w:del w:id="1974" w:author="Pečnik, Klemen" w:date="2022-09-23T21:30:00Z">
              <w:r>
                <w:rPr>
                  <w:rFonts w:cs="Calibri"/>
                  <w:sz w:val="22"/>
                  <w:szCs w:val="22"/>
                </w:rPr>
                <w:delText>456</w:delText>
              </w:r>
            </w:del>
          </w:p>
        </w:tc>
      </w:tr>
      <w:tr w:rsidR="00D4666B" w:rsidRPr="00213781" w14:paraId="54917AF4" w14:textId="77777777" w:rsidTr="00D73EFD">
        <w:tc>
          <w:tcPr>
            <w:tcW w:w="1964" w:type="dxa"/>
            <w:shd w:val="clear" w:color="auto" w:fill="auto"/>
          </w:tcPr>
          <w:p w14:paraId="3DDF5879" w14:textId="77777777" w:rsidR="00D4666B" w:rsidRPr="00AD1525" w:rsidRDefault="00D4666B">
            <w:pPr>
              <w:pStyle w:val="MDPI42tablebody"/>
              <w:spacing w:line="240" w:lineRule="auto"/>
              <w:rPr>
                <w:color w:val="000000" w:themeColor="text1"/>
                <w:lang w:val="en-GB"/>
              </w:rPr>
              <w:pPrChange w:id="1975" w:author="Pečnik, Klemen" w:date="2022-09-23T21:29:00Z">
                <w:pPr>
                  <w:pStyle w:val="MDPI42tablebody"/>
                </w:pPr>
              </w:pPrChange>
            </w:pPr>
            <w:r>
              <w:rPr>
                <w:color w:val="000000" w:themeColor="text1"/>
                <w:lang w:val="en-GB"/>
              </w:rPr>
              <w:t>Novelty</w:t>
            </w:r>
          </w:p>
        </w:tc>
        <w:tc>
          <w:tcPr>
            <w:tcW w:w="1965" w:type="dxa"/>
            <w:shd w:val="clear" w:color="auto" w:fill="auto"/>
            <w:vAlign w:val="bottom"/>
          </w:tcPr>
          <w:p w14:paraId="3C51F85E" w14:textId="5C52FF46" w:rsidR="00D4666B" w:rsidRPr="00EF3292" w:rsidRDefault="00D4666B" w:rsidP="00D73EFD">
            <w:pPr>
              <w:pStyle w:val="MDPI42tablebody"/>
            </w:pPr>
            <w:r w:rsidRPr="00EF3292">
              <w:rPr>
                <w:rFonts w:cs="Calibri"/>
                <w:sz w:val="22"/>
                <w:szCs w:val="22"/>
              </w:rPr>
              <w:t>0</w:t>
            </w:r>
            <w:r>
              <w:rPr>
                <w:rFonts w:cs="Calibri"/>
                <w:sz w:val="22"/>
                <w:szCs w:val="22"/>
              </w:rPr>
              <w:t>.</w:t>
            </w:r>
            <w:ins w:id="1976" w:author="Pečnik, Klemen" w:date="2022-09-23T21:30:00Z">
              <w:r w:rsidR="00FD4B35">
                <w:rPr>
                  <w:rFonts w:cs="Calibri"/>
                  <w:sz w:val="22"/>
                  <w:szCs w:val="22"/>
                </w:rPr>
                <w:t>8</w:t>
              </w:r>
              <w:r w:rsidR="00296546">
                <w:rPr>
                  <w:rFonts w:cs="Calibri"/>
                  <w:sz w:val="22"/>
                  <w:szCs w:val="22"/>
                </w:rPr>
                <w:t>88</w:t>
              </w:r>
            </w:ins>
            <w:del w:id="1977" w:author="Pečnik, Klemen" w:date="2022-09-23T21:30:00Z">
              <w:r>
                <w:rPr>
                  <w:rFonts w:cs="Calibri"/>
                  <w:sz w:val="22"/>
                  <w:szCs w:val="22"/>
                </w:rPr>
                <w:delText>809</w:delText>
              </w:r>
            </w:del>
          </w:p>
        </w:tc>
        <w:tc>
          <w:tcPr>
            <w:tcW w:w="1965" w:type="dxa"/>
            <w:vAlign w:val="bottom"/>
          </w:tcPr>
          <w:p w14:paraId="2FB202E5" w14:textId="7718077E" w:rsidR="00D4666B" w:rsidRPr="00EF3292" w:rsidRDefault="00D4666B" w:rsidP="00D73EFD">
            <w:pPr>
              <w:pStyle w:val="MDPI42tablebody"/>
              <w:rPr>
                <w:rFonts w:eastAsia="Calibri"/>
              </w:rPr>
            </w:pPr>
            <w:r w:rsidRPr="00EF3292">
              <w:rPr>
                <w:rFonts w:cs="Calibri"/>
                <w:sz w:val="22"/>
                <w:szCs w:val="22"/>
              </w:rPr>
              <w:t>0</w:t>
            </w:r>
            <w:r>
              <w:rPr>
                <w:rFonts w:cs="Calibri"/>
                <w:sz w:val="22"/>
                <w:szCs w:val="22"/>
              </w:rPr>
              <w:t>.</w:t>
            </w:r>
            <w:ins w:id="1978" w:author="Pečnik, Klemen" w:date="2022-09-23T21:30:00Z">
              <w:r w:rsidR="00E2650D">
                <w:rPr>
                  <w:rFonts w:cs="Calibri"/>
                  <w:sz w:val="22"/>
                  <w:szCs w:val="22"/>
                </w:rPr>
                <w:t>896</w:t>
              </w:r>
            </w:ins>
            <w:del w:id="1979" w:author="Pečnik, Klemen" w:date="2022-09-23T21:30:00Z">
              <w:r>
                <w:rPr>
                  <w:rFonts w:cs="Calibri"/>
                  <w:sz w:val="22"/>
                  <w:szCs w:val="22"/>
                </w:rPr>
                <w:delText>722</w:delText>
              </w:r>
            </w:del>
          </w:p>
        </w:tc>
        <w:tc>
          <w:tcPr>
            <w:tcW w:w="1965" w:type="dxa"/>
            <w:shd w:val="clear" w:color="auto" w:fill="auto"/>
            <w:vAlign w:val="bottom"/>
          </w:tcPr>
          <w:p w14:paraId="5B25CF60" w14:textId="6FE453DF" w:rsidR="00D4666B" w:rsidRPr="00EF3292" w:rsidRDefault="00D4666B" w:rsidP="00D73EFD">
            <w:pPr>
              <w:pStyle w:val="MDPI42tablebody"/>
            </w:pPr>
            <w:r w:rsidRPr="00EF3292">
              <w:rPr>
                <w:rFonts w:cs="Calibri"/>
                <w:sz w:val="22"/>
                <w:szCs w:val="22"/>
              </w:rPr>
              <w:t>0</w:t>
            </w:r>
            <w:r>
              <w:rPr>
                <w:rFonts w:cs="Calibri"/>
                <w:sz w:val="22"/>
                <w:szCs w:val="22"/>
              </w:rPr>
              <w:t>.</w:t>
            </w:r>
            <w:ins w:id="1980" w:author="Pečnik, Klemen" w:date="2022-09-23T21:30:00Z">
              <w:r w:rsidR="000A6430">
                <w:rPr>
                  <w:rFonts w:cs="Calibri"/>
                  <w:sz w:val="22"/>
                  <w:szCs w:val="22"/>
                </w:rPr>
                <w:t>008</w:t>
              </w:r>
            </w:ins>
            <w:del w:id="1981" w:author="Pečnik, Klemen" w:date="2022-09-23T21:30:00Z">
              <w:r>
                <w:rPr>
                  <w:rFonts w:cs="Calibri"/>
                  <w:sz w:val="22"/>
                  <w:szCs w:val="22"/>
                </w:rPr>
                <w:delText>419</w:delText>
              </w:r>
            </w:del>
          </w:p>
        </w:tc>
      </w:tr>
    </w:tbl>
    <w:p w14:paraId="6C26BDC0" w14:textId="7099806E" w:rsidR="00D4666B" w:rsidRDefault="007C302E" w:rsidP="00D4666B">
      <w:pPr>
        <w:pStyle w:val="MDPI34textspacebefore"/>
        <w:rPr>
          <w:lang w:val="en-US"/>
          <w:rPrChange w:id="1982" w:author="Pečnik, Klemen" w:date="2022-09-23T21:29:00Z">
            <w:rPr/>
          </w:rPrChange>
        </w:rPr>
      </w:pPr>
      <w:ins w:id="1983" w:author="Pečnik, Klemen" w:date="2022-09-23T21:30:00Z">
        <w:r>
          <w:t>T</w:t>
        </w:r>
        <w:r w:rsidR="00EC797D">
          <w:t>he</w:t>
        </w:r>
      </w:ins>
      <w:del w:id="1984" w:author="Pečnik, Klemen" w:date="2022-09-23T21:30:00Z">
        <w:r w:rsidR="00D4666B">
          <w:delText>While the</w:delText>
        </w:r>
      </w:del>
      <w:r w:rsidR="00D4666B">
        <w:t xml:space="preserve"> standard deviation of the UEQ </w:t>
      </w:r>
      <w:ins w:id="1985" w:author="Pečnik, Klemen" w:date="2022-09-23T21:30:00Z">
        <w:r>
          <w:t>SSL</w:t>
        </w:r>
      </w:ins>
      <w:del w:id="1986" w:author="Pečnik, Klemen" w:date="2022-09-23T21:30:00Z">
        <w:r w:rsidR="00D4666B">
          <w:delText>in sign language</w:delText>
        </w:r>
      </w:del>
      <w:r w:rsidR="00D4666B">
        <w:t xml:space="preserve"> scale results </w:t>
      </w:r>
      <w:del w:id="1987" w:author="Pečnik, Klemen" w:date="2022-09-23T22:11:00Z">
        <w:r w:rsidR="00D4666B" w:rsidDel="00725F14">
          <w:delText xml:space="preserve">varies </w:delText>
        </w:r>
      </w:del>
      <w:ins w:id="1988" w:author="Pečnik, Klemen" w:date="2022-09-23T22:11:00Z">
        <w:r w:rsidR="00725F14">
          <w:t xml:space="preserve">vary </w:t>
        </w:r>
      </w:ins>
      <w:r w:rsidR="00D4666B">
        <w:t>from 0.</w:t>
      </w:r>
      <w:ins w:id="1989" w:author="Pečnik, Klemen" w:date="2022-09-23T21:30:00Z">
        <w:r w:rsidR="005C456B">
          <w:t>888</w:t>
        </w:r>
        <w:r w:rsidR="00EC797D">
          <w:t xml:space="preserve"> (</w:t>
        </w:r>
        <w:r w:rsidR="005C456B">
          <w:t>Novelty</w:t>
        </w:r>
      </w:ins>
      <w:del w:id="1990" w:author="Pečnik, Klemen" w:date="2022-09-23T21:30:00Z">
        <w:r w:rsidR="00D4666B">
          <w:delText>704 (Efficiency</w:delText>
        </w:r>
      </w:del>
      <w:r w:rsidR="00D4666B">
        <w:t xml:space="preserve">) to </w:t>
      </w:r>
      <w:ins w:id="1991" w:author="Pečnik, Klemen" w:date="2022-09-23T21:30:00Z">
        <w:r w:rsidR="002B1266">
          <w:t>1</w:t>
        </w:r>
        <w:r w:rsidR="00EC797D">
          <w:t>.</w:t>
        </w:r>
        <w:r w:rsidR="002B1266">
          <w:t>221</w:t>
        </w:r>
        <w:r w:rsidR="00EC797D">
          <w:t xml:space="preserve"> (</w:t>
        </w:r>
        <w:r w:rsidR="002B1266">
          <w:t>Dependability</w:t>
        </w:r>
      </w:ins>
      <w:del w:id="1992" w:author="Pečnik, Klemen" w:date="2022-09-23T21:30:00Z">
        <w:r w:rsidR="00D4666B">
          <w:delText>0.825 (Stimulation</w:delText>
        </w:r>
      </w:del>
      <w:r w:rsidR="00D4666B">
        <w:t>) and of the standard UEQ from 0.</w:t>
      </w:r>
      <w:ins w:id="1993" w:author="Pečnik, Klemen" w:date="2022-09-23T21:30:00Z">
        <w:r w:rsidR="005818AC">
          <w:t>893</w:t>
        </w:r>
      </w:ins>
      <w:del w:id="1994" w:author="Pečnik, Klemen" w:date="2022-09-23T21:30:00Z">
        <w:r w:rsidR="00D4666B">
          <w:delText>664</w:delText>
        </w:r>
      </w:del>
      <w:r w:rsidR="00D4666B">
        <w:t xml:space="preserve"> (Efficiency) to </w:t>
      </w:r>
      <w:ins w:id="1995" w:author="Pečnik, Klemen" w:date="2022-09-23T21:30:00Z">
        <w:r w:rsidR="005818AC">
          <w:t>1</w:t>
        </w:r>
        <w:r w:rsidR="00EC797D">
          <w:t>.</w:t>
        </w:r>
        <w:r w:rsidR="005818AC">
          <w:t>311</w:t>
        </w:r>
      </w:ins>
      <w:del w:id="1996" w:author="Pečnik, Klemen" w:date="2022-09-23T21:30:00Z">
        <w:r w:rsidR="00D4666B">
          <w:delText>0.932</w:delText>
        </w:r>
      </w:del>
      <w:r w:rsidR="00D4666B">
        <w:t xml:space="preserve"> (Attractiveness</w:t>
      </w:r>
      <w:ins w:id="1997" w:author="Pečnik, Klemen" w:date="2022-09-23T21:30:00Z">
        <w:r>
          <w:t xml:space="preserve">). Meanwhile </w:t>
        </w:r>
        <w:r w:rsidR="00DD361C">
          <w:t>the absolute</w:t>
        </w:r>
      </w:ins>
      <w:del w:id="1998" w:author="Pečnik, Klemen" w:date="2022-09-23T21:30:00Z">
        <w:r w:rsidR="00D4666B">
          <w:delText>), it is a little bit lower for the</w:delText>
        </w:r>
      </w:del>
      <w:r w:rsidR="00D4666B">
        <w:t xml:space="preserve"> differences </w:t>
      </w:r>
      <w:ins w:id="1999" w:author="Pečnik, Klemen" w:date="2022-09-23T21:30:00Z">
        <w:r w:rsidR="00EC797D">
          <w:t>var</w:t>
        </w:r>
        <w:r w:rsidR="005818AC">
          <w:t>y</w:t>
        </w:r>
      </w:ins>
      <w:del w:id="2000" w:author="Pečnik, Klemen" w:date="2022-09-23T21:30:00Z">
        <w:r w:rsidR="00D4666B">
          <w:delText>and it varies</w:delText>
        </w:r>
      </w:del>
      <w:r w:rsidR="00D4666B">
        <w:t xml:space="preserve"> from 0.</w:t>
      </w:r>
      <w:ins w:id="2001" w:author="Pečnik, Klemen" w:date="2022-09-23T21:30:00Z">
        <w:r w:rsidR="00E428F3">
          <w:t>008</w:t>
        </w:r>
        <w:r w:rsidR="00EC797D">
          <w:t xml:space="preserve"> (</w:t>
        </w:r>
        <w:r w:rsidR="00E428F3">
          <w:t>Nove</w:t>
        </w:r>
        <w:r w:rsidR="00D82F2F">
          <w:t>lty</w:t>
        </w:r>
        <w:r w:rsidR="00EC797D">
          <w:t>) to 0.</w:t>
        </w:r>
        <w:r w:rsidR="00D82F2F">
          <w:t>147</w:t>
        </w:r>
      </w:ins>
      <w:del w:id="2002" w:author="Pečnik, Klemen" w:date="2022-09-23T21:30:00Z">
        <w:r w:rsidR="00D4666B">
          <w:delText>285</w:delText>
        </w:r>
      </w:del>
      <w:r w:rsidR="00D4666B">
        <w:t xml:space="preserve"> (Attractiveness</w:t>
      </w:r>
      <w:del w:id="2003" w:author="Pečnik, Klemen" w:date="2022-09-23T21:30:00Z">
        <w:r w:rsidR="00D4666B">
          <w:delText>) to 0.483 (Dependability</w:delText>
        </w:r>
      </w:del>
      <w:r w:rsidR="00D4666B">
        <w:t xml:space="preserve">). </w:t>
      </w:r>
    </w:p>
    <w:p w14:paraId="254A6A29" w14:textId="739849D4" w:rsidR="00D4666B" w:rsidRPr="00EE40D3" w:rsidRDefault="00D4666B" w:rsidP="00D4666B">
      <w:pPr>
        <w:pStyle w:val="MDPI34textspacebefore"/>
      </w:pPr>
      <w:r>
        <w:rPr>
          <w:lang w:val="en-US"/>
          <w:rPrChange w:id="2004" w:author="Pečnik, Klemen" w:date="2022-09-23T21:29:00Z">
            <w:rPr/>
          </w:rPrChange>
        </w:rPr>
        <w:t xml:space="preserve">Finally, to address the Theorem2, a comparison of means and confidence intervals of the UEQ scales for the adjustable interpreter are presented in graphical form in </w:t>
      </w:r>
      <w:r w:rsidRPr="00EE40D3">
        <w:fldChar w:fldCharType="begin"/>
      </w:r>
      <w:r w:rsidRPr="00EE40D3">
        <w:instrText xml:space="preserve"> REF _Ref112314330 \h  \* MERGEFORMAT </w:instrText>
      </w:r>
      <w:r w:rsidRPr="00EE40D3">
        <w:fldChar w:fldCharType="separate"/>
      </w:r>
      <w:ins w:id="2005" w:author="Pečnik, Klemen" w:date="2022-09-24T05:03:00Z">
        <w:r w:rsidR="003514C4" w:rsidRPr="003514C4">
          <w:rPr>
            <w:rPrChange w:id="2006" w:author="Pečnik, Klemen" w:date="2022-09-24T05:03:00Z">
              <w:rPr>
                <w:b/>
              </w:rPr>
            </w:rPrChange>
          </w:rPr>
          <w:t xml:space="preserve">Figure </w:t>
        </w:r>
        <w:r w:rsidR="003514C4" w:rsidRPr="003514C4">
          <w:rPr>
            <w:noProof/>
            <w:rPrChange w:id="2007" w:author="Pečnik, Klemen" w:date="2022-09-24T05:03:00Z">
              <w:rPr>
                <w:b/>
                <w:noProof/>
              </w:rPr>
            </w:rPrChange>
          </w:rPr>
          <w:t>18</w:t>
        </w:r>
      </w:ins>
      <w:del w:id="2008" w:author="Pečnik, Klemen" w:date="2022-09-24T02:58:00Z">
        <w:r w:rsidR="00321AC6" w:rsidRPr="00EE40D3" w:rsidDel="009A2E63">
          <w:delText xml:space="preserve">Figure </w:delText>
        </w:r>
      </w:del>
      <w:r w:rsidRPr="00EE40D3">
        <w:fldChar w:fldCharType="end"/>
      </w:r>
      <w:r w:rsidRPr="00EE40D3">
        <w:rPr>
          <w:lang w:val="en-US"/>
          <w:rPrChange w:id="2009" w:author="Pečnik, Klemen" w:date="2022-09-24T04:45:00Z">
            <w:rPr/>
          </w:rPrChange>
        </w:rPr>
        <w:t>.</w:t>
      </w:r>
      <w:del w:id="2010" w:author="Pečnik, Klemen" w:date="2022-09-23T21:30:00Z">
        <w:r w:rsidRPr="00EE40D3">
          <w:delText xml:space="preserve"> </w:delText>
        </w:r>
      </w:del>
    </w:p>
    <w:p w14:paraId="27ED8BE6" w14:textId="77777777" w:rsidR="00AA0EDF" w:rsidRDefault="00AA0EDF" w:rsidP="00E453A6">
      <w:pPr>
        <w:pStyle w:val="MDPI52figure"/>
        <w:jc w:val="right"/>
        <w:rPr>
          <w:ins w:id="2011" w:author="Pečnik, Klemen" w:date="2022-09-23T21:30:00Z"/>
        </w:rPr>
      </w:pPr>
      <w:ins w:id="2012" w:author="Pečnik, Klemen" w:date="2022-09-23T21:30:00Z">
        <w:r>
          <w:rPr>
            <w:noProof/>
          </w:rPr>
          <w:drawing>
            <wp:inline distT="0" distB="0" distL="0" distR="0" wp14:anchorId="5F1CC514" wp14:editId="084B796C">
              <wp:extent cx="4982210" cy="2290527"/>
              <wp:effectExtent l="0" t="0" r="8890" b="14605"/>
              <wp:docPr id="32" name="Chart 32">
                <a:extLst xmlns:a="http://schemas.openxmlformats.org/drawingml/2006/main">
                  <a:ext uri="{FF2B5EF4-FFF2-40B4-BE49-F238E27FC236}">
                    <a16:creationId xmlns:a16="http://schemas.microsoft.com/office/drawing/2014/main" id="{96DAEDAE-25AC-5D45-BFC7-F2AE3DCABAE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ins>
    </w:p>
    <w:p w14:paraId="32D760AA" w14:textId="77777777" w:rsidR="00D4666B" w:rsidRDefault="00D4666B" w:rsidP="00D4666B">
      <w:pPr>
        <w:pStyle w:val="MDPI52figure"/>
        <w:jc w:val="right"/>
        <w:rPr>
          <w:del w:id="2013" w:author="Pečnik, Klemen" w:date="2022-09-23T21:30:00Z"/>
        </w:rPr>
      </w:pPr>
      <w:del w:id="2014" w:author="Pečnik, Klemen" w:date="2022-09-23T21:30:00Z">
        <w:r>
          <w:rPr>
            <w:noProof/>
          </w:rPr>
          <w:drawing>
            <wp:inline distT="0" distB="0" distL="0" distR="0" wp14:anchorId="43A6500C" wp14:editId="527DDB9B">
              <wp:extent cx="4982210" cy="1980000"/>
              <wp:effectExtent l="0" t="0" r="8890" b="1270"/>
              <wp:docPr id="5" name="Chart 5">
                <a:extLst xmlns:a="http://schemas.openxmlformats.org/drawingml/2006/main">
                  <a:ext uri="{FF2B5EF4-FFF2-40B4-BE49-F238E27FC236}">
                    <a16:creationId xmlns:a16="http://schemas.microsoft.com/office/drawing/2014/main" id="{E322D8C3-AF89-84C3-0EDF-FC13B5CB9EF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inline>
          </w:drawing>
        </w:r>
      </w:del>
    </w:p>
    <w:p w14:paraId="0BA43553" w14:textId="52FDA0BE" w:rsidR="00D4666B" w:rsidRDefault="00D4666B" w:rsidP="00D4666B">
      <w:pPr>
        <w:pStyle w:val="MDPI51figurecaption"/>
      </w:pPr>
      <w:bookmarkStart w:id="2015" w:name="_Ref112314330"/>
      <w:bookmarkStart w:id="2016" w:name="_Ref112314296"/>
      <w:r w:rsidRPr="002772C6">
        <w:rPr>
          <w:b/>
        </w:rPr>
        <w:t xml:space="preserve">Figure </w:t>
      </w:r>
      <w:r w:rsidRPr="002772C6">
        <w:rPr>
          <w:b/>
          <w:bCs w:val="0"/>
        </w:rPr>
        <w:fldChar w:fldCharType="begin"/>
      </w:r>
      <w:r w:rsidRPr="002772C6">
        <w:rPr>
          <w:b/>
        </w:rPr>
        <w:instrText xml:space="preserve"> SEQ Figure \* ARABIC </w:instrText>
      </w:r>
      <w:r w:rsidRPr="002772C6">
        <w:rPr>
          <w:b/>
          <w:bCs w:val="0"/>
        </w:rPr>
        <w:fldChar w:fldCharType="separate"/>
      </w:r>
      <w:ins w:id="2017" w:author="Pečnik, Klemen" w:date="2022-09-24T05:03:00Z">
        <w:r w:rsidR="003514C4">
          <w:rPr>
            <w:b/>
            <w:noProof/>
          </w:rPr>
          <w:t>18</w:t>
        </w:r>
      </w:ins>
      <w:r w:rsidRPr="002772C6">
        <w:rPr>
          <w:b/>
          <w:bCs w:val="0"/>
        </w:rPr>
        <w:fldChar w:fldCharType="end"/>
      </w:r>
      <w:bookmarkEnd w:id="2015"/>
      <w:r w:rsidRPr="002772C6">
        <w:rPr>
          <w:b/>
        </w:rPr>
        <w:t>.</w:t>
      </w:r>
      <w:r>
        <w:t xml:space="preserve"> </w:t>
      </w:r>
      <w:r w:rsidRPr="0072480C">
        <w:t xml:space="preserve">Comparison of UEQ results </w:t>
      </w:r>
      <w:r>
        <w:t xml:space="preserve">between </w:t>
      </w:r>
      <w:del w:id="2018" w:author="Pečnik, Klemen" w:date="2022-09-23T21:30:00Z">
        <w:r>
          <w:delText xml:space="preserve">standard </w:delText>
        </w:r>
      </w:del>
      <w:r>
        <w:t xml:space="preserve">UEQ </w:t>
      </w:r>
      <w:ins w:id="2019" w:author="Pečnik, Klemen" w:date="2022-09-23T21:30:00Z">
        <w:r w:rsidR="00EC67C1">
          <w:t xml:space="preserve">TXT </w:t>
        </w:r>
      </w:ins>
      <w:r>
        <w:t xml:space="preserve">and UEQ </w:t>
      </w:r>
      <w:ins w:id="2020" w:author="Pečnik, Klemen" w:date="2022-09-23T21:30:00Z">
        <w:r w:rsidR="00E222AD">
          <w:t>SSL</w:t>
        </w:r>
      </w:ins>
      <w:del w:id="2021" w:author="Pečnik, Klemen" w:date="2022-09-23T21:30:00Z">
        <w:r>
          <w:delText>in sign language</w:delText>
        </w:r>
      </w:del>
      <w:r w:rsidRPr="0072480C">
        <w:t xml:space="preserve"> for </w:t>
      </w:r>
      <w:r>
        <w:t xml:space="preserve">the </w:t>
      </w:r>
      <w:r w:rsidRPr="0072480C">
        <w:t xml:space="preserve">adjustable </w:t>
      </w:r>
      <w:r>
        <w:t>interpreter</w:t>
      </w:r>
      <w:bookmarkEnd w:id="2016"/>
    </w:p>
    <w:p w14:paraId="359E6348" w14:textId="0559C172" w:rsidR="00D4666B" w:rsidRDefault="00D4666B" w:rsidP="00D4666B">
      <w:pPr>
        <w:pStyle w:val="MDPI34textspacebefore"/>
      </w:pPr>
      <w:r>
        <w:t xml:space="preserve">The same comparison of the </w:t>
      </w:r>
      <w:del w:id="2022" w:author="Pečnik, Klemen" w:date="2022-09-23T21:30:00Z">
        <w:r>
          <w:delText xml:space="preserve">standard </w:delText>
        </w:r>
      </w:del>
      <w:r>
        <w:t xml:space="preserve">UEQ </w:t>
      </w:r>
      <w:ins w:id="2023" w:author="Pečnik, Klemen" w:date="2022-09-23T21:30:00Z">
        <w:r w:rsidR="00EC67C1">
          <w:t>TXT</w:t>
        </w:r>
        <w:r w:rsidR="009A433C">
          <w:t xml:space="preserve"> </w:t>
        </w:r>
      </w:ins>
      <w:r>
        <w:t xml:space="preserve">and UEQ </w:t>
      </w:r>
      <w:ins w:id="2024" w:author="Pečnik, Klemen" w:date="2022-09-23T21:30:00Z">
        <w:r w:rsidR="00AA0EDF">
          <w:t>SSL</w:t>
        </w:r>
      </w:ins>
      <w:del w:id="2025" w:author="Pečnik, Klemen" w:date="2022-09-23T21:30:00Z">
        <w:r>
          <w:delText>in sign language</w:delText>
        </w:r>
      </w:del>
      <w:r>
        <w:t xml:space="preserve"> for the virtual interpreter can be observed in </w:t>
      </w:r>
      <w:r w:rsidRPr="0053545C">
        <w:fldChar w:fldCharType="begin"/>
      </w:r>
      <w:r w:rsidRPr="0053545C">
        <w:instrText xml:space="preserve"> REF _Ref112314535 \h  \* MERGEFORMAT </w:instrText>
      </w:r>
      <w:r w:rsidRPr="0053545C">
        <w:fldChar w:fldCharType="separate"/>
      </w:r>
      <w:ins w:id="2026" w:author="Pečnik, Klemen" w:date="2022-09-24T05:03:00Z">
        <w:r w:rsidR="003514C4" w:rsidRPr="0053545C">
          <w:rPr>
            <w:rPrChange w:id="2027" w:author="Juvan, Žana" w:date="2022-09-26T08:46:00Z">
              <w:rPr>
                <w:b/>
              </w:rPr>
            </w:rPrChange>
          </w:rPr>
          <w:t xml:space="preserve">Figure </w:t>
        </w:r>
        <w:r w:rsidR="003514C4" w:rsidRPr="0053545C">
          <w:rPr>
            <w:noProof/>
            <w:rPrChange w:id="2028" w:author="Juvan, Žana" w:date="2022-09-26T08:46:00Z">
              <w:rPr>
                <w:b/>
                <w:noProof/>
              </w:rPr>
            </w:rPrChange>
          </w:rPr>
          <w:t>19</w:t>
        </w:r>
      </w:ins>
      <w:del w:id="2029" w:author="Pečnik, Klemen" w:date="2022-09-24T02:58:00Z">
        <w:r w:rsidR="00321AC6" w:rsidRPr="0053545C" w:rsidDel="009A2E63">
          <w:delText xml:space="preserve">Figure </w:delText>
        </w:r>
      </w:del>
      <w:r w:rsidRPr="0053545C">
        <w:fldChar w:fldCharType="end"/>
      </w:r>
      <w:r w:rsidRPr="0053545C">
        <w:t>.</w:t>
      </w:r>
      <w:del w:id="2030" w:author="Pečnik, Klemen" w:date="2022-09-23T21:30:00Z">
        <w:r>
          <w:delText xml:space="preserve"> </w:delText>
        </w:r>
      </w:del>
    </w:p>
    <w:p w14:paraId="5AEA7D95" w14:textId="77777777" w:rsidR="00AA0EDF" w:rsidRDefault="005E3196" w:rsidP="00E453A6">
      <w:pPr>
        <w:pStyle w:val="MDPI52figure"/>
        <w:jc w:val="right"/>
        <w:rPr>
          <w:ins w:id="2031" w:author="Pečnik, Klemen" w:date="2022-09-23T21:30:00Z"/>
        </w:rPr>
      </w:pPr>
      <w:ins w:id="2032" w:author="Pečnik, Klemen" w:date="2022-09-23T21:30:00Z">
        <w:r>
          <w:rPr>
            <w:noProof/>
          </w:rPr>
          <w:drawing>
            <wp:inline distT="0" distB="0" distL="0" distR="0" wp14:anchorId="70E0910C" wp14:editId="67FBCB16">
              <wp:extent cx="4982210" cy="2290527"/>
              <wp:effectExtent l="0" t="0" r="8890" b="14605"/>
              <wp:docPr id="33" name="Chart 33">
                <a:extLst xmlns:a="http://schemas.openxmlformats.org/drawingml/2006/main">
                  <a:ext uri="{FF2B5EF4-FFF2-40B4-BE49-F238E27FC236}">
                    <a16:creationId xmlns:a16="http://schemas.microsoft.com/office/drawing/2014/main" id="{C80A9CE4-572D-3246-BB7A-40AC3076C66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ins>
    </w:p>
    <w:p w14:paraId="1853887E" w14:textId="77777777" w:rsidR="00D4666B" w:rsidRDefault="00D4666B" w:rsidP="00D4666B">
      <w:pPr>
        <w:pStyle w:val="MDPI52figure"/>
        <w:jc w:val="right"/>
        <w:rPr>
          <w:del w:id="2033" w:author="Pečnik, Klemen" w:date="2022-09-23T21:30:00Z"/>
        </w:rPr>
      </w:pPr>
      <w:del w:id="2034" w:author="Pečnik, Klemen" w:date="2022-09-23T21:30:00Z">
        <w:r>
          <w:rPr>
            <w:noProof/>
          </w:rPr>
          <w:drawing>
            <wp:inline distT="0" distB="0" distL="0" distR="0" wp14:anchorId="32F49119" wp14:editId="41AAECB3">
              <wp:extent cx="4986000" cy="1980000"/>
              <wp:effectExtent l="0" t="0" r="5715" b="1270"/>
              <wp:docPr id="6" name="Chart 6">
                <a:extLst xmlns:a="http://schemas.openxmlformats.org/drawingml/2006/main">
                  <a:ext uri="{FF2B5EF4-FFF2-40B4-BE49-F238E27FC236}">
                    <a16:creationId xmlns:a16="http://schemas.microsoft.com/office/drawing/2014/main" id="{EA6B2B10-936F-403D-93E5-2AF853A20FE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del>
    </w:p>
    <w:p w14:paraId="57A7FA40" w14:textId="20737A3D" w:rsidR="00D4666B" w:rsidRDefault="00D4666B" w:rsidP="00D4666B">
      <w:pPr>
        <w:pStyle w:val="MDPI51figurecaption"/>
      </w:pPr>
      <w:bookmarkStart w:id="2035" w:name="_Ref112314535"/>
      <w:r w:rsidRPr="002772C6">
        <w:rPr>
          <w:b/>
        </w:rPr>
        <w:t xml:space="preserve">Figure </w:t>
      </w:r>
      <w:r w:rsidRPr="002772C6">
        <w:rPr>
          <w:b/>
          <w:bCs w:val="0"/>
        </w:rPr>
        <w:fldChar w:fldCharType="begin"/>
      </w:r>
      <w:r w:rsidRPr="002772C6">
        <w:rPr>
          <w:b/>
        </w:rPr>
        <w:instrText xml:space="preserve"> SEQ Figure \* ARABIC </w:instrText>
      </w:r>
      <w:r w:rsidRPr="002772C6">
        <w:rPr>
          <w:b/>
          <w:bCs w:val="0"/>
        </w:rPr>
        <w:fldChar w:fldCharType="separate"/>
      </w:r>
      <w:ins w:id="2036" w:author="Pečnik, Klemen" w:date="2022-09-24T05:03:00Z">
        <w:r w:rsidR="003514C4">
          <w:rPr>
            <w:b/>
            <w:noProof/>
          </w:rPr>
          <w:t>19</w:t>
        </w:r>
      </w:ins>
      <w:r w:rsidRPr="002772C6">
        <w:rPr>
          <w:b/>
          <w:bCs w:val="0"/>
        </w:rPr>
        <w:fldChar w:fldCharType="end"/>
      </w:r>
      <w:bookmarkEnd w:id="2035"/>
      <w:r w:rsidRPr="002772C6">
        <w:rPr>
          <w:b/>
        </w:rPr>
        <w:t>.</w:t>
      </w:r>
      <w:r>
        <w:t xml:space="preserve"> </w:t>
      </w:r>
      <w:r w:rsidRPr="005C2105">
        <w:t xml:space="preserve">Comparison of UEQ results </w:t>
      </w:r>
      <w:r>
        <w:t xml:space="preserve">between </w:t>
      </w:r>
      <w:del w:id="2037" w:author="Pečnik, Klemen" w:date="2022-09-23T21:30:00Z">
        <w:r>
          <w:delText xml:space="preserve">standard </w:delText>
        </w:r>
      </w:del>
      <w:r>
        <w:t xml:space="preserve">UEQ </w:t>
      </w:r>
      <w:ins w:id="2038" w:author="Pečnik, Klemen" w:date="2022-09-23T21:30:00Z">
        <w:r w:rsidR="00975F76">
          <w:t xml:space="preserve">TXT </w:t>
        </w:r>
      </w:ins>
      <w:r>
        <w:t xml:space="preserve">and UEQ </w:t>
      </w:r>
      <w:ins w:id="2039" w:author="Pečnik, Klemen" w:date="2022-09-23T21:30:00Z">
        <w:r w:rsidR="00975F76">
          <w:t>SSL</w:t>
        </w:r>
      </w:ins>
      <w:del w:id="2040" w:author="Pečnik, Klemen" w:date="2022-09-23T21:30:00Z">
        <w:r>
          <w:delText>in sign language</w:delText>
        </w:r>
      </w:del>
      <w:r w:rsidRPr="0072480C">
        <w:t xml:space="preserve"> </w:t>
      </w:r>
      <w:r w:rsidRPr="005C2105">
        <w:t xml:space="preserve">for </w:t>
      </w:r>
      <w:ins w:id="2041" w:author="Pečnik, Klemen" w:date="2022-09-23T21:30:00Z">
        <w:r w:rsidR="00E222AD">
          <w:t xml:space="preserve">the </w:t>
        </w:r>
      </w:ins>
      <w:r w:rsidRPr="005C2105">
        <w:t xml:space="preserve">virtual </w:t>
      </w:r>
      <w:r>
        <w:t>interpreter</w:t>
      </w:r>
    </w:p>
    <w:p w14:paraId="62385718" w14:textId="77777777" w:rsidR="00D4666B" w:rsidRPr="003A7E52" w:rsidRDefault="00D4666B" w:rsidP="00D4666B">
      <w:pPr>
        <w:pStyle w:val="MDPI34textspacebefore"/>
      </w:pPr>
      <w:r>
        <w:t>The values of means and their corresponding confidence intervals are in both cases coequal, except for the Dependability scale</w:t>
      </w:r>
      <w:del w:id="2042" w:author="Pečnik, Klemen" w:date="2022-09-23T21:30:00Z">
        <w:r>
          <w:delText>,</w:delText>
        </w:r>
      </w:del>
      <w:r>
        <w:t xml:space="preserve"> where, as already mentioned, participants had issues with understanding some of the statements.</w:t>
      </w:r>
    </w:p>
    <w:p w14:paraId="26721880" w14:textId="61A5CC1D" w:rsidR="00D4666B" w:rsidRDefault="00D4666B" w:rsidP="00D4666B">
      <w:pPr>
        <w:pStyle w:val="MDPI82proof"/>
        <w:spacing w:before="120"/>
        <w:rPr>
          <w:color w:val="000000" w:themeColor="text1"/>
          <w:lang w:val="en-GB"/>
        </w:rPr>
      </w:pPr>
      <w:r w:rsidRPr="006E0BB5">
        <w:rPr>
          <w:b/>
          <w:lang w:val="en-GB"/>
        </w:rPr>
        <w:t xml:space="preserve">Proof of Theorem </w:t>
      </w:r>
      <w:r>
        <w:rPr>
          <w:b/>
          <w:lang w:val="en-GB"/>
        </w:rPr>
        <w:t>2</w:t>
      </w:r>
      <w:r w:rsidRPr="006E0BB5">
        <w:rPr>
          <w:b/>
          <w:lang w:val="en-GB"/>
        </w:rPr>
        <w:t>.</w:t>
      </w:r>
      <w:r>
        <w:rPr>
          <w:lang w:val="en-GB"/>
        </w:rPr>
        <w:t xml:space="preserve"> </w:t>
      </w:r>
      <w:r w:rsidRPr="00A87EA3">
        <w:rPr>
          <w:lang w:val="en-GB"/>
        </w:rPr>
        <w:t xml:space="preserve">The </w:t>
      </w:r>
      <w:r>
        <w:rPr>
          <w:lang w:val="en-GB"/>
        </w:rPr>
        <w:t xml:space="preserve">comparison of </w:t>
      </w:r>
      <w:ins w:id="2043" w:author="Pečnik, Klemen" w:date="2022-09-23T21:30:00Z">
        <w:r w:rsidR="003B2E6A">
          <w:rPr>
            <w:lang w:val="en-GB"/>
          </w:rPr>
          <w:t>the</w:t>
        </w:r>
        <w:r w:rsidR="00633D69">
          <w:rPr>
            <w:lang w:val="en-GB"/>
          </w:rPr>
          <w:t xml:space="preserve"> </w:t>
        </w:r>
      </w:ins>
      <w:r>
        <w:rPr>
          <w:lang w:val="en-GB"/>
        </w:rPr>
        <w:t xml:space="preserve">UEQ scale results between </w:t>
      </w:r>
      <w:del w:id="2044" w:author="Pečnik, Klemen" w:date="2022-09-24T03:35:00Z">
        <w:r w:rsidDel="003646DC">
          <w:rPr>
            <w:lang w:val="en-GB"/>
          </w:rPr>
          <w:delText xml:space="preserve">the </w:delText>
        </w:r>
      </w:del>
      <w:del w:id="2045" w:author="Pečnik, Klemen" w:date="2022-09-23T21:30:00Z">
        <w:r>
          <w:rPr>
            <w:lang w:val="en-GB"/>
          </w:rPr>
          <w:delText xml:space="preserve">standard </w:delText>
        </w:r>
      </w:del>
      <w:r>
        <w:rPr>
          <w:lang w:val="en-GB"/>
        </w:rPr>
        <w:t xml:space="preserve">UEQ </w:t>
      </w:r>
      <w:ins w:id="2046" w:author="Pečnik, Klemen" w:date="2022-09-23T21:30:00Z">
        <w:r w:rsidR="00A50206">
          <w:rPr>
            <w:lang w:val="en-GB"/>
          </w:rPr>
          <w:t>TXT</w:t>
        </w:r>
        <w:r w:rsidR="003A7E52">
          <w:rPr>
            <w:lang w:val="en-GB"/>
          </w:rPr>
          <w:t xml:space="preserve"> </w:t>
        </w:r>
      </w:ins>
      <w:r>
        <w:rPr>
          <w:lang w:val="en-GB"/>
        </w:rPr>
        <w:t xml:space="preserve">and UEQ </w:t>
      </w:r>
      <w:ins w:id="2047" w:author="Pečnik, Klemen" w:date="2022-09-23T21:30:00Z">
        <w:r w:rsidR="003B2E6A">
          <w:rPr>
            <w:lang w:val="en-GB"/>
          </w:rPr>
          <w:t>SSL</w:t>
        </w:r>
      </w:ins>
      <w:del w:id="2048" w:author="Pečnik, Klemen" w:date="2022-09-23T21:30:00Z">
        <w:r>
          <w:rPr>
            <w:lang w:val="en-GB"/>
          </w:rPr>
          <w:delText>in sign language</w:delText>
        </w:r>
      </w:del>
      <w:r>
        <w:rPr>
          <w:lang w:val="en-GB"/>
        </w:rPr>
        <w:t xml:space="preserve"> have shown that they were significantly close. Due to the representation and interpretation of </w:t>
      </w:r>
      <w:ins w:id="2049" w:author="Pečnik, Klemen" w:date="2022-09-23T21:30:00Z">
        <w:r w:rsidR="003B2E6A">
          <w:rPr>
            <w:lang w:val="en-GB"/>
          </w:rPr>
          <w:t xml:space="preserve">the </w:t>
        </w:r>
      </w:ins>
      <w:r>
        <w:rPr>
          <w:lang w:val="en-GB"/>
        </w:rPr>
        <w:t xml:space="preserve">UEQ results it can be concluded that the UEQ </w:t>
      </w:r>
      <w:ins w:id="2050" w:author="Pečnik, Klemen" w:date="2022-09-23T21:30:00Z">
        <w:r w:rsidR="00554B93">
          <w:rPr>
            <w:lang w:val="en-GB"/>
          </w:rPr>
          <w:t>SSL</w:t>
        </w:r>
      </w:ins>
      <w:del w:id="2051" w:author="Pečnik, Klemen" w:date="2022-09-23T21:30:00Z">
        <w:r>
          <w:rPr>
            <w:lang w:val="en-GB"/>
          </w:rPr>
          <w:delText>in sign language</w:delText>
        </w:r>
      </w:del>
      <w:r>
        <w:rPr>
          <w:lang w:val="en-GB"/>
        </w:rPr>
        <w:t xml:space="preserve"> would return comparable results as </w:t>
      </w:r>
      <w:del w:id="2052" w:author="Pečnik, Klemen" w:date="2022-09-24T03:35:00Z">
        <w:r w:rsidDel="00606D14">
          <w:rPr>
            <w:lang w:val="en-GB"/>
          </w:rPr>
          <w:delText>the textual one</w:delText>
        </w:r>
      </w:del>
      <w:ins w:id="2053" w:author="Pečnik, Klemen" w:date="2022-09-24T03:35:00Z">
        <w:r w:rsidR="00606D14">
          <w:rPr>
            <w:lang w:val="en-GB"/>
          </w:rPr>
          <w:t>UEQ TXT</w:t>
        </w:r>
      </w:ins>
      <w:r w:rsidRPr="00A87EA3">
        <w:rPr>
          <w:lang w:val="en-GB"/>
        </w:rPr>
        <w:t>.</w:t>
      </w:r>
      <w:r>
        <w:rPr>
          <w:lang w:val="en-GB"/>
        </w:rPr>
        <w:t xml:space="preserve"> </w:t>
      </w:r>
      <w:r w:rsidRPr="00A57FD5">
        <w:rPr>
          <w:color w:val="000000" w:themeColor="text1"/>
          <w:lang w:val="en-GB"/>
        </w:rPr>
        <w:t>□</w:t>
      </w:r>
    </w:p>
    <w:p w14:paraId="0222A5BE" w14:textId="77777777" w:rsidR="00D4666B" w:rsidRPr="00213781" w:rsidRDefault="00D4666B">
      <w:pPr>
        <w:pStyle w:val="MDPI22heading2"/>
        <w:rPr>
          <w:lang w:val="en-GB"/>
        </w:rPr>
      </w:pPr>
      <w:r>
        <w:rPr>
          <w:lang w:val="en-GB"/>
        </w:rPr>
        <w:t>Evaluation of participants’ preference of the UEQ version</w:t>
      </w:r>
    </w:p>
    <w:p w14:paraId="063D2931" w14:textId="6D1CE5B4" w:rsidR="00D4666B" w:rsidRDefault="00B22B57" w:rsidP="00D4666B">
      <w:pPr>
        <w:pStyle w:val="MDPI34textspacebefore"/>
      </w:pPr>
      <w:ins w:id="2054" w:author="Pečnik, Klemen" w:date="2022-09-23T21:30:00Z">
        <w:r w:rsidDel="003D0F81">
          <w:t xml:space="preserve"> </w:t>
        </w:r>
        <w:r w:rsidR="00227122">
          <w:t>Considering</w:t>
        </w:r>
      </w:ins>
      <w:del w:id="2055" w:author="Pečnik, Klemen" w:date="2022-09-23T21:30:00Z">
        <w:r w:rsidR="00D4666B">
          <w:delText>Other results and information, obtained through a structured interview after</w:delText>
        </w:r>
      </w:del>
      <w:r w:rsidR="00D4666B">
        <w:t xml:space="preserve"> the </w:t>
      </w:r>
      <w:del w:id="2056" w:author="Pečnik, Klemen" w:date="2022-09-23T21:30:00Z">
        <w:r w:rsidR="00D4666B">
          <w:delText xml:space="preserve">evaluations, have shown that all of the deaf participants, involved in this study, would like to use the evaluated solutions daily and that all of them believe that early inclusion of deaf users is beneficial to the development process of any solution. The </w:delText>
        </w:r>
      </w:del>
      <w:r w:rsidR="00D4666B">
        <w:t xml:space="preserve">analysis of </w:t>
      </w:r>
      <w:ins w:id="2057" w:author="Pečnik, Klemen" w:date="2022-09-23T21:30:00Z">
        <w:r w:rsidR="00E533C0">
          <w:t xml:space="preserve">the </w:t>
        </w:r>
      </w:ins>
      <w:r w:rsidR="00D4666B">
        <w:t xml:space="preserve">demographic data </w:t>
      </w:r>
      <w:ins w:id="2058" w:author="Pečnik, Klemen" w:date="2022-09-23T21:30:00Z">
        <w:r w:rsidR="000D2816">
          <w:t xml:space="preserve">and comments from the participants </w:t>
        </w:r>
      </w:ins>
      <w:r w:rsidR="00D4666B">
        <w:t>relating to the UEQ results</w:t>
      </w:r>
      <w:del w:id="2059" w:author="Pečnik, Klemen" w:date="2022-09-23T21:30:00Z">
        <w:r w:rsidR="00D4666B">
          <w:delText>,</w:delText>
        </w:r>
      </w:del>
      <w:r w:rsidR="00D4666B">
        <w:t xml:space="preserve"> it can be concluded that </w:t>
      </w:r>
      <w:ins w:id="2060" w:author="Pečnik, Klemen" w:date="2022-09-23T21:30:00Z">
        <w:r w:rsidR="00227122">
          <w:t xml:space="preserve">a </w:t>
        </w:r>
      </w:ins>
      <w:r w:rsidR="00D4666B">
        <w:t xml:space="preserve">UEQ </w:t>
      </w:r>
      <w:ins w:id="2061" w:author="Pečnik, Klemen" w:date="2022-09-23T21:30:00Z">
        <w:r w:rsidR="00A50206">
          <w:t>SSL</w:t>
        </w:r>
      </w:ins>
      <w:del w:id="2062" w:author="Pečnik, Klemen" w:date="2022-09-23T21:30:00Z">
        <w:r w:rsidR="00D4666B">
          <w:delText>in sign language</w:delText>
        </w:r>
      </w:del>
      <w:r w:rsidR="00D4666B">
        <w:t xml:space="preserve"> would mean a lot to the participants with lower education, especially for those who could not read. </w:t>
      </w:r>
      <w:ins w:id="2063" w:author="Pečnik, Klemen" w:date="2022-09-23T21:30:00Z">
        <w:r w:rsidR="004876A6">
          <w:t>O</w:t>
        </w:r>
        <w:r w:rsidR="00466926">
          <w:t>nly</w:t>
        </w:r>
      </w:ins>
      <w:del w:id="2064" w:author="Pečnik, Klemen" w:date="2022-09-23T21:30:00Z">
        <w:r w:rsidR="00D4666B">
          <w:delText>Although only 2 participants could not read, only</w:delText>
        </w:r>
      </w:del>
      <w:r w:rsidR="00D4666B">
        <w:t xml:space="preserve"> one of </w:t>
      </w:r>
      <w:del w:id="2065" w:author="Pečnik, Klemen" w:date="2022-09-23T21:30:00Z">
        <w:r w:rsidR="00D4666B">
          <w:delText xml:space="preserve">all </w:delText>
        </w:r>
      </w:del>
      <w:r w:rsidR="00D4666B">
        <w:t xml:space="preserve">the participants did not find </w:t>
      </w:r>
      <w:ins w:id="2066" w:author="Pečnik, Klemen" w:date="2022-09-24T03:35:00Z">
        <w:r w:rsidR="00606D14">
          <w:t>the</w:t>
        </w:r>
      </w:ins>
      <w:ins w:id="2067" w:author="Pečnik, Klemen" w:date="2022-09-23T21:30:00Z">
        <w:r w:rsidR="00123DB8">
          <w:t xml:space="preserve"> </w:t>
        </w:r>
      </w:ins>
      <w:r w:rsidR="00D4666B">
        <w:t xml:space="preserve">UEQ </w:t>
      </w:r>
      <w:ins w:id="2068" w:author="Pečnik, Klemen" w:date="2022-09-23T21:30:00Z">
        <w:r w:rsidR="00A50206">
          <w:t>SSL</w:t>
        </w:r>
      </w:ins>
      <w:del w:id="2069" w:author="Pečnik, Klemen" w:date="2022-09-23T21:30:00Z">
        <w:r w:rsidR="00D4666B">
          <w:delText>in sign language</w:delText>
        </w:r>
      </w:del>
      <w:r w:rsidR="00D4666B">
        <w:t xml:space="preserve"> beneficial, while all other participants stated that they would prefer the UEQ </w:t>
      </w:r>
      <w:ins w:id="2070" w:author="Pečnik, Klemen" w:date="2022-09-23T21:30:00Z">
        <w:r w:rsidR="00A50206">
          <w:t>SSL</w:t>
        </w:r>
      </w:ins>
      <w:del w:id="2071" w:author="Pečnik, Klemen" w:date="2022-09-23T21:30:00Z">
        <w:r w:rsidR="00D4666B">
          <w:delText>in sign language</w:delText>
        </w:r>
      </w:del>
      <w:r w:rsidR="00D4666B">
        <w:t xml:space="preserve"> or a combination of both</w:t>
      </w:r>
      <w:del w:id="2072" w:author="Pečnik, Klemen" w:date="2022-09-24T03:36:00Z">
        <w:r w:rsidR="00D4666B" w:rsidDel="00FC2E8A">
          <w:delText>,</w:delText>
        </w:r>
      </w:del>
      <w:r w:rsidR="00D4666B">
        <w:t xml:space="preserve"> to the standard UEQ </w:t>
      </w:r>
      <w:ins w:id="2073" w:author="Pečnik, Klemen" w:date="2022-09-23T21:30:00Z">
        <w:r w:rsidR="00A50206">
          <w:t>TXT</w:t>
        </w:r>
        <w:r w:rsidR="00E26C97">
          <w:t>.</w:t>
        </w:r>
        <w:r w:rsidR="006F0C3C">
          <w:t xml:space="preserve"> </w:t>
        </w:r>
        <w:r w:rsidR="004876A6">
          <w:t>The participants</w:t>
        </w:r>
      </w:ins>
      <w:del w:id="2074" w:author="Pečnik, Klemen" w:date="2022-09-23T21:30:00Z">
        <w:r w:rsidR="00D4666B">
          <w:delText>in written form only. They</w:delText>
        </w:r>
      </w:del>
      <w:r w:rsidR="00D4666B">
        <w:t xml:space="preserve"> also</w:t>
      </w:r>
      <w:ins w:id="2075" w:author="Pečnik, Klemen" w:date="2022-09-23T21:30:00Z">
        <w:r w:rsidR="004876A6">
          <w:t xml:space="preserve"> stated that they would</w:t>
        </w:r>
      </w:ins>
      <w:r w:rsidR="00D4666B">
        <w:t xml:space="preserve"> prefer to be independent during such activities and consequently sign language evaluations are needed and welcome.</w:t>
      </w:r>
      <w:ins w:id="2076" w:author="Pečnik, Klemen" w:date="2022-09-23T21:30:00Z">
        <w:r w:rsidR="00AF2828">
          <w:t xml:space="preserve"> </w:t>
        </w:r>
      </w:ins>
    </w:p>
    <w:p w14:paraId="7361F4FF" w14:textId="56663302" w:rsidR="00D4666B" w:rsidRPr="00DF510B" w:rsidRDefault="00D4666B" w:rsidP="00D4666B">
      <w:pPr>
        <w:pStyle w:val="MDPI82proof"/>
        <w:spacing w:before="120"/>
        <w:rPr>
          <w:lang w:val="en-GB"/>
        </w:rPr>
      </w:pPr>
      <w:r w:rsidRPr="006E0BB5">
        <w:rPr>
          <w:b/>
          <w:lang w:val="en-GB"/>
        </w:rPr>
        <w:t xml:space="preserve">Proof of Theorem </w:t>
      </w:r>
      <w:r>
        <w:rPr>
          <w:b/>
          <w:lang w:val="en-GB"/>
        </w:rPr>
        <w:t>3</w:t>
      </w:r>
      <w:r w:rsidRPr="006E0BB5">
        <w:rPr>
          <w:b/>
          <w:lang w:val="en-GB"/>
        </w:rPr>
        <w:t>.</w:t>
      </w:r>
      <w:r>
        <w:rPr>
          <w:lang w:val="en-GB"/>
        </w:rPr>
        <w:t xml:space="preserve"> During the interviews and discussions 95</w:t>
      </w:r>
      <w:ins w:id="2077" w:author="Pečnik, Klemen" w:date="2022-09-23T21:30:00Z">
        <w:r w:rsidR="00165697">
          <w:rPr>
            <w:lang w:val="en-GB"/>
          </w:rPr>
          <w:t xml:space="preserve"> </w:t>
        </w:r>
        <w:r w:rsidR="006F6C92">
          <w:rPr>
            <w:lang w:val="en-GB"/>
          </w:rPr>
          <w:t xml:space="preserve">% </w:t>
        </w:r>
        <w:r w:rsidR="00165697">
          <w:rPr>
            <w:lang w:val="en-GB"/>
          </w:rPr>
          <w:t>of</w:t>
        </w:r>
      </w:ins>
      <w:del w:id="2078" w:author="Pečnik, Klemen" w:date="2022-09-23T21:30:00Z">
        <w:r>
          <w:rPr>
            <w:lang w:val="en-GB"/>
          </w:rPr>
          <w:delText>%</w:delText>
        </w:r>
      </w:del>
      <w:r>
        <w:rPr>
          <w:lang w:val="en-GB"/>
        </w:rPr>
        <w:t xml:space="preserve"> participants preferred the use of </w:t>
      </w:r>
      <w:ins w:id="2079" w:author="Pečnik, Klemen" w:date="2022-09-23T21:30:00Z">
        <w:r w:rsidR="00165697">
          <w:rPr>
            <w:lang w:val="en-GB"/>
          </w:rPr>
          <w:t xml:space="preserve">the </w:t>
        </w:r>
      </w:ins>
      <w:r>
        <w:rPr>
          <w:lang w:val="en-GB"/>
        </w:rPr>
        <w:t xml:space="preserve">UEQ </w:t>
      </w:r>
      <w:ins w:id="2080" w:author="Pečnik, Klemen" w:date="2022-09-23T21:30:00Z">
        <w:r w:rsidR="007119AA">
          <w:rPr>
            <w:lang w:val="en-GB"/>
          </w:rPr>
          <w:t>SSL</w:t>
        </w:r>
      </w:ins>
      <w:del w:id="2081" w:author="Pečnik, Klemen" w:date="2022-09-23T21:30:00Z">
        <w:r>
          <w:rPr>
            <w:lang w:val="en-GB"/>
          </w:rPr>
          <w:delText>in sign language</w:delText>
        </w:r>
      </w:del>
      <w:r>
        <w:rPr>
          <w:lang w:val="en-GB"/>
        </w:rPr>
        <w:t xml:space="preserve"> (or a combination of UEQ </w:t>
      </w:r>
      <w:ins w:id="2082" w:author="Pečnik, Klemen" w:date="2022-09-23T21:30:00Z">
        <w:r w:rsidR="007119AA">
          <w:rPr>
            <w:lang w:val="en-GB"/>
          </w:rPr>
          <w:t>SSL</w:t>
        </w:r>
      </w:ins>
      <w:del w:id="2083" w:author="Pečnik, Klemen" w:date="2022-09-23T21:30:00Z">
        <w:r>
          <w:rPr>
            <w:lang w:val="en-GB"/>
          </w:rPr>
          <w:delText>in sign language</w:delText>
        </w:r>
      </w:del>
      <w:r>
        <w:rPr>
          <w:lang w:val="en-GB"/>
        </w:rPr>
        <w:t xml:space="preserve"> with added text) to the use of </w:t>
      </w:r>
      <w:ins w:id="2084" w:author="Pečnik, Klemen" w:date="2022-09-24T03:36:00Z">
        <w:r w:rsidR="008A27CA">
          <w:rPr>
            <w:lang w:val="en-GB"/>
          </w:rPr>
          <w:t>the</w:t>
        </w:r>
      </w:ins>
      <w:del w:id="2085" w:author="Pečnik, Klemen" w:date="2022-09-24T03:36:00Z">
        <w:r w:rsidDel="008A27CA">
          <w:rPr>
            <w:lang w:val="en-GB"/>
          </w:rPr>
          <w:delText>a</w:delText>
        </w:r>
      </w:del>
      <w:r>
        <w:rPr>
          <w:lang w:val="en-GB"/>
        </w:rPr>
        <w:t xml:space="preserve"> </w:t>
      </w:r>
      <w:del w:id="2086" w:author="Pečnik, Klemen" w:date="2022-09-23T21:30:00Z">
        <w:r>
          <w:rPr>
            <w:lang w:val="en-GB"/>
          </w:rPr>
          <w:delText xml:space="preserve">standard </w:delText>
        </w:r>
      </w:del>
      <w:r>
        <w:rPr>
          <w:lang w:val="en-GB"/>
        </w:rPr>
        <w:t xml:space="preserve">UEQ </w:t>
      </w:r>
      <w:ins w:id="2087" w:author="Pečnik, Klemen" w:date="2022-09-23T21:30:00Z">
        <w:r w:rsidR="007119AA">
          <w:rPr>
            <w:lang w:val="en-GB"/>
          </w:rPr>
          <w:t>TXT</w:t>
        </w:r>
      </w:ins>
      <w:del w:id="2088" w:author="Pečnik, Klemen" w:date="2022-09-23T21:30:00Z">
        <w:r>
          <w:rPr>
            <w:lang w:val="en-GB"/>
          </w:rPr>
          <w:delText>in text</w:delText>
        </w:r>
      </w:del>
      <w:r>
        <w:rPr>
          <w:lang w:val="en-GB"/>
        </w:rPr>
        <w:t xml:space="preserve"> only. </w:t>
      </w:r>
      <w:r w:rsidRPr="00A57FD5">
        <w:rPr>
          <w:color w:val="000000" w:themeColor="text1"/>
          <w:lang w:val="en-GB"/>
        </w:rPr>
        <w:t>□</w:t>
      </w:r>
    </w:p>
    <w:p w14:paraId="1000D450" w14:textId="77777777" w:rsidR="00D4666B" w:rsidRPr="00F6105F" w:rsidRDefault="00D4666B">
      <w:pPr>
        <w:pStyle w:val="MDPI21heading1"/>
      </w:pPr>
      <w:r w:rsidRPr="00213781">
        <w:t>Discussion</w:t>
      </w:r>
    </w:p>
    <w:p w14:paraId="0ADDCB2C" w14:textId="60B5BF26" w:rsidR="00D4666B" w:rsidRDefault="00D4666B" w:rsidP="00D4666B">
      <w:pPr>
        <w:pStyle w:val="MDPI31text"/>
        <w:rPr>
          <w:lang w:val="en-GB"/>
        </w:rPr>
      </w:pPr>
      <w:r>
        <w:rPr>
          <w:lang w:val="en-GB"/>
        </w:rPr>
        <w:t>The main goal of the presented research was to confirm the working hypothesis that t</w:t>
      </w:r>
      <w:r w:rsidRPr="00275445">
        <w:rPr>
          <w:lang w:val="en-GB"/>
        </w:rPr>
        <w:t>he results of the evaluation</w:t>
      </w:r>
      <w:r>
        <w:rPr>
          <w:lang w:val="en-GB"/>
        </w:rPr>
        <w:t>s</w:t>
      </w:r>
      <w:r w:rsidRPr="00275445">
        <w:rPr>
          <w:lang w:val="en-GB"/>
        </w:rPr>
        <w:t xml:space="preserve"> using </w:t>
      </w:r>
      <w:ins w:id="2089" w:author="Pečnik, Klemen" w:date="2022-09-24T03:37:00Z">
        <w:r w:rsidR="00246191">
          <w:rPr>
            <w:lang w:val="en-GB"/>
          </w:rPr>
          <w:t>the UEQ TXT</w:t>
        </w:r>
      </w:ins>
      <w:del w:id="2090" w:author="Pečnik, Klemen" w:date="2022-09-24T03:37:00Z">
        <w:r w:rsidRPr="00275445" w:rsidDel="00E45FAF">
          <w:rPr>
            <w:lang w:val="en-GB"/>
          </w:rPr>
          <w:delText xml:space="preserve">standard UEQ questionnaire </w:delText>
        </w:r>
      </w:del>
      <w:ins w:id="2091" w:author="Pečnik, Klemen" w:date="2022-09-23T21:30:00Z">
        <w:r w:rsidR="00486606" w:rsidRPr="00275445">
          <w:rPr>
            <w:lang w:val="en-GB"/>
          </w:rPr>
          <w:t xml:space="preserve"> </w:t>
        </w:r>
      </w:ins>
      <w:r w:rsidRPr="00275445">
        <w:rPr>
          <w:lang w:val="en-GB"/>
        </w:rPr>
        <w:t xml:space="preserve">and the </w:t>
      </w:r>
      <w:ins w:id="2092" w:author="Pečnik, Klemen" w:date="2022-09-24T03:38:00Z">
        <w:r w:rsidR="00246191">
          <w:rPr>
            <w:lang w:val="en-GB"/>
          </w:rPr>
          <w:t>UEQ SSL</w:t>
        </w:r>
      </w:ins>
      <w:del w:id="2093" w:author="Pečnik, Klemen" w:date="2022-09-23T21:30:00Z">
        <w:r w:rsidRPr="00275445">
          <w:rPr>
            <w:lang w:val="en-GB"/>
          </w:rPr>
          <w:delText>sign language</w:delText>
        </w:r>
      </w:del>
      <w:del w:id="2094" w:author="Pečnik, Klemen" w:date="2022-09-24T03:38:00Z">
        <w:r w:rsidRPr="00275445" w:rsidDel="00CC5F08">
          <w:rPr>
            <w:lang w:val="en-GB"/>
          </w:rPr>
          <w:delText xml:space="preserve"> translation of the UEQ questionnaire </w:delText>
        </w:r>
      </w:del>
      <w:ins w:id="2095" w:author="Pečnik, Klemen" w:date="2022-09-24T03:38:00Z">
        <w:r w:rsidR="00CC5F08">
          <w:rPr>
            <w:lang w:val="en-GB"/>
          </w:rPr>
          <w:t xml:space="preserve"> </w:t>
        </w:r>
      </w:ins>
      <w:r w:rsidRPr="00275445">
        <w:rPr>
          <w:lang w:val="en-GB"/>
        </w:rPr>
        <w:t>will give comparable results in all scales (</w:t>
      </w:r>
      <w:r>
        <w:rPr>
          <w:lang w:val="en-GB"/>
        </w:rPr>
        <w:t>A</w:t>
      </w:r>
      <w:r w:rsidRPr="00275445">
        <w:rPr>
          <w:lang w:val="en-GB"/>
        </w:rPr>
        <w:t xml:space="preserve">ttractiveness, </w:t>
      </w:r>
      <w:r>
        <w:rPr>
          <w:lang w:val="en-GB"/>
        </w:rPr>
        <w:t>P</w:t>
      </w:r>
      <w:r w:rsidRPr="00275445">
        <w:rPr>
          <w:lang w:val="en-GB"/>
        </w:rPr>
        <w:t xml:space="preserve">erspicuity, </w:t>
      </w:r>
      <w:r>
        <w:rPr>
          <w:lang w:val="en-GB"/>
        </w:rPr>
        <w:t>E</w:t>
      </w:r>
      <w:r w:rsidRPr="00275445">
        <w:rPr>
          <w:lang w:val="en-GB"/>
        </w:rPr>
        <w:t xml:space="preserve">fficiency, </w:t>
      </w:r>
      <w:r>
        <w:rPr>
          <w:lang w:val="en-GB"/>
        </w:rPr>
        <w:t>D</w:t>
      </w:r>
      <w:r w:rsidRPr="00275445">
        <w:rPr>
          <w:lang w:val="en-GB"/>
        </w:rPr>
        <w:t xml:space="preserve">ependability, </w:t>
      </w:r>
      <w:r>
        <w:rPr>
          <w:lang w:val="en-GB"/>
        </w:rPr>
        <w:t>S</w:t>
      </w:r>
      <w:r w:rsidRPr="00275445">
        <w:rPr>
          <w:lang w:val="en-GB"/>
        </w:rPr>
        <w:t xml:space="preserve">timulation, and </w:t>
      </w:r>
      <w:r>
        <w:rPr>
          <w:lang w:val="en-GB"/>
        </w:rPr>
        <w:t>N</w:t>
      </w:r>
      <w:r w:rsidRPr="00275445">
        <w:rPr>
          <w:lang w:val="en-GB"/>
        </w:rPr>
        <w:t>ovelty).</w:t>
      </w:r>
      <w:r>
        <w:rPr>
          <w:lang w:val="en-GB"/>
        </w:rPr>
        <w:t xml:space="preserve"> During the preliminary evaluations of two different interactive solutions</w:t>
      </w:r>
      <w:del w:id="2096" w:author="Pečnik, Klemen" w:date="2022-09-23T21:30:00Z">
        <w:r>
          <w:rPr>
            <w:lang w:val="en-GB"/>
          </w:rPr>
          <w:delText>,</w:delText>
        </w:r>
      </w:del>
      <w:r w:rsidRPr="007E733E">
        <w:rPr>
          <w:lang w:val="en-GB"/>
        </w:rPr>
        <w:t xml:space="preserve"> </w:t>
      </w:r>
      <w:r>
        <w:rPr>
          <w:lang w:val="en-GB"/>
        </w:rPr>
        <w:t>intended for the deaf and hard of hearing population</w:t>
      </w:r>
      <w:del w:id="2097" w:author="Pečnik, Klemen" w:date="2022-09-24T03:39:00Z">
        <w:r w:rsidDel="00963752">
          <w:rPr>
            <w:lang w:val="en-GB"/>
          </w:rPr>
          <w:delText>,</w:delText>
        </w:r>
      </w:del>
      <w:r>
        <w:rPr>
          <w:lang w:val="en-GB"/>
        </w:rPr>
        <w:t xml:space="preserve"> a sufficiently small UEQ scale result differences were obtained between the </w:t>
      </w:r>
      <w:del w:id="2098" w:author="Pečnik, Klemen" w:date="2022-09-23T21:30:00Z">
        <w:r w:rsidRPr="00275445">
          <w:rPr>
            <w:lang w:val="en-GB"/>
          </w:rPr>
          <w:delText xml:space="preserve">sign language translation of the </w:delText>
        </w:r>
      </w:del>
      <w:r w:rsidRPr="00275445">
        <w:rPr>
          <w:lang w:val="en-GB"/>
        </w:rPr>
        <w:t xml:space="preserve">UEQ </w:t>
      </w:r>
      <w:ins w:id="2099" w:author="Pečnik, Klemen" w:date="2022-09-23T21:30:00Z">
        <w:r w:rsidR="007119AA">
          <w:rPr>
            <w:lang w:val="en-GB"/>
          </w:rPr>
          <w:t>SSL</w:t>
        </w:r>
      </w:ins>
      <w:del w:id="2100" w:author="Pečnik, Klemen" w:date="2022-09-23T21:30:00Z">
        <w:r w:rsidRPr="00275445">
          <w:rPr>
            <w:lang w:val="en-GB"/>
          </w:rPr>
          <w:delText>questionnair</w:delText>
        </w:r>
        <w:r>
          <w:rPr>
            <w:lang w:val="en-GB"/>
          </w:rPr>
          <w:delText>e</w:delText>
        </w:r>
      </w:del>
      <w:r>
        <w:rPr>
          <w:lang w:val="en-GB"/>
        </w:rPr>
        <w:t xml:space="preserve"> and</w:t>
      </w:r>
      <w:ins w:id="2101" w:author="Pečnik, Klemen" w:date="2022-09-24T03:39:00Z">
        <w:r w:rsidR="00963752">
          <w:rPr>
            <w:lang w:val="en-GB"/>
          </w:rPr>
          <w:t xml:space="preserve"> the</w:t>
        </w:r>
      </w:ins>
      <w:r>
        <w:rPr>
          <w:lang w:val="en-GB"/>
        </w:rPr>
        <w:t xml:space="preserve"> </w:t>
      </w:r>
      <w:del w:id="2102" w:author="Pečnik, Klemen" w:date="2022-09-23T21:30:00Z">
        <w:r>
          <w:rPr>
            <w:lang w:val="en-GB"/>
          </w:rPr>
          <w:delText xml:space="preserve">the standard </w:delText>
        </w:r>
      </w:del>
      <w:r>
        <w:rPr>
          <w:lang w:val="en-GB"/>
        </w:rPr>
        <w:t xml:space="preserve">UEQ </w:t>
      </w:r>
      <w:ins w:id="2103" w:author="Pečnik, Klemen" w:date="2022-09-23T21:30:00Z">
        <w:r w:rsidR="007119AA">
          <w:rPr>
            <w:lang w:val="en-GB"/>
          </w:rPr>
          <w:t>TXT</w:t>
        </w:r>
        <w:r w:rsidR="006E36CF">
          <w:rPr>
            <w:lang w:val="en-GB"/>
          </w:rPr>
          <w:t>.</w:t>
        </w:r>
      </w:ins>
      <w:del w:id="2104" w:author="Pečnik, Klemen" w:date="2022-09-23T21:30:00Z">
        <w:r>
          <w:rPr>
            <w:lang w:val="en-GB"/>
          </w:rPr>
          <w:delText>questionnaire.</w:delText>
        </w:r>
      </w:del>
      <w:r>
        <w:rPr>
          <w:lang w:val="en-GB"/>
        </w:rPr>
        <w:t xml:space="preserve"> Furthermore, the standard deviations </w:t>
      </w:r>
      <w:r w:rsidRPr="007D759A">
        <w:rPr>
          <w:lang w:val="en-GB"/>
        </w:rPr>
        <w:t>of corresponding answer</w:t>
      </w:r>
      <w:r>
        <w:rPr>
          <w:lang w:val="en-GB"/>
        </w:rPr>
        <w:t>s’</w:t>
      </w:r>
      <w:r w:rsidRPr="007D759A">
        <w:rPr>
          <w:lang w:val="en-GB"/>
        </w:rPr>
        <w:t xml:space="preserve"> value differences</w:t>
      </w:r>
      <w:r>
        <w:rPr>
          <w:lang w:val="en-GB"/>
        </w:rPr>
        <w:t xml:space="preserve"> on the level of </w:t>
      </w:r>
      <w:ins w:id="2105" w:author="Pečnik, Klemen" w:date="2022-09-23T21:30:00Z">
        <w:r w:rsidR="00652118">
          <w:rPr>
            <w:lang w:val="en-GB"/>
          </w:rPr>
          <w:t xml:space="preserve">the </w:t>
        </w:r>
      </w:ins>
      <w:r>
        <w:rPr>
          <w:lang w:val="en-GB"/>
        </w:rPr>
        <w:t xml:space="preserve">UEQ scales are also relatively small. Therefore, the results of </w:t>
      </w:r>
      <w:ins w:id="2106" w:author="Pečnik, Klemen" w:date="2022-09-23T21:30:00Z">
        <w:r w:rsidR="00652118">
          <w:rPr>
            <w:lang w:val="en-GB"/>
          </w:rPr>
          <w:t xml:space="preserve">the </w:t>
        </w:r>
      </w:ins>
      <w:r>
        <w:rPr>
          <w:lang w:val="en-GB"/>
        </w:rPr>
        <w:t xml:space="preserve">UEQ </w:t>
      </w:r>
      <w:ins w:id="2107" w:author="Pečnik, Klemen" w:date="2022-09-23T21:30:00Z">
        <w:r w:rsidR="007119AA">
          <w:rPr>
            <w:lang w:val="en-GB"/>
          </w:rPr>
          <w:t>SSL</w:t>
        </w:r>
      </w:ins>
      <w:del w:id="2108" w:author="Pečnik, Klemen" w:date="2022-09-23T21:30:00Z">
        <w:r>
          <w:rPr>
            <w:lang w:val="en-GB"/>
          </w:rPr>
          <w:delText>in sign language</w:delText>
        </w:r>
      </w:del>
      <w:r>
        <w:rPr>
          <w:lang w:val="en-GB"/>
        </w:rPr>
        <w:t xml:space="preserve"> and </w:t>
      </w:r>
      <w:ins w:id="2109" w:author="Pečnik, Klemen" w:date="2022-09-24T03:39:00Z">
        <w:r w:rsidR="00641358">
          <w:rPr>
            <w:lang w:val="en-GB"/>
          </w:rPr>
          <w:t xml:space="preserve">the </w:t>
        </w:r>
      </w:ins>
      <w:del w:id="2110" w:author="Pečnik, Klemen" w:date="2022-09-23T21:30:00Z">
        <w:r>
          <w:rPr>
            <w:lang w:val="en-GB"/>
          </w:rPr>
          <w:delText xml:space="preserve">standard </w:delText>
        </w:r>
      </w:del>
      <w:r>
        <w:rPr>
          <w:lang w:val="en-GB"/>
        </w:rPr>
        <w:t>UEQ</w:t>
      </w:r>
      <w:ins w:id="2111" w:author="Pečnik, Klemen" w:date="2022-09-23T21:30:00Z">
        <w:r w:rsidR="008E0BE3">
          <w:rPr>
            <w:lang w:val="en-GB"/>
          </w:rPr>
          <w:t xml:space="preserve"> </w:t>
        </w:r>
        <w:r w:rsidR="007119AA">
          <w:rPr>
            <w:lang w:val="en-GB"/>
          </w:rPr>
          <w:t>TXT</w:t>
        </w:r>
      </w:ins>
      <w:r>
        <w:rPr>
          <w:lang w:val="en-GB"/>
        </w:rPr>
        <w:t xml:space="preserve"> can be claimed to be comparable. However, considering the analysis and the origin of the differences, the way how </w:t>
      </w:r>
      <w:ins w:id="2112" w:author="Pečnik, Klemen" w:date="2022-09-23T21:30:00Z">
        <w:r w:rsidR="00652118">
          <w:rPr>
            <w:lang w:val="en-GB"/>
          </w:rPr>
          <w:t xml:space="preserve">the </w:t>
        </w:r>
      </w:ins>
      <w:r>
        <w:rPr>
          <w:lang w:val="en-GB"/>
        </w:rPr>
        <w:t xml:space="preserve">results are calculated, and the sample size obtained, it can be expected that with the sample size of obtained group above </w:t>
      </w:r>
      <w:ins w:id="2113" w:author="Pečnik, Klemen" w:date="2022-09-23T21:30:00Z">
        <w:r w:rsidR="00520D8B">
          <w:rPr>
            <w:lang w:val="en-GB"/>
          </w:rPr>
          <w:t>50</w:t>
        </w:r>
      </w:ins>
      <w:del w:id="2114" w:author="Pečnik, Klemen" w:date="2022-09-23T21:30:00Z">
        <w:r>
          <w:rPr>
            <w:lang w:val="en-GB"/>
          </w:rPr>
          <w:delText>30</w:delText>
        </w:r>
      </w:del>
      <w:r>
        <w:rPr>
          <w:lang w:val="en-GB"/>
        </w:rPr>
        <w:t xml:space="preserve"> it would be sufficient to get reliable results with all scale consistency coefficients above 0.7. </w:t>
      </w:r>
    </w:p>
    <w:p w14:paraId="79C7FCBF" w14:textId="445E05BF" w:rsidR="00D4666B" w:rsidRDefault="00D4666B" w:rsidP="00D4666B">
      <w:pPr>
        <w:pStyle w:val="MDPI31text"/>
        <w:rPr>
          <w:del w:id="2115" w:author="Pečnik, Klemen" w:date="2022-09-23T21:30:00Z"/>
          <w:color w:val="000000" w:themeColor="text1"/>
          <w:lang w:val="en-GB"/>
        </w:rPr>
      </w:pPr>
      <w:r>
        <w:rPr>
          <w:color w:val="000000" w:themeColor="text1"/>
          <w:lang w:val="en-GB"/>
        </w:rPr>
        <w:t xml:space="preserve">It should also be noted that very high UEQ values </w:t>
      </w:r>
      <w:ins w:id="2116" w:author="Pečnik, Klemen" w:date="2022-09-23T21:30:00Z">
        <w:r w:rsidR="00C81B78">
          <w:rPr>
            <w:color w:val="000000" w:themeColor="text1"/>
            <w:lang w:val="en-GB"/>
          </w:rPr>
          <w:t>of</w:t>
        </w:r>
      </w:ins>
      <w:del w:id="2117" w:author="Pečnik, Klemen" w:date="2022-09-23T21:30:00Z">
        <w:r>
          <w:rPr>
            <w:color w:val="000000" w:themeColor="text1"/>
            <w:lang w:val="en-GB"/>
          </w:rPr>
          <w:delText>given to</w:delText>
        </w:r>
      </w:del>
      <w:r>
        <w:rPr>
          <w:color w:val="000000" w:themeColor="text1"/>
          <w:lang w:val="en-GB"/>
        </w:rPr>
        <w:t xml:space="preserve"> both evaluated solutions </w:t>
      </w:r>
      <w:ins w:id="2118" w:author="Pečnik, Klemen" w:date="2022-09-23T21:30:00Z">
        <w:r w:rsidR="000A252C">
          <w:rPr>
            <w:color w:val="000000" w:themeColor="text1"/>
            <w:lang w:val="en-GB"/>
          </w:rPr>
          <w:t>can</w:t>
        </w:r>
      </w:ins>
      <w:del w:id="2119" w:author="Pečnik, Klemen" w:date="2022-09-23T21:30:00Z">
        <w:r>
          <w:rPr>
            <w:color w:val="000000" w:themeColor="text1"/>
            <w:lang w:val="en-GB"/>
          </w:rPr>
          <w:delText>could</w:delText>
        </w:r>
      </w:del>
      <w:r>
        <w:rPr>
          <w:color w:val="000000" w:themeColor="text1"/>
          <w:lang w:val="en-GB"/>
        </w:rPr>
        <w:t xml:space="preserve"> mostly be contributed to the lack of such solutions in real life and consequently the </w:t>
      </w:r>
      <w:ins w:id="2120" w:author="Pečnik, Klemen" w:date="2022-09-24T03:46:00Z">
        <w:r w:rsidR="00D01839">
          <w:rPr>
            <w:color w:val="000000" w:themeColor="text1"/>
            <w:lang w:val="en-GB"/>
          </w:rPr>
          <w:t>d</w:t>
        </w:r>
      </w:ins>
      <w:ins w:id="2121" w:author="Pečnik, Klemen" w:date="2022-09-23T21:30:00Z">
        <w:r w:rsidR="00887A15">
          <w:rPr>
            <w:color w:val="000000" w:themeColor="text1"/>
            <w:lang w:val="en-GB"/>
          </w:rPr>
          <w:t>eaf</w:t>
        </w:r>
      </w:ins>
      <w:del w:id="2122" w:author="Pečnik, Klemen" w:date="2022-09-23T21:30:00Z">
        <w:r>
          <w:rPr>
            <w:color w:val="000000" w:themeColor="text1"/>
            <w:lang w:val="en-GB"/>
          </w:rPr>
          <w:delText>deaf</w:delText>
        </w:r>
      </w:del>
      <w:r>
        <w:rPr>
          <w:color w:val="000000" w:themeColor="text1"/>
          <w:lang w:val="en-GB"/>
        </w:rPr>
        <w:t xml:space="preserve"> </w:t>
      </w:r>
      <w:del w:id="2123" w:author="Pečnik, Klemen" w:date="2022-09-24T03:47:00Z">
        <w:r w:rsidDel="003D11AC">
          <w:rPr>
            <w:color w:val="000000" w:themeColor="text1"/>
            <w:lang w:val="en-GB"/>
          </w:rPr>
          <w:delText>community is</w:delText>
        </w:r>
      </w:del>
      <w:ins w:id="2124" w:author="Pečnik, Klemen" w:date="2022-09-24T03:47:00Z">
        <w:r w:rsidR="003D11AC">
          <w:rPr>
            <w:color w:val="000000" w:themeColor="text1"/>
            <w:lang w:val="en-GB"/>
          </w:rPr>
          <w:t>are</w:t>
        </w:r>
      </w:ins>
      <w:r>
        <w:rPr>
          <w:color w:val="000000" w:themeColor="text1"/>
          <w:lang w:val="en-GB"/>
        </w:rPr>
        <w:t xml:space="preserve"> gratefully embracing any solution that would help them in everyday life.</w:t>
      </w:r>
      <w:ins w:id="2125" w:author="Pečnik, Klemen" w:date="2022-09-23T21:30:00Z">
        <w:r w:rsidR="00C779A7">
          <w:rPr>
            <w:color w:val="000000" w:themeColor="text1"/>
            <w:lang w:val="en-GB"/>
          </w:rPr>
          <w:t xml:space="preserve"> </w:t>
        </w:r>
        <w:r w:rsidR="00A90433">
          <w:rPr>
            <w:color w:val="000000" w:themeColor="text1"/>
            <w:lang w:val="en-GB"/>
          </w:rPr>
          <w:t>O</w:t>
        </w:r>
        <w:r w:rsidR="007E1A64" w:rsidRPr="00F36282">
          <w:rPr>
            <w:color w:val="000000" w:themeColor="text1"/>
            <w:lang w:val="en-GB"/>
          </w:rPr>
          <w:t>ther</w:t>
        </w:r>
      </w:ins>
    </w:p>
    <w:p w14:paraId="08381A36" w14:textId="274E2FC5" w:rsidR="00D4666B" w:rsidRDefault="00D4666B" w:rsidP="00D4666B">
      <w:pPr>
        <w:pStyle w:val="MDPI31text"/>
        <w:rPr>
          <w:color w:val="auto"/>
          <w:lang w:val="en-GB"/>
        </w:rPr>
      </w:pPr>
      <w:del w:id="2126" w:author="Pečnik, Klemen" w:date="2022-09-23T21:30:00Z">
        <w:r>
          <w:rPr>
            <w:color w:val="000000" w:themeColor="text1"/>
            <w:lang w:val="en-GB"/>
          </w:rPr>
          <w:delText>Related to this aspect is o</w:delText>
        </w:r>
        <w:r w:rsidRPr="00F36282">
          <w:rPr>
            <w:color w:val="000000" w:themeColor="text1"/>
            <w:lang w:val="en-GB"/>
          </w:rPr>
          <w:delText>ther</w:delText>
        </w:r>
      </w:del>
      <w:r w:rsidRPr="00F36282">
        <w:rPr>
          <w:color w:val="000000" w:themeColor="text1"/>
          <w:lang w:val="en-GB"/>
        </w:rPr>
        <w:t xml:space="preserve"> </w:t>
      </w:r>
      <w:r>
        <w:rPr>
          <w:color w:val="000000" w:themeColor="text1"/>
          <w:lang w:val="en-GB"/>
        </w:rPr>
        <w:t>information</w:t>
      </w:r>
      <w:r w:rsidRPr="00F36282">
        <w:rPr>
          <w:color w:val="000000" w:themeColor="text1"/>
          <w:lang w:val="en-GB"/>
        </w:rPr>
        <w:t xml:space="preserve"> obtained during the interviews with participants</w:t>
      </w:r>
      <w:del w:id="2127" w:author="Pečnik, Klemen" w:date="2022-09-23T21:30:00Z">
        <w:r>
          <w:rPr>
            <w:color w:val="000000" w:themeColor="text1"/>
            <w:lang w:val="en-GB"/>
          </w:rPr>
          <w:delText>. It</w:delText>
        </w:r>
      </w:del>
      <w:r>
        <w:rPr>
          <w:color w:val="000000" w:themeColor="text1"/>
          <w:lang w:val="en-GB"/>
        </w:rPr>
        <w:t xml:space="preserve"> includes a high praise for both</w:t>
      </w:r>
      <w:del w:id="2128" w:author="Pečnik, Klemen" w:date="2022-09-23T21:30:00Z">
        <w:r>
          <w:rPr>
            <w:color w:val="000000" w:themeColor="text1"/>
            <w:lang w:val="en-GB"/>
          </w:rPr>
          <w:delText>,</w:delText>
        </w:r>
      </w:del>
      <w:r>
        <w:rPr>
          <w:color w:val="000000" w:themeColor="text1"/>
          <w:lang w:val="en-GB"/>
        </w:rPr>
        <w:t xml:space="preserve"> the developed applications</w:t>
      </w:r>
      <w:del w:id="2129" w:author="Pečnik, Klemen" w:date="2022-09-23T21:30:00Z">
        <w:r>
          <w:rPr>
            <w:color w:val="000000" w:themeColor="text1"/>
            <w:lang w:val="en-GB"/>
          </w:rPr>
          <w:delText>,</w:delText>
        </w:r>
      </w:del>
      <w:r>
        <w:rPr>
          <w:color w:val="000000" w:themeColor="text1"/>
          <w:lang w:val="en-GB"/>
        </w:rPr>
        <w:t xml:space="preserve"> which were evaluated</w:t>
      </w:r>
      <w:del w:id="2130" w:author="Pečnik, Klemen" w:date="2022-09-23T21:30:00Z">
        <w:r>
          <w:rPr>
            <w:color w:val="000000" w:themeColor="text1"/>
            <w:lang w:val="en-GB"/>
          </w:rPr>
          <w:delText>,</w:delText>
        </w:r>
      </w:del>
      <w:r>
        <w:rPr>
          <w:color w:val="000000" w:themeColor="text1"/>
          <w:lang w:val="en-GB"/>
        </w:rPr>
        <w:t xml:space="preserve"> as well as for the evaluation procedure using </w:t>
      </w:r>
      <w:ins w:id="2131" w:author="Pečnik, Klemen" w:date="2022-09-23T21:30:00Z">
        <w:r w:rsidR="0072586C">
          <w:rPr>
            <w:color w:val="000000" w:themeColor="text1"/>
            <w:lang w:val="en-GB"/>
          </w:rPr>
          <w:t xml:space="preserve">a </w:t>
        </w:r>
      </w:ins>
      <w:r>
        <w:rPr>
          <w:color w:val="000000" w:themeColor="text1"/>
          <w:lang w:val="en-GB"/>
        </w:rPr>
        <w:t>sign language version of the UEQ questionnaire.</w:t>
      </w:r>
      <w:r w:rsidRPr="00F36282">
        <w:rPr>
          <w:color w:val="000000" w:themeColor="text1"/>
          <w:lang w:val="en-GB"/>
        </w:rPr>
        <w:t xml:space="preserve"> </w:t>
      </w:r>
      <w:r>
        <w:rPr>
          <w:color w:val="000000" w:themeColor="text1"/>
          <w:lang w:val="en-GB"/>
        </w:rPr>
        <w:t>Namely, all deaf participants have expressed the wish to participate in the development of such interactive solutions</w:t>
      </w:r>
      <w:ins w:id="2132" w:author="Pečnik, Klemen" w:date="2022-09-23T21:30:00Z">
        <w:r w:rsidR="00DB405A">
          <w:rPr>
            <w:color w:val="000000" w:themeColor="text1"/>
            <w:lang w:val="en-GB"/>
          </w:rPr>
          <w:t>.</w:t>
        </w:r>
      </w:ins>
      <w:del w:id="2133" w:author="Pečnik, Klemen" w:date="2022-09-23T21:30:00Z">
        <w:r>
          <w:rPr>
            <w:color w:val="000000" w:themeColor="text1"/>
            <w:lang w:val="en-GB"/>
          </w:rPr>
          <w:delText>, if possible, without the presence of human sign language interpreter which, in addition, represents a financial cost.</w:delText>
        </w:r>
      </w:del>
      <w:r>
        <w:rPr>
          <w:color w:val="000000" w:themeColor="text1"/>
          <w:lang w:val="en-GB"/>
        </w:rPr>
        <w:t xml:space="preserve"> Therefore, the need to use sign language-based </w:t>
      </w:r>
      <w:ins w:id="2134" w:author="Pečnik, Klemen" w:date="2022-09-23T21:30:00Z">
        <w:r w:rsidR="000B0BE3">
          <w:rPr>
            <w:color w:val="000000" w:themeColor="text1"/>
            <w:lang w:val="en-GB"/>
          </w:rPr>
          <w:t>evaluation</w:t>
        </w:r>
        <w:r w:rsidR="00DA1C60">
          <w:rPr>
            <w:color w:val="000000" w:themeColor="text1"/>
            <w:lang w:val="en-GB"/>
          </w:rPr>
          <w:t xml:space="preserve"> tools</w:t>
        </w:r>
      </w:ins>
      <w:del w:id="2135" w:author="Pečnik, Klemen" w:date="2022-09-23T21:30:00Z">
        <w:r>
          <w:rPr>
            <w:color w:val="000000" w:themeColor="text1"/>
            <w:lang w:val="en-GB"/>
          </w:rPr>
          <w:delText>evaluations</w:delText>
        </w:r>
      </w:del>
      <w:r>
        <w:rPr>
          <w:color w:val="000000" w:themeColor="text1"/>
          <w:lang w:val="en-GB"/>
        </w:rPr>
        <w:t xml:space="preserve"> seems even greater and more relevant, which is based on the proof of the Theorem3, </w:t>
      </w:r>
      <w:r>
        <w:rPr>
          <w:color w:val="auto"/>
          <w:lang w:val="en-GB"/>
        </w:rPr>
        <w:t>stating that deaf</w:t>
      </w:r>
      <w:r w:rsidRPr="00213781">
        <w:rPr>
          <w:color w:val="auto"/>
          <w:lang w:val="en-GB"/>
        </w:rPr>
        <w:t xml:space="preserve"> users will prefer the user experience evaluation procedure when using UEQ </w:t>
      </w:r>
      <w:ins w:id="2136" w:author="Pečnik, Klemen" w:date="2022-09-23T21:30:00Z">
        <w:r w:rsidR="007119AA">
          <w:rPr>
            <w:color w:val="auto"/>
            <w:lang w:val="en-GB"/>
          </w:rPr>
          <w:t>SSL</w:t>
        </w:r>
      </w:ins>
      <w:del w:id="2137" w:author="Pečnik, Klemen" w:date="2022-09-23T21:30:00Z">
        <w:r>
          <w:rPr>
            <w:color w:val="auto"/>
            <w:lang w:val="en-GB"/>
          </w:rPr>
          <w:delText xml:space="preserve">in </w:delText>
        </w:r>
        <w:r w:rsidRPr="00213781">
          <w:rPr>
            <w:color w:val="auto"/>
            <w:lang w:val="en-GB"/>
          </w:rPr>
          <w:delText>sign language</w:delText>
        </w:r>
      </w:del>
      <w:r>
        <w:rPr>
          <w:color w:val="auto"/>
          <w:lang w:val="en-GB"/>
        </w:rPr>
        <w:t>.</w:t>
      </w:r>
    </w:p>
    <w:p w14:paraId="6B522F9B" w14:textId="7A103390" w:rsidR="00D4666B" w:rsidRDefault="00D4666B" w:rsidP="00D4666B">
      <w:pPr>
        <w:pStyle w:val="MDPI31text"/>
        <w:rPr>
          <w:color w:val="000000" w:themeColor="text1"/>
          <w:lang w:val="en-GB"/>
        </w:rPr>
      </w:pPr>
      <w:r>
        <w:rPr>
          <w:color w:val="000000" w:themeColor="text1"/>
          <w:lang w:val="en-GB"/>
        </w:rPr>
        <w:t>Other interview observations</w:t>
      </w:r>
      <w:ins w:id="2138" w:author="Pečnik, Klemen" w:date="2022-09-23T21:30:00Z">
        <w:r w:rsidR="00283042">
          <w:rPr>
            <w:color w:val="000000" w:themeColor="text1"/>
            <w:lang w:val="en-GB"/>
          </w:rPr>
          <w:t>, given by seven deaf participants,</w:t>
        </w:r>
        <w:r w:rsidR="00514ADC">
          <w:rPr>
            <w:color w:val="000000" w:themeColor="text1"/>
            <w:lang w:val="en-GB"/>
          </w:rPr>
          <w:t xml:space="preserve"> include</w:t>
        </w:r>
        <w:r w:rsidR="00AA4BF9">
          <w:rPr>
            <w:color w:val="000000" w:themeColor="text1"/>
            <w:lang w:val="en-GB"/>
          </w:rPr>
          <w:t xml:space="preserve"> </w:t>
        </w:r>
        <w:r w:rsidR="00174750">
          <w:rPr>
            <w:color w:val="000000" w:themeColor="text1"/>
            <w:lang w:val="en-GB"/>
          </w:rPr>
          <w:t xml:space="preserve">various </w:t>
        </w:r>
      </w:ins>
      <w:del w:id="2139" w:author="Pečnik, Klemen" w:date="2022-09-23T21:30:00Z">
        <w:r>
          <w:rPr>
            <w:color w:val="000000" w:themeColor="text1"/>
            <w:lang w:val="en-GB"/>
          </w:rPr>
          <w:delText xml:space="preserve"> included some </w:delText>
        </w:r>
      </w:del>
      <w:r>
        <w:rPr>
          <w:color w:val="000000" w:themeColor="text1"/>
          <w:lang w:val="en-GB"/>
        </w:rPr>
        <w:t xml:space="preserve">suggestions for </w:t>
      </w:r>
      <w:ins w:id="2140" w:author="Pečnik, Klemen" w:date="2022-09-23T21:30:00Z">
        <w:r w:rsidR="00140D67">
          <w:rPr>
            <w:color w:val="000000" w:themeColor="text1"/>
            <w:lang w:val="en-GB"/>
          </w:rPr>
          <w:t>alternative</w:t>
        </w:r>
      </w:ins>
      <w:del w:id="2141" w:author="Pečnik, Klemen" w:date="2022-09-23T21:30:00Z">
        <w:r>
          <w:rPr>
            <w:color w:val="000000" w:themeColor="text1"/>
            <w:lang w:val="en-GB"/>
          </w:rPr>
          <w:delText>different</w:delText>
        </w:r>
      </w:del>
      <w:r>
        <w:rPr>
          <w:color w:val="000000" w:themeColor="text1"/>
          <w:lang w:val="en-GB"/>
        </w:rPr>
        <w:t xml:space="preserve"> sign language translations of individual UEQ statements</w:t>
      </w:r>
      <w:ins w:id="2142" w:author="Pečnik, Klemen" w:date="2022-09-23T21:30:00Z">
        <w:r w:rsidR="0054325E">
          <w:rPr>
            <w:color w:val="000000" w:themeColor="text1"/>
            <w:lang w:val="en-GB"/>
          </w:rPr>
          <w:t>.</w:t>
        </w:r>
      </w:ins>
      <w:del w:id="2143" w:author="Pečnik, Klemen" w:date="2022-09-23T21:30:00Z">
        <w:r>
          <w:rPr>
            <w:color w:val="000000" w:themeColor="text1"/>
            <w:lang w:val="en-GB"/>
          </w:rPr>
          <w:delText xml:space="preserve"> given by seven deaf participants.</w:delText>
        </w:r>
      </w:del>
      <w:r>
        <w:rPr>
          <w:color w:val="000000" w:themeColor="text1"/>
          <w:lang w:val="en-GB"/>
        </w:rPr>
        <w:t xml:space="preserve"> Despite conducting an extensive study</w:t>
      </w:r>
      <w:ins w:id="2144" w:author="Pečnik, Klemen" w:date="2022-09-23T21:30:00Z">
        <w:r w:rsidR="0009224B">
          <w:rPr>
            <w:color w:val="000000" w:themeColor="text1"/>
            <w:lang w:val="en-GB"/>
          </w:rPr>
          <w:t xml:space="preserve"> </w:t>
        </w:r>
        <w:r w:rsidR="00CF00E4">
          <w:rPr>
            <w:color w:val="000000" w:themeColor="text1"/>
            <w:lang w:val="en-GB"/>
          </w:rPr>
          <w:t>with</w:t>
        </w:r>
        <w:r w:rsidR="0009224B">
          <w:rPr>
            <w:color w:val="000000" w:themeColor="text1"/>
            <w:lang w:val="en-GB"/>
          </w:rPr>
          <w:t xml:space="preserve"> a study group for </w:t>
        </w:r>
        <w:r w:rsidR="00CF00E4">
          <w:rPr>
            <w:color w:val="000000" w:themeColor="text1"/>
            <w:lang w:val="en-GB"/>
          </w:rPr>
          <w:t xml:space="preserve">the </w:t>
        </w:r>
        <w:r w:rsidR="0009224B">
          <w:rPr>
            <w:color w:val="000000" w:themeColor="text1"/>
            <w:lang w:val="en-GB"/>
          </w:rPr>
          <w:t>UEQ translation</w:t>
        </w:r>
        <w:r w:rsidR="00CF00E4">
          <w:rPr>
            <w:color w:val="000000" w:themeColor="text1"/>
            <w:lang w:val="en-GB"/>
          </w:rPr>
          <w:t xml:space="preserve"> to SSL</w:t>
        </w:r>
      </w:ins>
      <w:r>
        <w:rPr>
          <w:color w:val="000000" w:themeColor="text1"/>
          <w:lang w:val="en-GB"/>
        </w:rPr>
        <w:t>, choosing only official signs</w:t>
      </w:r>
      <w:ins w:id="2145" w:author="Pečnik, Klemen" w:date="2022-09-23T21:30:00Z">
        <w:r w:rsidR="00AC7BD7">
          <w:rPr>
            <w:color w:val="000000" w:themeColor="text1"/>
            <w:lang w:val="en-GB"/>
          </w:rPr>
          <w:t xml:space="preserve"> </w:t>
        </w:r>
        <w:r w:rsidR="008B5486">
          <w:rPr>
            <w:color w:val="000000" w:themeColor="text1"/>
            <w:lang w:val="en-GB"/>
          </w:rPr>
          <w:t>during</w:t>
        </w:r>
      </w:ins>
      <w:del w:id="2146" w:author="Pečnik, Klemen" w:date="2022-09-23T21:30:00Z">
        <w:r>
          <w:rPr>
            <w:color w:val="000000" w:themeColor="text1"/>
            <w:lang w:val="en-GB"/>
          </w:rPr>
          <w:delText>,</w:delText>
        </w:r>
      </w:del>
      <w:r>
        <w:rPr>
          <w:color w:val="000000" w:themeColor="text1"/>
          <w:lang w:val="en-GB"/>
        </w:rPr>
        <w:t xml:space="preserve"> the preliminary study</w:t>
      </w:r>
      <w:del w:id="2147" w:author="Pečnik, Klemen" w:date="2022-09-23T21:30:00Z">
        <w:r>
          <w:rPr>
            <w:color w:val="000000" w:themeColor="text1"/>
            <w:lang w:val="en-GB"/>
          </w:rPr>
          <w:delText>,</w:delText>
        </w:r>
      </w:del>
      <w:r>
        <w:rPr>
          <w:color w:val="000000" w:themeColor="text1"/>
          <w:lang w:val="en-GB"/>
        </w:rPr>
        <w:t xml:space="preserve"> and</w:t>
      </w:r>
      <w:ins w:id="2148" w:author="Pečnik, Klemen" w:date="2022-09-23T21:30:00Z">
        <w:r w:rsidR="00AC7BD7">
          <w:rPr>
            <w:color w:val="000000" w:themeColor="text1"/>
            <w:lang w:val="en-GB"/>
          </w:rPr>
          <w:t xml:space="preserve"> </w:t>
        </w:r>
        <w:r w:rsidR="008B5486">
          <w:rPr>
            <w:color w:val="000000" w:themeColor="text1"/>
            <w:lang w:val="en-GB"/>
          </w:rPr>
          <w:t>pilot</w:t>
        </w:r>
      </w:ins>
      <w:r>
        <w:rPr>
          <w:color w:val="000000" w:themeColor="text1"/>
          <w:lang w:val="en-GB"/>
        </w:rPr>
        <w:t xml:space="preserve"> testing, there were some additional suggestions to change particular sign interpretations for </w:t>
      </w:r>
      <w:ins w:id="2149" w:author="Pečnik, Klemen" w:date="2022-09-23T21:30:00Z">
        <w:r w:rsidR="004731A0">
          <w:rPr>
            <w:color w:val="000000" w:themeColor="text1"/>
            <w:lang w:val="en-GB"/>
          </w:rPr>
          <w:t xml:space="preserve">the UEQ statements </w:t>
        </w:r>
      </w:ins>
      <w:r>
        <w:rPr>
          <w:color w:val="000000" w:themeColor="text1"/>
          <w:lang w:val="en-GB"/>
        </w:rPr>
        <w:t>‘inventive’, ‘conventional’, ‘motivating’, ‘organized’, and ‘cluttered’</w:t>
      </w:r>
      <w:ins w:id="2150" w:author="Pečnik, Klemen" w:date="2022-09-23T21:30:00Z">
        <w:r w:rsidR="004121BF">
          <w:rPr>
            <w:color w:val="000000" w:themeColor="text1"/>
            <w:lang w:val="en-GB"/>
          </w:rPr>
          <w:t>.</w:t>
        </w:r>
      </w:ins>
      <w:del w:id="2151" w:author="Pečnik, Klemen" w:date="2022-09-23T21:30:00Z">
        <w:r>
          <w:rPr>
            <w:color w:val="000000" w:themeColor="text1"/>
            <w:lang w:val="en-GB"/>
          </w:rPr>
          <w:delText xml:space="preserve"> UEQ statements.</w:delText>
        </w:r>
      </w:del>
      <w:r>
        <w:rPr>
          <w:color w:val="000000" w:themeColor="text1"/>
          <w:lang w:val="en-GB"/>
        </w:rPr>
        <w:t xml:space="preserve"> On the other hand, participants understood statements ‘secure’ and ‘not secure’ </w:t>
      </w:r>
      <w:ins w:id="2152" w:author="Pečnik, Klemen" w:date="2022-09-23T21:30:00Z">
        <w:r w:rsidR="00462166">
          <w:rPr>
            <w:color w:val="000000" w:themeColor="text1"/>
            <w:lang w:val="en-GB"/>
          </w:rPr>
          <w:t xml:space="preserve">or </w:t>
        </w:r>
        <w:r w:rsidR="00E409EB">
          <w:rPr>
            <w:color w:val="000000" w:themeColor="text1"/>
            <w:lang w:val="en-GB"/>
          </w:rPr>
          <w:t>‘un</w:t>
        </w:r>
        <w:r w:rsidR="00462166">
          <w:rPr>
            <w:color w:val="000000" w:themeColor="text1"/>
            <w:lang w:val="en-GB"/>
          </w:rPr>
          <w:t>predictable</w:t>
        </w:r>
        <w:r w:rsidR="00E409EB">
          <w:rPr>
            <w:color w:val="000000" w:themeColor="text1"/>
            <w:lang w:val="en-GB"/>
          </w:rPr>
          <w:t>’</w:t>
        </w:r>
        <w:r w:rsidR="00462166">
          <w:rPr>
            <w:color w:val="000000" w:themeColor="text1"/>
            <w:lang w:val="en-GB"/>
          </w:rPr>
          <w:t xml:space="preserve"> and </w:t>
        </w:r>
        <w:r w:rsidR="00E409EB">
          <w:rPr>
            <w:color w:val="000000" w:themeColor="text1"/>
            <w:lang w:val="en-GB"/>
          </w:rPr>
          <w:t xml:space="preserve">‘predictable’ </w:t>
        </w:r>
      </w:ins>
      <w:r>
        <w:rPr>
          <w:color w:val="000000" w:themeColor="text1"/>
          <w:lang w:val="en-GB"/>
        </w:rPr>
        <w:t xml:space="preserve">but did not understand their meaning in the context of user experience. For statements ‘meets expectations’ and ‘does not meet expectations’ </w:t>
      </w:r>
      <w:ins w:id="2153" w:author="Pečnik, Klemen" w:date="2022-09-23T21:30:00Z">
        <w:r w:rsidR="009A2ED2">
          <w:rPr>
            <w:color w:val="000000" w:themeColor="text1"/>
            <w:lang w:val="en-GB"/>
          </w:rPr>
          <w:t>36 </w:t>
        </w:r>
      </w:ins>
      <w:del w:id="2154" w:author="Pečnik, Klemen" w:date="2022-09-23T21:30:00Z">
        <w:r>
          <w:rPr>
            <w:color w:val="000000" w:themeColor="text1"/>
            <w:lang w:val="en-GB"/>
          </w:rPr>
          <w:delText>48</w:delText>
        </w:r>
      </w:del>
      <w:r>
        <w:rPr>
          <w:color w:val="000000" w:themeColor="text1"/>
          <w:lang w:val="en-GB"/>
        </w:rPr>
        <w:t>% of participants stated that they understood the statements but claimed they did not have any expectations of the evaluated applications. Besides</w:t>
      </w:r>
      <w:ins w:id="2155" w:author="Pečnik, Klemen" w:date="2022-09-23T21:30:00Z">
        <w:r w:rsidR="00DF53EF">
          <w:rPr>
            <w:color w:val="000000" w:themeColor="text1"/>
            <w:lang w:val="en-GB"/>
          </w:rPr>
          <w:t xml:space="preserve"> that</w:t>
        </w:r>
      </w:ins>
      <w:r>
        <w:rPr>
          <w:color w:val="000000" w:themeColor="text1"/>
          <w:lang w:val="en-GB"/>
        </w:rPr>
        <w:t>, it was noticed that for the UEQ questions</w:t>
      </w:r>
      <w:del w:id="2156" w:author="Pečnik, Klemen" w:date="2022-09-23T21:30:00Z">
        <w:r>
          <w:rPr>
            <w:color w:val="000000" w:themeColor="text1"/>
            <w:lang w:val="en-GB"/>
          </w:rPr>
          <w:delText>,</w:delText>
        </w:r>
      </w:del>
      <w:r>
        <w:rPr>
          <w:color w:val="000000" w:themeColor="text1"/>
          <w:lang w:val="en-GB"/>
        </w:rPr>
        <w:t xml:space="preserve"> whose meaning was not clearly understood</w:t>
      </w:r>
      <w:del w:id="2157" w:author="Pečnik, Klemen" w:date="2022-09-23T21:30:00Z">
        <w:r>
          <w:rPr>
            <w:color w:val="000000" w:themeColor="text1"/>
            <w:lang w:val="en-GB"/>
          </w:rPr>
          <w:delText>,</w:delText>
        </w:r>
      </w:del>
      <w:r>
        <w:rPr>
          <w:color w:val="000000" w:themeColor="text1"/>
          <w:lang w:val="en-GB"/>
        </w:rPr>
        <w:t xml:space="preserve"> the participants </w:t>
      </w:r>
      <w:ins w:id="2158" w:author="Pečnik, Klemen" w:date="2022-09-23T21:30:00Z">
        <w:r w:rsidR="002B5B63">
          <w:rPr>
            <w:color w:val="000000" w:themeColor="text1"/>
            <w:lang w:val="en-GB"/>
          </w:rPr>
          <w:t xml:space="preserve">tended to </w:t>
        </w:r>
        <w:r w:rsidR="00C27BE7">
          <w:rPr>
            <w:color w:val="000000" w:themeColor="text1"/>
            <w:lang w:val="en-GB"/>
          </w:rPr>
          <w:t>answer</w:t>
        </w:r>
      </w:ins>
      <w:del w:id="2159" w:author="Pečnik, Klemen" w:date="2022-09-23T21:30:00Z">
        <w:r>
          <w:rPr>
            <w:color w:val="000000" w:themeColor="text1"/>
            <w:lang w:val="en-GB"/>
          </w:rPr>
          <w:delText>answered</w:delText>
        </w:r>
      </w:del>
      <w:r>
        <w:rPr>
          <w:color w:val="000000" w:themeColor="text1"/>
          <w:lang w:val="en-GB"/>
        </w:rPr>
        <w:t xml:space="preserve"> randomly</w:t>
      </w:r>
      <w:del w:id="2160" w:author="Pečnik, Klemen" w:date="2022-09-23T21:30:00Z">
        <w:r>
          <w:rPr>
            <w:color w:val="000000" w:themeColor="text1"/>
            <w:lang w:val="en-GB"/>
          </w:rPr>
          <w:delText>,</w:delText>
        </w:r>
      </w:del>
      <w:r>
        <w:rPr>
          <w:color w:val="000000" w:themeColor="text1"/>
          <w:lang w:val="en-GB"/>
        </w:rPr>
        <w:t xml:space="preserve"> which decreased the statistical significance of the data. </w:t>
      </w:r>
      <w:ins w:id="2161" w:author="Pečnik, Klemen" w:date="2022-09-23T21:30:00Z">
        <w:r w:rsidR="00756CF7">
          <w:rPr>
            <w:color w:val="000000" w:themeColor="text1"/>
            <w:lang w:val="en-GB"/>
          </w:rPr>
          <w:t>With q</w:t>
        </w:r>
        <w:r w:rsidR="00796486">
          <w:rPr>
            <w:color w:val="000000" w:themeColor="text1"/>
            <w:lang w:val="en-GB"/>
          </w:rPr>
          <w:t xml:space="preserve">uestions </w:t>
        </w:r>
        <w:r w:rsidR="00756CF7">
          <w:rPr>
            <w:color w:val="000000" w:themeColor="text1"/>
            <w:lang w:val="en-GB"/>
          </w:rPr>
          <w:t xml:space="preserve">6, 8, and 9 such cases </w:t>
        </w:r>
        <w:r w:rsidR="004665FC">
          <w:rPr>
            <w:color w:val="000000" w:themeColor="text1"/>
            <w:lang w:val="en-GB"/>
          </w:rPr>
          <w:t xml:space="preserve">were noticed, </w:t>
        </w:r>
      </w:ins>
      <w:ins w:id="2162" w:author="Pečnik, Klemen" w:date="2022-09-24T03:47:00Z">
        <w:r w:rsidR="00DB47B9">
          <w:rPr>
            <w:color w:val="000000" w:themeColor="text1"/>
            <w:lang w:val="en-GB"/>
          </w:rPr>
          <w:t xml:space="preserve">also </w:t>
        </w:r>
      </w:ins>
      <w:ins w:id="2163" w:author="Pečnik, Klemen" w:date="2022-09-23T21:30:00Z">
        <w:r w:rsidR="004665FC">
          <w:rPr>
            <w:color w:val="000000" w:themeColor="text1"/>
            <w:lang w:val="en-GB"/>
          </w:rPr>
          <w:t xml:space="preserve">resulting in very low corelation </w:t>
        </w:r>
        <w:r w:rsidR="00A57A65">
          <w:rPr>
            <w:color w:val="000000" w:themeColor="text1"/>
            <w:lang w:val="en-GB"/>
          </w:rPr>
          <w:t>between other UEQ scale corresponding questions</w:t>
        </w:r>
        <w:r w:rsidR="009A5E2C">
          <w:rPr>
            <w:color w:val="000000" w:themeColor="text1"/>
            <w:lang w:val="en-GB"/>
          </w:rPr>
          <w:t xml:space="preserve">, </w:t>
        </w:r>
      </w:ins>
      <w:ins w:id="2164" w:author="Pečnik, Klemen" w:date="2022-09-24T03:48:00Z">
        <w:r w:rsidR="00DF3A98">
          <w:rPr>
            <w:color w:val="000000" w:themeColor="text1"/>
            <w:lang w:val="en-GB"/>
          </w:rPr>
          <w:t xml:space="preserve">and in </w:t>
        </w:r>
      </w:ins>
      <w:ins w:id="2165" w:author="Pečnik, Klemen" w:date="2022-09-23T21:30:00Z">
        <w:r w:rsidR="00435BF5">
          <w:rPr>
            <w:color w:val="000000" w:themeColor="text1"/>
            <w:lang w:val="en-GB"/>
          </w:rPr>
          <w:t xml:space="preserve">scale consistency coefficients </w:t>
        </w:r>
        <w:r w:rsidR="00327ABF">
          <w:rPr>
            <w:color w:val="000000" w:themeColor="text1"/>
            <w:lang w:val="en-GB"/>
          </w:rPr>
          <w:t xml:space="preserve">under </w:t>
        </w:r>
        <w:r w:rsidR="00FB07E4">
          <w:rPr>
            <w:color w:val="000000" w:themeColor="text1"/>
            <w:lang w:val="en-GB"/>
          </w:rPr>
          <w:t>0</w:t>
        </w:r>
        <w:r w:rsidR="00C80DC2">
          <w:rPr>
            <w:color w:val="000000" w:themeColor="text1"/>
            <w:lang w:val="en-GB"/>
          </w:rPr>
          <w:t>.</w:t>
        </w:r>
        <w:r w:rsidR="00FB07E4">
          <w:rPr>
            <w:color w:val="000000" w:themeColor="text1"/>
            <w:lang w:val="en-GB"/>
          </w:rPr>
          <w:t>7</w:t>
        </w:r>
        <w:r w:rsidR="00166C18">
          <w:rPr>
            <w:color w:val="000000" w:themeColor="text1"/>
            <w:lang w:val="en-GB"/>
          </w:rPr>
          <w:t>.</w:t>
        </w:r>
      </w:ins>
    </w:p>
    <w:p w14:paraId="4AF92AAB" w14:textId="3CB77F21" w:rsidR="00D4666B" w:rsidRDefault="00D5252F" w:rsidP="00D4666B">
      <w:pPr>
        <w:pStyle w:val="MDPI31text"/>
        <w:rPr>
          <w:color w:val="000000" w:themeColor="text1"/>
          <w:lang w:val="en-GB"/>
        </w:rPr>
      </w:pPr>
      <w:ins w:id="2166" w:author="Pečnik, Klemen" w:date="2022-09-23T21:30:00Z">
        <w:r>
          <w:rPr>
            <w:color w:val="000000" w:themeColor="text1"/>
            <w:lang w:val="en-GB"/>
          </w:rPr>
          <w:t>Based on</w:t>
        </w:r>
      </w:ins>
      <w:del w:id="2167" w:author="Pečnik, Klemen" w:date="2022-09-23T21:30:00Z">
        <w:r w:rsidR="00D4666B">
          <w:rPr>
            <w:color w:val="000000" w:themeColor="text1"/>
            <w:lang w:val="en-GB"/>
          </w:rPr>
          <w:delText>For</w:delText>
        </w:r>
      </w:del>
      <w:r w:rsidR="00D4666B">
        <w:rPr>
          <w:color w:val="000000" w:themeColor="text1"/>
          <w:lang w:val="en-GB"/>
        </w:rPr>
        <w:t xml:space="preserve"> the </w:t>
      </w:r>
      <w:ins w:id="2168" w:author="Pečnik, Klemen" w:date="2022-09-23T21:30:00Z">
        <w:r>
          <w:rPr>
            <w:color w:val="000000" w:themeColor="text1"/>
            <w:lang w:val="en-GB"/>
          </w:rPr>
          <w:t>results</w:t>
        </w:r>
      </w:ins>
      <w:del w:id="2169" w:author="Pečnik, Klemen" w:date="2022-09-23T21:30:00Z">
        <w:r w:rsidR="00D4666B">
          <w:rPr>
            <w:color w:val="000000" w:themeColor="text1"/>
            <w:lang w:val="en-GB"/>
          </w:rPr>
          <w:delText>future use</w:delText>
        </w:r>
      </w:del>
      <w:r w:rsidR="00D4666B">
        <w:rPr>
          <w:color w:val="000000" w:themeColor="text1"/>
          <w:lang w:val="en-GB"/>
        </w:rPr>
        <w:t xml:space="preserve"> of the </w:t>
      </w:r>
      <w:ins w:id="2170" w:author="Pečnik, Klemen" w:date="2022-09-23T21:30:00Z">
        <w:r>
          <w:rPr>
            <w:color w:val="000000" w:themeColor="text1"/>
            <w:lang w:val="en-GB"/>
          </w:rPr>
          <w:t>pilot study</w:t>
        </w:r>
      </w:ins>
      <w:del w:id="2171" w:author="Pečnik, Klemen" w:date="2022-09-23T21:30:00Z">
        <w:r w:rsidR="00D4666B">
          <w:rPr>
            <w:color w:val="000000" w:themeColor="text1"/>
            <w:lang w:val="en-GB"/>
          </w:rPr>
          <w:delText>UEQ evaluations with deaf participants</w:delText>
        </w:r>
      </w:del>
      <w:r w:rsidR="00D4666B">
        <w:rPr>
          <w:color w:val="000000" w:themeColor="text1"/>
          <w:lang w:val="en-GB"/>
        </w:rPr>
        <w:t xml:space="preserve"> it would be recommended to use a combined UEQ questionnaire (statements in text and sign language together</w:t>
      </w:r>
      <w:ins w:id="2172" w:author="Pečnik, Klemen" w:date="2022-09-23T21:30:00Z">
        <w:r>
          <w:rPr>
            <w:color w:val="000000" w:themeColor="text1"/>
            <w:lang w:val="en-GB"/>
          </w:rPr>
          <w:t>) as a UEQ evaluation tool for</w:t>
        </w:r>
      </w:ins>
      <w:del w:id="2173" w:author="Pečnik, Klemen" w:date="2022-09-23T21:30:00Z">
        <w:r w:rsidR="00D4666B">
          <w:rPr>
            <w:color w:val="000000" w:themeColor="text1"/>
            <w:lang w:val="en-GB"/>
          </w:rPr>
          <w:delText>). Due to</w:delText>
        </w:r>
      </w:del>
      <w:r w:rsidR="00D4666B">
        <w:rPr>
          <w:color w:val="000000" w:themeColor="text1"/>
          <w:lang w:val="en-GB"/>
        </w:rPr>
        <w:t xml:space="preserve"> the </w:t>
      </w:r>
      <w:ins w:id="2174" w:author="Pečnik, Klemen" w:date="2022-09-23T21:30:00Z">
        <w:r>
          <w:rPr>
            <w:color w:val="000000" w:themeColor="text1"/>
            <w:lang w:val="en-GB"/>
          </w:rPr>
          <w:t>native users</w:t>
        </w:r>
      </w:ins>
      <w:del w:id="2175" w:author="Pečnik, Klemen" w:date="2022-09-23T21:30:00Z">
        <w:r w:rsidR="00D4666B">
          <w:rPr>
            <w:color w:val="000000" w:themeColor="text1"/>
            <w:lang w:val="en-GB"/>
          </w:rPr>
          <w:delText>verification process</w:delText>
        </w:r>
      </w:del>
      <w:r w:rsidR="00D4666B">
        <w:rPr>
          <w:color w:val="000000" w:themeColor="text1"/>
          <w:lang w:val="en-GB"/>
        </w:rPr>
        <w:t xml:space="preserve"> of </w:t>
      </w:r>
      <w:ins w:id="2176" w:author="Pečnik, Klemen" w:date="2022-09-23T21:30:00Z">
        <w:r>
          <w:rPr>
            <w:color w:val="000000" w:themeColor="text1"/>
            <w:lang w:val="en-GB"/>
          </w:rPr>
          <w:t>SSL</w:t>
        </w:r>
        <w:r w:rsidR="00D30096">
          <w:rPr>
            <w:color w:val="000000" w:themeColor="text1"/>
            <w:lang w:val="en-GB"/>
          </w:rPr>
          <w:t xml:space="preserve"> after </w:t>
        </w:r>
      </w:ins>
      <w:r w:rsidR="00D4666B">
        <w:rPr>
          <w:color w:val="000000" w:themeColor="text1"/>
          <w:lang w:val="en-GB"/>
        </w:rPr>
        <w:t xml:space="preserve">the </w:t>
      </w:r>
      <w:ins w:id="2177" w:author="Pečnik, Klemen" w:date="2022-09-23T21:30:00Z">
        <w:r w:rsidR="004A2743">
          <w:rPr>
            <w:color w:val="000000" w:themeColor="text1"/>
            <w:lang w:val="en-GB"/>
          </w:rPr>
          <w:t>final version is validated</w:t>
        </w:r>
        <w:r>
          <w:rPr>
            <w:color w:val="000000" w:themeColor="text1"/>
            <w:lang w:val="en-GB"/>
          </w:rPr>
          <w:t>.</w:t>
        </w:r>
      </w:ins>
      <w:del w:id="2178" w:author="Pečnik, Klemen" w:date="2022-09-23T21:30:00Z">
        <w:r w:rsidR="00D4666B">
          <w:rPr>
            <w:color w:val="000000" w:themeColor="text1"/>
            <w:lang w:val="en-GB"/>
          </w:rPr>
          <w:delText>UEQ in sign language adequacy, only sign language interpretations were used in the experiment.</w:delText>
        </w:r>
      </w:del>
      <w:r w:rsidR="00D4666B">
        <w:rPr>
          <w:color w:val="000000" w:themeColor="text1"/>
          <w:lang w:val="en-GB"/>
        </w:rPr>
        <w:t xml:space="preserve"> The analysis of simultaneous vs. sequential </w:t>
      </w:r>
      <w:ins w:id="2179" w:author="Pečnik, Klemen" w:date="2022-09-23T21:30:00Z">
        <w:r w:rsidR="00BA18F8">
          <w:rPr>
            <w:color w:val="000000" w:themeColor="text1"/>
            <w:lang w:val="en-GB"/>
          </w:rPr>
          <w:t xml:space="preserve">playback </w:t>
        </w:r>
        <w:r w:rsidR="00976BD9">
          <w:rPr>
            <w:color w:val="000000" w:themeColor="text1"/>
            <w:lang w:val="en-GB"/>
          </w:rPr>
          <w:t>of</w:t>
        </w:r>
        <w:r w:rsidR="00BA18F8">
          <w:rPr>
            <w:color w:val="000000" w:themeColor="text1"/>
            <w:lang w:val="en-GB"/>
          </w:rPr>
          <w:t xml:space="preserve"> </w:t>
        </w:r>
        <w:r w:rsidR="00806AE3">
          <w:rPr>
            <w:color w:val="000000" w:themeColor="text1"/>
            <w:lang w:val="en-GB"/>
          </w:rPr>
          <w:t xml:space="preserve">UEQ </w:t>
        </w:r>
      </w:ins>
      <w:r w:rsidR="00D4666B">
        <w:rPr>
          <w:color w:val="000000" w:themeColor="text1"/>
          <w:lang w:val="en-GB"/>
        </w:rPr>
        <w:t xml:space="preserve">statement </w:t>
      </w:r>
      <w:ins w:id="2180" w:author="Pečnik, Klemen" w:date="2022-09-23T21:30:00Z">
        <w:r w:rsidR="00806AE3">
          <w:rPr>
            <w:color w:val="000000" w:themeColor="text1"/>
            <w:lang w:val="en-GB"/>
          </w:rPr>
          <w:t>pairs</w:t>
        </w:r>
        <w:r w:rsidR="00BA18F8">
          <w:rPr>
            <w:color w:val="000000" w:themeColor="text1"/>
            <w:lang w:val="en-GB"/>
          </w:rPr>
          <w:t xml:space="preserve"> </w:t>
        </w:r>
      </w:ins>
      <w:del w:id="2181" w:author="Pečnik, Klemen" w:date="2022-09-23T21:30:00Z">
        <w:r w:rsidR="00D4666B">
          <w:rPr>
            <w:color w:val="000000" w:themeColor="text1"/>
            <w:lang w:val="en-GB"/>
          </w:rPr>
          <w:delText xml:space="preserve">pair playback </w:delText>
        </w:r>
      </w:del>
      <w:r w:rsidR="00D4666B">
        <w:rPr>
          <w:color w:val="000000" w:themeColor="text1"/>
          <w:lang w:val="en-GB"/>
        </w:rPr>
        <w:t>has shown</w:t>
      </w:r>
      <w:del w:id="2182" w:author="Pečnik, Klemen" w:date="2022-09-23T21:30:00Z">
        <w:r w:rsidR="00D4666B">
          <w:rPr>
            <w:color w:val="000000" w:themeColor="text1"/>
            <w:lang w:val="en-GB"/>
          </w:rPr>
          <w:delText>,</w:delText>
        </w:r>
      </w:del>
      <w:r w:rsidR="00D4666B">
        <w:rPr>
          <w:color w:val="000000" w:themeColor="text1"/>
          <w:lang w:val="en-GB"/>
        </w:rPr>
        <w:t xml:space="preserve"> that only 5</w:t>
      </w:r>
      <w:ins w:id="2183" w:author="Pečnik, Klemen" w:date="2022-09-23T21:30:00Z">
        <w:r w:rsidR="009631CC">
          <w:rPr>
            <w:color w:val="000000" w:themeColor="text1"/>
            <w:lang w:val="en-GB"/>
          </w:rPr>
          <w:t xml:space="preserve"> </w:t>
        </w:r>
      </w:ins>
      <w:r w:rsidR="00D4666B">
        <w:rPr>
          <w:color w:val="000000" w:themeColor="text1"/>
          <w:lang w:val="en-GB"/>
        </w:rPr>
        <w:t>% of the participants preferred the simultaneous option, while all other participants stated that they prefer the sequential playback of signed pair statements</w:t>
      </w:r>
      <w:ins w:id="2184" w:author="Pečnik, Klemen" w:date="2022-09-23T21:30:00Z">
        <w:r w:rsidR="000E1576">
          <w:rPr>
            <w:color w:val="000000" w:themeColor="text1"/>
            <w:lang w:val="en-GB"/>
          </w:rPr>
          <w:t xml:space="preserve">, noting that it is easier to focus on one </w:t>
        </w:r>
        <w:r w:rsidR="006E7AA2">
          <w:rPr>
            <w:color w:val="000000" w:themeColor="text1"/>
            <w:lang w:val="en-GB"/>
          </w:rPr>
          <w:t>video of a</w:t>
        </w:r>
        <w:r w:rsidR="00DF6AD7">
          <w:rPr>
            <w:color w:val="000000" w:themeColor="text1"/>
            <w:lang w:val="en-GB"/>
          </w:rPr>
          <w:t xml:space="preserve"> signed statement</w:t>
        </w:r>
      </w:ins>
      <w:ins w:id="2185" w:author="Pečnik, Klemen" w:date="2022-09-24T03:48:00Z">
        <w:r w:rsidR="00880D46">
          <w:rPr>
            <w:color w:val="000000" w:themeColor="text1"/>
            <w:lang w:val="en-GB"/>
          </w:rPr>
          <w:t xml:space="preserve"> at the same time</w:t>
        </w:r>
      </w:ins>
      <w:r w:rsidR="00D4666B">
        <w:rPr>
          <w:color w:val="000000" w:themeColor="text1"/>
          <w:lang w:val="en-GB"/>
        </w:rPr>
        <w:t xml:space="preserve">. </w:t>
      </w:r>
    </w:p>
    <w:p w14:paraId="23497BDE" w14:textId="4854F495" w:rsidR="00C26611" w:rsidRDefault="001D1C76" w:rsidP="002D7D5E">
      <w:pPr>
        <w:pStyle w:val="MDPI31text"/>
        <w:rPr>
          <w:ins w:id="2186" w:author="Pečnik, Klemen" w:date="2022-09-23T21:30:00Z"/>
          <w:color w:val="000000" w:themeColor="text1"/>
          <w:lang w:val="en-GB"/>
        </w:rPr>
      </w:pPr>
      <w:ins w:id="2187" w:author="Pečnik, Klemen" w:date="2022-09-23T21:30:00Z">
        <w:r>
          <w:rPr>
            <w:color w:val="000000" w:themeColor="text1"/>
            <w:lang w:val="en-GB"/>
          </w:rPr>
          <w:t xml:space="preserve">The results of </w:t>
        </w:r>
        <w:r w:rsidR="00A918BE">
          <w:rPr>
            <w:color w:val="000000" w:themeColor="text1"/>
            <w:lang w:val="en-GB"/>
          </w:rPr>
          <w:t>the</w:t>
        </w:r>
        <w:r>
          <w:rPr>
            <w:color w:val="000000" w:themeColor="text1"/>
            <w:lang w:val="en-GB"/>
          </w:rPr>
          <w:t xml:space="preserve"> </w:t>
        </w:r>
        <w:r w:rsidR="004D2235">
          <w:rPr>
            <w:color w:val="000000" w:themeColor="text1"/>
            <w:lang w:val="en-GB"/>
          </w:rPr>
          <w:t xml:space="preserve">pilot </w:t>
        </w:r>
        <w:r>
          <w:rPr>
            <w:color w:val="000000" w:themeColor="text1"/>
            <w:lang w:val="en-GB"/>
          </w:rPr>
          <w:t xml:space="preserve">study </w:t>
        </w:r>
        <w:r w:rsidR="005E1B01">
          <w:rPr>
            <w:color w:val="000000" w:themeColor="text1"/>
            <w:lang w:val="en-GB"/>
          </w:rPr>
          <w:t xml:space="preserve">have been </w:t>
        </w:r>
        <w:r w:rsidR="00B05954">
          <w:rPr>
            <w:color w:val="000000" w:themeColor="text1"/>
            <w:lang w:val="en-GB"/>
          </w:rPr>
          <w:t>s</w:t>
        </w:r>
        <w:r w:rsidR="00E010E9">
          <w:rPr>
            <w:color w:val="000000" w:themeColor="text1"/>
            <w:lang w:val="en-GB"/>
          </w:rPr>
          <w:t>atisfactory</w:t>
        </w:r>
        <w:r w:rsidR="00D55B27">
          <w:rPr>
            <w:color w:val="000000" w:themeColor="text1"/>
            <w:lang w:val="en-GB"/>
          </w:rPr>
          <w:t xml:space="preserve"> and have given </w:t>
        </w:r>
        <w:r w:rsidR="005955D5">
          <w:rPr>
            <w:color w:val="000000" w:themeColor="text1"/>
            <w:lang w:val="en-GB"/>
          </w:rPr>
          <w:t xml:space="preserve">useful </w:t>
        </w:r>
        <w:r w:rsidR="00C6274D">
          <w:rPr>
            <w:color w:val="000000" w:themeColor="text1"/>
            <w:lang w:val="en-GB"/>
          </w:rPr>
          <w:t>directions for f</w:t>
        </w:r>
        <w:r w:rsidR="004322A0">
          <w:rPr>
            <w:color w:val="000000" w:themeColor="text1"/>
            <w:lang w:val="en-GB"/>
          </w:rPr>
          <w:t xml:space="preserve">uture work </w:t>
        </w:r>
        <w:r w:rsidR="004D2235">
          <w:rPr>
            <w:color w:val="000000" w:themeColor="text1"/>
            <w:lang w:val="en-GB"/>
          </w:rPr>
          <w:t>and further validation of the UE</w:t>
        </w:r>
        <w:r w:rsidR="00871A2A">
          <w:rPr>
            <w:color w:val="000000" w:themeColor="text1"/>
            <w:lang w:val="en-GB"/>
          </w:rPr>
          <w:t>Q</w:t>
        </w:r>
        <w:r w:rsidR="004D2235">
          <w:rPr>
            <w:color w:val="000000" w:themeColor="text1"/>
            <w:lang w:val="en-GB"/>
          </w:rPr>
          <w:t xml:space="preserve"> </w:t>
        </w:r>
        <w:r w:rsidR="00CE6884">
          <w:rPr>
            <w:color w:val="000000" w:themeColor="text1"/>
            <w:lang w:val="en-GB"/>
          </w:rPr>
          <w:t>SSL</w:t>
        </w:r>
        <w:r w:rsidR="004D2235">
          <w:rPr>
            <w:color w:val="000000" w:themeColor="text1"/>
            <w:lang w:val="en-GB"/>
          </w:rPr>
          <w:t>.</w:t>
        </w:r>
        <w:r w:rsidR="00C6274D">
          <w:rPr>
            <w:color w:val="000000" w:themeColor="text1"/>
            <w:lang w:val="en-GB"/>
          </w:rPr>
          <w:t xml:space="preserve"> First and </w:t>
        </w:r>
        <w:r w:rsidR="00027856">
          <w:rPr>
            <w:color w:val="000000" w:themeColor="text1"/>
            <w:lang w:val="en-GB"/>
          </w:rPr>
          <w:t>foremost,</w:t>
        </w:r>
        <w:r w:rsidR="00C6274D">
          <w:rPr>
            <w:color w:val="000000" w:themeColor="text1"/>
            <w:lang w:val="en-GB"/>
          </w:rPr>
          <w:t xml:space="preserve"> </w:t>
        </w:r>
        <w:r w:rsidR="008239F9">
          <w:rPr>
            <w:color w:val="000000" w:themeColor="text1"/>
            <w:lang w:val="en-GB"/>
          </w:rPr>
          <w:t>we</w:t>
        </w:r>
        <w:r w:rsidR="005955D5">
          <w:rPr>
            <w:color w:val="000000" w:themeColor="text1"/>
            <w:lang w:val="en-GB"/>
          </w:rPr>
          <w:t xml:space="preserve"> </w:t>
        </w:r>
        <w:r w:rsidR="00D71888">
          <w:rPr>
            <w:color w:val="000000" w:themeColor="text1"/>
            <w:lang w:val="en-GB"/>
          </w:rPr>
          <w:t>plan</w:t>
        </w:r>
        <w:r w:rsidR="005955D5">
          <w:rPr>
            <w:color w:val="000000" w:themeColor="text1"/>
            <w:lang w:val="en-GB"/>
          </w:rPr>
          <w:t xml:space="preserve"> to</w:t>
        </w:r>
        <w:r w:rsidR="00BF1298">
          <w:rPr>
            <w:color w:val="000000" w:themeColor="text1"/>
            <w:lang w:val="en-GB"/>
          </w:rPr>
          <w:t xml:space="preserve"> extend the study with additional participants </w:t>
        </w:r>
        <w:r w:rsidR="002E194F">
          <w:rPr>
            <w:color w:val="000000" w:themeColor="text1"/>
            <w:lang w:val="en-GB"/>
          </w:rPr>
          <w:t xml:space="preserve">with </w:t>
        </w:r>
        <w:r w:rsidR="008863F0">
          <w:rPr>
            <w:color w:val="000000" w:themeColor="text1"/>
            <w:lang w:val="en-GB"/>
          </w:rPr>
          <w:t xml:space="preserve">an </w:t>
        </w:r>
        <w:r w:rsidR="002E194F">
          <w:rPr>
            <w:color w:val="000000" w:themeColor="text1"/>
            <w:lang w:val="en-GB"/>
          </w:rPr>
          <w:t xml:space="preserve">updated experiment </w:t>
        </w:r>
        <w:r w:rsidR="00BF1298">
          <w:rPr>
            <w:color w:val="000000" w:themeColor="text1"/>
            <w:lang w:val="en-GB"/>
          </w:rPr>
          <w:t xml:space="preserve">to </w:t>
        </w:r>
        <w:r w:rsidR="00870642">
          <w:rPr>
            <w:color w:val="000000" w:themeColor="text1"/>
            <w:lang w:val="en-GB"/>
          </w:rPr>
          <w:t xml:space="preserve">validate </w:t>
        </w:r>
        <w:r w:rsidR="004022FD">
          <w:rPr>
            <w:color w:val="000000" w:themeColor="text1"/>
            <w:lang w:val="en-GB"/>
          </w:rPr>
          <w:t>the</w:t>
        </w:r>
        <w:r w:rsidR="00496D55">
          <w:rPr>
            <w:color w:val="000000" w:themeColor="text1"/>
            <w:lang w:val="en-GB"/>
          </w:rPr>
          <w:t xml:space="preserve"> </w:t>
        </w:r>
        <w:r w:rsidR="00870642">
          <w:rPr>
            <w:color w:val="000000" w:themeColor="text1"/>
            <w:lang w:val="en-GB"/>
          </w:rPr>
          <w:t>translation</w:t>
        </w:r>
        <w:r w:rsidR="00496D55">
          <w:rPr>
            <w:color w:val="000000" w:themeColor="text1"/>
            <w:lang w:val="en-GB"/>
          </w:rPr>
          <w:t xml:space="preserve"> and </w:t>
        </w:r>
        <w:r w:rsidR="00BF1298">
          <w:rPr>
            <w:color w:val="000000" w:themeColor="text1"/>
            <w:lang w:val="en-GB"/>
          </w:rPr>
          <w:t xml:space="preserve">obtain </w:t>
        </w:r>
        <w:r w:rsidR="00474EF4">
          <w:rPr>
            <w:color w:val="000000" w:themeColor="text1"/>
            <w:lang w:val="en-GB"/>
          </w:rPr>
          <w:t xml:space="preserve">statistically </w:t>
        </w:r>
        <w:r w:rsidR="00870642">
          <w:rPr>
            <w:color w:val="000000" w:themeColor="text1"/>
            <w:lang w:val="en-GB"/>
          </w:rPr>
          <w:t xml:space="preserve">even </w:t>
        </w:r>
        <w:r w:rsidR="00474EF4">
          <w:rPr>
            <w:color w:val="000000" w:themeColor="text1"/>
            <w:lang w:val="en-GB"/>
          </w:rPr>
          <w:t>more reliable</w:t>
        </w:r>
        <w:r w:rsidR="00496D55">
          <w:rPr>
            <w:color w:val="000000" w:themeColor="text1"/>
            <w:lang w:val="en-GB"/>
          </w:rPr>
          <w:t xml:space="preserve"> results. Additionally, some of the </w:t>
        </w:r>
        <w:r w:rsidR="00870642">
          <w:rPr>
            <w:color w:val="000000" w:themeColor="text1"/>
            <w:lang w:val="en-GB"/>
          </w:rPr>
          <w:t>UEQ SSL</w:t>
        </w:r>
        <w:r w:rsidR="00DA7374">
          <w:rPr>
            <w:color w:val="000000" w:themeColor="text1"/>
            <w:lang w:val="en-GB"/>
          </w:rPr>
          <w:t xml:space="preserve"> </w:t>
        </w:r>
        <w:r w:rsidR="00AF1130">
          <w:rPr>
            <w:color w:val="000000" w:themeColor="text1"/>
            <w:lang w:val="en-GB"/>
          </w:rPr>
          <w:t xml:space="preserve">signs </w:t>
        </w:r>
        <w:r w:rsidR="00F67648">
          <w:rPr>
            <w:color w:val="000000" w:themeColor="text1"/>
            <w:lang w:val="en-GB"/>
          </w:rPr>
          <w:t xml:space="preserve">will </w:t>
        </w:r>
        <w:r w:rsidR="00DA7374">
          <w:rPr>
            <w:color w:val="000000" w:themeColor="text1"/>
            <w:lang w:val="en-GB"/>
          </w:rPr>
          <w:t xml:space="preserve">be modified </w:t>
        </w:r>
        <w:r w:rsidR="00496D55">
          <w:rPr>
            <w:color w:val="000000" w:themeColor="text1"/>
            <w:lang w:val="en-GB"/>
          </w:rPr>
          <w:t>as suggested by some of the participants</w:t>
        </w:r>
        <w:r w:rsidR="004D03AD">
          <w:rPr>
            <w:color w:val="000000" w:themeColor="text1"/>
            <w:lang w:val="en-GB"/>
          </w:rPr>
          <w:t xml:space="preserve"> and </w:t>
        </w:r>
        <w:r w:rsidR="00F67648">
          <w:rPr>
            <w:color w:val="000000" w:themeColor="text1"/>
            <w:lang w:val="en-GB"/>
          </w:rPr>
          <w:t xml:space="preserve">evaluated by </w:t>
        </w:r>
        <w:r w:rsidR="00CD2CF6">
          <w:rPr>
            <w:color w:val="000000" w:themeColor="text1"/>
            <w:lang w:val="en-GB"/>
          </w:rPr>
          <w:t>the</w:t>
        </w:r>
        <w:r w:rsidR="00F67648">
          <w:rPr>
            <w:color w:val="000000" w:themeColor="text1"/>
            <w:lang w:val="en-GB"/>
          </w:rPr>
          <w:t xml:space="preserve"> working group for </w:t>
        </w:r>
        <w:r w:rsidR="00DE29B1">
          <w:rPr>
            <w:color w:val="000000" w:themeColor="text1"/>
            <w:lang w:val="en-GB"/>
          </w:rPr>
          <w:t xml:space="preserve">the UEQ translation. </w:t>
        </w:r>
        <w:r w:rsidR="0029328B">
          <w:rPr>
            <w:color w:val="000000" w:themeColor="text1"/>
            <w:lang w:val="en-GB"/>
          </w:rPr>
          <w:t xml:space="preserve">As the </w:t>
        </w:r>
        <w:r w:rsidR="00DC1421">
          <w:rPr>
            <w:color w:val="000000" w:themeColor="text1"/>
            <w:lang w:val="en-GB"/>
          </w:rPr>
          <w:t xml:space="preserve">UEQ </w:t>
        </w:r>
        <w:r w:rsidR="00CE6884">
          <w:rPr>
            <w:color w:val="000000" w:themeColor="text1"/>
            <w:lang w:val="en-GB"/>
          </w:rPr>
          <w:t>TXT</w:t>
        </w:r>
        <w:r w:rsidR="00634A4A">
          <w:rPr>
            <w:color w:val="000000" w:themeColor="text1"/>
            <w:lang w:val="en-GB"/>
          </w:rPr>
          <w:t xml:space="preserve"> is </w:t>
        </w:r>
        <w:r w:rsidR="003B32B6">
          <w:rPr>
            <w:color w:val="000000" w:themeColor="text1"/>
            <w:lang w:val="en-GB"/>
          </w:rPr>
          <w:t xml:space="preserve">already </w:t>
        </w:r>
        <w:r w:rsidR="00634A4A">
          <w:rPr>
            <w:color w:val="000000" w:themeColor="text1"/>
            <w:lang w:val="en-GB"/>
          </w:rPr>
          <w:t xml:space="preserve">translated in </w:t>
        </w:r>
        <w:r w:rsidR="003B32B6">
          <w:rPr>
            <w:color w:val="000000" w:themeColor="text1"/>
            <w:lang w:val="en-GB"/>
          </w:rPr>
          <w:t>36 written languages</w:t>
        </w:r>
        <w:r w:rsidR="00C950AD">
          <w:rPr>
            <w:color w:val="000000" w:themeColor="text1"/>
            <w:lang w:val="en-GB"/>
          </w:rPr>
          <w:t>,</w:t>
        </w:r>
        <w:r w:rsidR="00634A4A">
          <w:rPr>
            <w:color w:val="000000" w:themeColor="text1"/>
            <w:lang w:val="en-GB"/>
          </w:rPr>
          <w:t xml:space="preserve"> </w:t>
        </w:r>
        <w:r w:rsidR="003C02A6">
          <w:rPr>
            <w:color w:val="000000" w:themeColor="text1"/>
            <w:lang w:val="en-GB"/>
          </w:rPr>
          <w:t>it</w:t>
        </w:r>
        <w:r w:rsidR="00D279BC">
          <w:rPr>
            <w:color w:val="000000" w:themeColor="text1"/>
            <w:lang w:val="en-GB"/>
          </w:rPr>
          <w:t xml:space="preserve"> </w:t>
        </w:r>
        <w:r w:rsidR="00A90C5F">
          <w:rPr>
            <w:color w:val="000000" w:themeColor="text1"/>
            <w:lang w:val="en-GB"/>
          </w:rPr>
          <w:t>w</w:t>
        </w:r>
        <w:r w:rsidR="00D279BC">
          <w:rPr>
            <w:color w:val="000000" w:themeColor="text1"/>
            <w:lang w:val="en-GB"/>
          </w:rPr>
          <w:t xml:space="preserve">ould be of a great importance to </w:t>
        </w:r>
        <w:r w:rsidR="00A90C5F">
          <w:rPr>
            <w:color w:val="000000" w:themeColor="text1"/>
            <w:lang w:val="en-GB"/>
          </w:rPr>
          <w:t>also</w:t>
        </w:r>
        <w:r w:rsidR="00D279BC">
          <w:rPr>
            <w:color w:val="000000" w:themeColor="text1"/>
            <w:lang w:val="en-GB"/>
          </w:rPr>
          <w:t xml:space="preserve"> </w:t>
        </w:r>
        <w:r w:rsidR="002E6117">
          <w:rPr>
            <w:color w:val="000000" w:themeColor="text1"/>
            <w:lang w:val="en-GB"/>
          </w:rPr>
          <w:t xml:space="preserve">translate </w:t>
        </w:r>
        <w:r w:rsidR="00A90C5F">
          <w:rPr>
            <w:color w:val="000000" w:themeColor="text1"/>
            <w:lang w:val="en-GB"/>
          </w:rPr>
          <w:t>it</w:t>
        </w:r>
        <w:r w:rsidR="00BD1DD0">
          <w:rPr>
            <w:color w:val="000000" w:themeColor="text1"/>
            <w:lang w:val="en-GB"/>
          </w:rPr>
          <w:t xml:space="preserve"> in other sign languages accordingly.</w:t>
        </w:r>
        <w:r w:rsidR="00DC1421">
          <w:rPr>
            <w:color w:val="000000" w:themeColor="text1"/>
            <w:lang w:val="en-GB"/>
          </w:rPr>
          <w:t xml:space="preserve"> </w:t>
        </w:r>
        <w:r w:rsidR="00027856">
          <w:rPr>
            <w:color w:val="000000" w:themeColor="text1"/>
            <w:lang w:val="en-GB"/>
          </w:rPr>
          <w:t>Finally</w:t>
        </w:r>
        <w:r w:rsidR="00565D91">
          <w:rPr>
            <w:color w:val="000000" w:themeColor="text1"/>
            <w:lang w:val="en-GB"/>
          </w:rPr>
          <w:t>,</w:t>
        </w:r>
        <w:r w:rsidR="00AD374C">
          <w:rPr>
            <w:color w:val="000000" w:themeColor="text1"/>
            <w:lang w:val="en-GB"/>
          </w:rPr>
          <w:t xml:space="preserve"> both evaluated </w:t>
        </w:r>
        <w:r w:rsidR="003E0503">
          <w:rPr>
            <w:color w:val="000000" w:themeColor="text1"/>
            <w:lang w:val="en-GB"/>
          </w:rPr>
          <w:t xml:space="preserve">interactive </w:t>
        </w:r>
        <w:r w:rsidR="00FE3F10">
          <w:rPr>
            <w:color w:val="000000" w:themeColor="text1"/>
            <w:lang w:val="en-GB"/>
          </w:rPr>
          <w:t>applications</w:t>
        </w:r>
        <w:r w:rsidR="00AD374C">
          <w:rPr>
            <w:color w:val="000000" w:themeColor="text1"/>
            <w:lang w:val="en-GB"/>
          </w:rPr>
          <w:t xml:space="preserve"> </w:t>
        </w:r>
        <w:r w:rsidR="0040392E">
          <w:rPr>
            <w:color w:val="000000" w:themeColor="text1"/>
            <w:lang w:val="en-GB"/>
          </w:rPr>
          <w:t xml:space="preserve">show great promise for their </w:t>
        </w:r>
        <w:r w:rsidR="00A2066D">
          <w:rPr>
            <w:color w:val="000000" w:themeColor="text1"/>
            <w:lang w:val="en-GB"/>
          </w:rPr>
          <w:t>usefulness</w:t>
        </w:r>
        <w:r w:rsidR="00293E75">
          <w:rPr>
            <w:color w:val="000000" w:themeColor="text1"/>
            <w:lang w:val="en-GB"/>
          </w:rPr>
          <w:t xml:space="preserve"> </w:t>
        </w:r>
        <w:r w:rsidR="001369A0">
          <w:rPr>
            <w:color w:val="000000" w:themeColor="text1"/>
            <w:lang w:val="en-GB"/>
          </w:rPr>
          <w:t xml:space="preserve">and wider adoption by the </w:t>
        </w:r>
      </w:ins>
      <w:ins w:id="2188" w:author="Pečnik, Klemen" w:date="2022-09-24T03:49:00Z">
        <w:r w:rsidR="00BE7EB1">
          <w:rPr>
            <w:color w:val="000000" w:themeColor="text1"/>
            <w:lang w:val="en-GB"/>
          </w:rPr>
          <w:t>d</w:t>
        </w:r>
      </w:ins>
      <w:ins w:id="2189" w:author="Pečnik, Klemen" w:date="2022-09-23T21:30:00Z">
        <w:r w:rsidR="001369A0">
          <w:rPr>
            <w:color w:val="000000" w:themeColor="text1"/>
            <w:lang w:val="en-GB"/>
          </w:rPr>
          <w:t>eaf community</w:t>
        </w:r>
        <w:r w:rsidR="006F5EF0">
          <w:rPr>
            <w:color w:val="000000" w:themeColor="text1"/>
            <w:lang w:val="en-GB"/>
          </w:rPr>
          <w:t xml:space="preserve"> and</w:t>
        </w:r>
        <w:r w:rsidR="00E4599A">
          <w:rPr>
            <w:color w:val="000000" w:themeColor="text1"/>
            <w:lang w:val="en-GB"/>
          </w:rPr>
          <w:t xml:space="preserve"> </w:t>
        </w:r>
        <w:r w:rsidR="00565D91">
          <w:rPr>
            <w:color w:val="000000" w:themeColor="text1"/>
            <w:lang w:val="en-GB"/>
          </w:rPr>
          <w:t>should</w:t>
        </w:r>
        <w:r w:rsidR="001B3B10">
          <w:rPr>
            <w:color w:val="000000" w:themeColor="text1"/>
            <w:lang w:val="en-GB"/>
          </w:rPr>
          <w:t xml:space="preserve"> be</w:t>
        </w:r>
        <w:r w:rsidR="00565D91">
          <w:rPr>
            <w:color w:val="000000" w:themeColor="text1"/>
            <w:lang w:val="en-GB"/>
          </w:rPr>
          <w:t xml:space="preserve"> develop</w:t>
        </w:r>
        <w:r w:rsidR="008863F0">
          <w:rPr>
            <w:color w:val="000000" w:themeColor="text1"/>
            <w:lang w:val="en-GB"/>
          </w:rPr>
          <w:t>ed</w:t>
        </w:r>
        <w:r w:rsidR="008863F0" w:rsidRPr="008863F0">
          <w:rPr>
            <w:color w:val="000000" w:themeColor="text1"/>
            <w:lang w:val="en-GB"/>
          </w:rPr>
          <w:t xml:space="preserve"> </w:t>
        </w:r>
        <w:r w:rsidR="00565D91">
          <w:rPr>
            <w:color w:val="000000" w:themeColor="text1"/>
            <w:lang w:val="en-GB"/>
          </w:rPr>
          <w:t>further</w:t>
        </w:r>
        <w:r w:rsidR="00D23E23">
          <w:rPr>
            <w:color w:val="000000" w:themeColor="text1"/>
            <w:lang w:val="en-GB"/>
          </w:rPr>
          <w:t xml:space="preserve"> with </w:t>
        </w:r>
        <w:r w:rsidR="004B3111">
          <w:rPr>
            <w:color w:val="000000" w:themeColor="text1"/>
            <w:lang w:val="en-GB"/>
          </w:rPr>
          <w:t xml:space="preserve">consideration </w:t>
        </w:r>
        <w:r w:rsidR="00FD5D8D">
          <w:rPr>
            <w:color w:val="000000" w:themeColor="text1"/>
            <w:lang w:val="en-GB"/>
          </w:rPr>
          <w:t xml:space="preserve">of </w:t>
        </w:r>
        <w:r w:rsidR="00C55006">
          <w:rPr>
            <w:color w:val="000000" w:themeColor="text1"/>
            <w:lang w:val="en-GB"/>
          </w:rPr>
          <w:t>guidelines</w:t>
        </w:r>
        <w:r w:rsidR="00E32668">
          <w:rPr>
            <w:color w:val="000000" w:themeColor="text1"/>
            <w:lang w:val="en-GB"/>
          </w:rPr>
          <w:t xml:space="preserve"> </w:t>
        </w:r>
        <w:r w:rsidR="00C55006">
          <w:rPr>
            <w:color w:val="000000" w:themeColor="text1"/>
            <w:lang w:val="en-GB"/>
          </w:rPr>
          <w:t xml:space="preserve">for </w:t>
        </w:r>
        <w:r w:rsidR="00AC4791">
          <w:rPr>
            <w:color w:val="000000" w:themeColor="text1"/>
            <w:lang w:val="en-GB"/>
          </w:rPr>
          <w:t xml:space="preserve">positioning </w:t>
        </w:r>
        <w:r w:rsidR="000B5AF8">
          <w:rPr>
            <w:color w:val="000000" w:themeColor="text1"/>
            <w:lang w:val="en-GB"/>
          </w:rPr>
          <w:t xml:space="preserve">sign language interpreters </w:t>
        </w:r>
        <w:r w:rsidR="00AC4791">
          <w:rPr>
            <w:color w:val="000000" w:themeColor="text1"/>
            <w:lang w:val="en-GB"/>
          </w:rPr>
          <w:fldChar w:fldCharType="begin"/>
        </w:r>
      </w:ins>
      <w:r w:rsidR="00F51C74">
        <w:rPr>
          <w:color w:val="000000" w:themeColor="text1"/>
          <w:lang w:val="en-GB"/>
        </w:rPr>
        <w:instrText xml:space="preserve"> ADDIN ZOTERO_ITEM CSL_CITATION {"citationID":"VD8E0UzH","properties":{"formattedCitation":"[41,42]","plainCitation":"[41,42]","noteIndex":0},"citationItems":[{"id":102,"uris":["http://zotero.org/groups/4764337/items/62NS9PEJ"],"itemData":{"id":102,"type":"article-journal","language":"en","title":"Guidelines for positioning of sign language interpreters in conferences, including web-streaming","URL":"http://aiic.org/document/4524/Guidelines%20for%20positioning%20of%20sign%20language%20interpreters%20in%20conferences%20including%20web-streaming.pdf","author":[{"literal":"Sign Language Network"}],"accessed":{"date-parts":[["2022",8,22]]},"issued":{"date-parts":[["2016",12,21]]}},"label":"page"},{"id":104,"uris":["http://zotero.org/groups/4764337/items/JEAXJ3H6"],"itemData":{"id":104,"type":"paper-conference","abstract":"Hybrid Broadcast Television for All is a European Commission co-financed project, inside the Competitiveness and Innovation Framework Programme (CIP). The project builds on HbbTV, the European standard for broadcast and broadband multimedia converged services, and looks at how HbbTV technology may be used to enhance access services (such as subtitling, audio description or sign language) on both the production and service sides. HbbTV 1.5 devices are widely available in the market while HbbTV version 2.0 specification has been recently released. TV content can be enhanced by HbbTV applications with additional synchronised services in a personalised manner. For access services this opens an entirely new opportunity for users who may choose an access service delivered via their IP connection which seamlessly integrates with the regular broadcast programme. The presentation will describe the improvements taken on board by HBB4ALL to existing access services and ways of addressing the key technical, organisational and legal obstacles to the sustainable take-up of these services throughout Europe. HBB4ALL focuses on real pilot deployment as a first step to ensure a successful exploitation of these services in a near future. We will offer new insights, from the fields of human machine interaction and social innovation, which arise from the new interactive multimodal and multilanguage services which may be offered. This article will first describe the structure chosen for the project, with four pilots developed in parallel: subtitling, audio description, sign language and user interaction. Then it will describe the methodology and research approaches used for testing the new accessibility services.","container-title":"2015 IEEE International Symposium on Broadband Multimedia Systems and Broadcasting","DOI":"10.1109/BMSB.2015.7177252","event-title":"2015 IEEE International Symposium on Broadband Multimedia Systems and Broadcasting","note":"ISSN: 2155-5052","page":"1-4","source":"IEEE Xplore","title":"HBB4ALL: Deployment of HbbTV services for all","title-short":"HBB4ALL","author":[{"family":"Orero","given":"Pilar"},{"family":"Martín","given":"Carlos Alberto"},{"family":"Zorrilla","given":"Mikel"}],"issued":{"date-parts":[["2015",6]]}},"label":"page"}],"schema":"https://github.com/citation-style-language/schema/raw/master/csl-citation.json"} </w:instrText>
      </w:r>
      <w:ins w:id="2190" w:author="Pečnik, Klemen" w:date="2022-09-23T21:30:00Z">
        <w:r w:rsidR="00AC4791">
          <w:rPr>
            <w:color w:val="000000" w:themeColor="text1"/>
            <w:lang w:val="en-GB"/>
          </w:rPr>
          <w:fldChar w:fldCharType="separate"/>
        </w:r>
        <w:r w:rsidR="00BD64F8">
          <w:t>[41,42]</w:t>
        </w:r>
        <w:r w:rsidR="00AC4791">
          <w:rPr>
            <w:color w:val="000000" w:themeColor="text1"/>
            <w:lang w:val="en-GB"/>
          </w:rPr>
          <w:fldChar w:fldCharType="end"/>
        </w:r>
        <w:r w:rsidR="001369A0">
          <w:rPr>
            <w:color w:val="000000" w:themeColor="text1"/>
            <w:lang w:val="en-GB"/>
          </w:rPr>
          <w:t>.</w:t>
        </w:r>
        <w:r w:rsidR="00164A1D">
          <w:rPr>
            <w:color w:val="000000" w:themeColor="text1"/>
            <w:lang w:val="en-GB"/>
          </w:rPr>
          <w:t xml:space="preserve"> </w:t>
        </w:r>
        <w:r w:rsidR="00BB79B7">
          <w:rPr>
            <w:color w:val="000000" w:themeColor="text1"/>
            <w:lang w:val="en-GB"/>
          </w:rPr>
          <w:t>Finally</w:t>
        </w:r>
        <w:r w:rsidR="00CE6884">
          <w:rPr>
            <w:color w:val="000000" w:themeColor="text1"/>
            <w:lang w:val="en-GB"/>
          </w:rPr>
          <w:t>, the</w:t>
        </w:r>
        <w:r w:rsidR="00BB79B7">
          <w:rPr>
            <w:color w:val="000000" w:themeColor="text1"/>
            <w:lang w:val="en-GB"/>
          </w:rPr>
          <w:t xml:space="preserve"> </w:t>
        </w:r>
        <w:r w:rsidR="00DD158B">
          <w:rPr>
            <w:color w:val="000000" w:themeColor="text1"/>
            <w:lang w:val="en-GB"/>
          </w:rPr>
          <w:t xml:space="preserve">target audience for </w:t>
        </w:r>
        <w:r w:rsidR="0085270B">
          <w:rPr>
            <w:color w:val="000000" w:themeColor="text1"/>
            <w:lang w:val="en-GB"/>
          </w:rPr>
          <w:t xml:space="preserve">UEQ </w:t>
        </w:r>
        <w:r w:rsidR="00CE6884">
          <w:rPr>
            <w:color w:val="000000" w:themeColor="text1"/>
            <w:lang w:val="en-GB"/>
          </w:rPr>
          <w:t>SSL</w:t>
        </w:r>
        <w:r w:rsidR="0085270B">
          <w:rPr>
            <w:color w:val="000000" w:themeColor="text1"/>
            <w:lang w:val="en-GB"/>
          </w:rPr>
          <w:t xml:space="preserve"> </w:t>
        </w:r>
        <w:r w:rsidR="00DD158B">
          <w:rPr>
            <w:color w:val="000000" w:themeColor="text1"/>
            <w:lang w:val="en-GB"/>
          </w:rPr>
          <w:t xml:space="preserve">are all deaf and hard of hearing </w:t>
        </w:r>
        <w:r w:rsidR="00F6730A">
          <w:rPr>
            <w:color w:val="000000" w:themeColor="text1"/>
            <w:lang w:val="en-GB"/>
          </w:rPr>
          <w:t xml:space="preserve">whose native language is </w:t>
        </w:r>
      </w:ins>
      <w:ins w:id="2191" w:author="Pečnik, Klemen" w:date="2022-09-24T03:49:00Z">
        <w:r w:rsidR="002A6FB9">
          <w:rPr>
            <w:color w:val="000000" w:themeColor="text1"/>
            <w:lang w:val="en-GB"/>
          </w:rPr>
          <w:t xml:space="preserve">the </w:t>
        </w:r>
      </w:ins>
      <w:ins w:id="2192" w:author="Pečnik, Klemen" w:date="2022-09-23T21:30:00Z">
        <w:r w:rsidR="00CE6884">
          <w:rPr>
            <w:color w:val="000000" w:themeColor="text1"/>
            <w:lang w:val="en-GB"/>
          </w:rPr>
          <w:t xml:space="preserve">Slovenian </w:t>
        </w:r>
        <w:r w:rsidR="00DE78A6">
          <w:rPr>
            <w:color w:val="000000" w:themeColor="text1"/>
            <w:lang w:val="en-GB"/>
          </w:rPr>
          <w:t>S</w:t>
        </w:r>
        <w:r w:rsidR="00F6730A">
          <w:rPr>
            <w:color w:val="000000" w:themeColor="text1"/>
            <w:lang w:val="en-GB"/>
          </w:rPr>
          <w:t xml:space="preserve">ign </w:t>
        </w:r>
        <w:r w:rsidR="00DE78A6">
          <w:rPr>
            <w:color w:val="000000" w:themeColor="text1"/>
            <w:lang w:val="en-GB"/>
          </w:rPr>
          <w:t>L</w:t>
        </w:r>
        <w:r w:rsidR="00F6730A">
          <w:rPr>
            <w:color w:val="000000" w:themeColor="text1"/>
            <w:lang w:val="en-GB"/>
          </w:rPr>
          <w:t>anguage</w:t>
        </w:r>
        <w:r w:rsidR="00E456A3">
          <w:rPr>
            <w:color w:val="000000" w:themeColor="text1"/>
            <w:lang w:val="en-GB"/>
          </w:rPr>
          <w:t>, although during the pilot testing we were unable to obtain hard of hearing participants</w:t>
        </w:r>
        <w:r w:rsidR="00D952AB">
          <w:rPr>
            <w:color w:val="000000" w:themeColor="text1"/>
            <w:lang w:val="en-GB"/>
          </w:rPr>
          <w:t>, but it does</w:t>
        </w:r>
      </w:ins>
      <w:ins w:id="2193" w:author="Pečnik, Klemen" w:date="2022-09-24T03:49:00Z">
        <w:r w:rsidR="002A6FB9">
          <w:rPr>
            <w:color w:val="000000" w:themeColor="text1"/>
            <w:lang w:val="en-GB"/>
          </w:rPr>
          <w:t xml:space="preserve"> </w:t>
        </w:r>
      </w:ins>
      <w:ins w:id="2194" w:author="Pečnik, Klemen" w:date="2022-09-23T21:30:00Z">
        <w:r w:rsidR="00D952AB">
          <w:rPr>
            <w:color w:val="000000" w:themeColor="text1"/>
            <w:lang w:val="en-GB"/>
          </w:rPr>
          <w:t>n</w:t>
        </w:r>
      </w:ins>
      <w:ins w:id="2195" w:author="Pečnik, Klemen" w:date="2022-09-24T03:49:00Z">
        <w:r w:rsidR="002A6FB9">
          <w:rPr>
            <w:color w:val="000000" w:themeColor="text1"/>
            <w:lang w:val="en-GB"/>
          </w:rPr>
          <w:t>o</w:t>
        </w:r>
      </w:ins>
      <w:ins w:id="2196" w:author="Pečnik, Klemen" w:date="2022-09-23T21:30:00Z">
        <w:r w:rsidR="00D952AB">
          <w:rPr>
            <w:color w:val="000000" w:themeColor="text1"/>
            <w:lang w:val="en-GB"/>
          </w:rPr>
          <w:t>t mean that they should be excluded</w:t>
        </w:r>
      </w:ins>
      <w:ins w:id="2197" w:author="Pečnik, Klemen" w:date="2022-09-24T03:50:00Z">
        <w:r w:rsidR="002A6FB9">
          <w:rPr>
            <w:color w:val="000000" w:themeColor="text1"/>
            <w:lang w:val="en-GB"/>
          </w:rPr>
          <w:t xml:space="preserve"> in any way</w:t>
        </w:r>
      </w:ins>
      <w:ins w:id="2198" w:author="Pečnik, Klemen" w:date="2022-09-23T21:30:00Z">
        <w:r w:rsidR="00E456A3">
          <w:rPr>
            <w:color w:val="000000" w:themeColor="text1"/>
            <w:lang w:val="en-GB"/>
          </w:rPr>
          <w:t>.</w:t>
        </w:r>
      </w:ins>
    </w:p>
    <w:p w14:paraId="5521AD0B" w14:textId="77777777" w:rsidR="000A3B2F" w:rsidRDefault="000A3B2F" w:rsidP="000A3B2F">
      <w:pPr>
        <w:pStyle w:val="MDPI22heading2"/>
        <w:rPr>
          <w:ins w:id="2199" w:author="Pečnik, Klemen" w:date="2022-09-23T21:30:00Z"/>
          <w:lang w:val="en-GB"/>
        </w:rPr>
      </w:pPr>
      <w:ins w:id="2200" w:author="Pečnik, Klemen" w:date="2022-09-23T21:30:00Z">
        <w:r>
          <w:rPr>
            <w:lang w:val="en-GB"/>
          </w:rPr>
          <w:t>Limitation of the study</w:t>
        </w:r>
      </w:ins>
    </w:p>
    <w:p w14:paraId="07F85E15" w14:textId="77777777" w:rsidR="00CC3141" w:rsidRDefault="00DF0609" w:rsidP="00555ECC">
      <w:pPr>
        <w:pStyle w:val="MDPI31text"/>
        <w:rPr>
          <w:ins w:id="2201" w:author="Pečnik, Klemen" w:date="2022-09-23T21:30:00Z"/>
          <w:color w:val="auto"/>
          <w:lang w:val="en-GB"/>
        </w:rPr>
      </w:pPr>
      <w:ins w:id="2202" w:author="Pečnik, Klemen" w:date="2022-09-23T21:30:00Z">
        <w:r>
          <w:rPr>
            <w:color w:val="auto"/>
            <w:lang w:val="en-GB"/>
          </w:rPr>
          <w:t>To</w:t>
        </w:r>
        <w:r w:rsidR="000C297B" w:rsidRPr="00555ECC">
          <w:rPr>
            <w:color w:val="auto"/>
            <w:lang w:val="en-GB"/>
          </w:rPr>
          <w:t xml:space="preserve"> validate</w:t>
        </w:r>
        <w:r w:rsidR="000C297B">
          <w:rPr>
            <w:color w:val="auto"/>
            <w:lang w:val="en-GB"/>
          </w:rPr>
          <w:t xml:space="preserve"> </w:t>
        </w:r>
        <w:r w:rsidR="00211FFF">
          <w:rPr>
            <w:color w:val="auto"/>
            <w:lang w:val="en-GB"/>
          </w:rPr>
          <w:t>the</w:t>
        </w:r>
        <w:r w:rsidR="000C297B" w:rsidRPr="00555ECC">
          <w:rPr>
            <w:color w:val="auto"/>
            <w:lang w:val="en-GB"/>
          </w:rPr>
          <w:t xml:space="preserve"> </w:t>
        </w:r>
        <w:r w:rsidR="003D4DA3" w:rsidRPr="00555ECC">
          <w:rPr>
            <w:color w:val="auto"/>
            <w:lang w:val="en-GB"/>
          </w:rPr>
          <w:t xml:space="preserve">UEQ </w:t>
        </w:r>
        <w:r w:rsidR="00CE6884">
          <w:rPr>
            <w:color w:val="auto"/>
            <w:lang w:val="en-GB"/>
          </w:rPr>
          <w:t>SSL</w:t>
        </w:r>
        <w:r w:rsidR="003D4DA3" w:rsidRPr="00555ECC">
          <w:rPr>
            <w:color w:val="auto"/>
            <w:lang w:val="en-GB"/>
          </w:rPr>
          <w:t xml:space="preserve"> </w:t>
        </w:r>
        <w:r w:rsidR="00211FFF">
          <w:rPr>
            <w:color w:val="auto"/>
            <w:lang w:val="en-GB"/>
          </w:rPr>
          <w:t xml:space="preserve">the </w:t>
        </w:r>
        <w:r w:rsidR="003D4DA3" w:rsidRPr="00555ECC">
          <w:rPr>
            <w:color w:val="auto"/>
            <w:lang w:val="en-GB"/>
          </w:rPr>
          <w:t xml:space="preserve">sample size should </w:t>
        </w:r>
        <w:r w:rsidR="000939B6" w:rsidRPr="00555ECC">
          <w:rPr>
            <w:color w:val="auto"/>
            <w:lang w:val="en-GB"/>
          </w:rPr>
          <w:t xml:space="preserve">be </w:t>
        </w:r>
        <w:r w:rsidR="00F07D2A" w:rsidRPr="00555ECC">
          <w:rPr>
            <w:color w:val="auto"/>
            <w:lang w:val="en-GB"/>
          </w:rPr>
          <w:t xml:space="preserve">significantly increased and </w:t>
        </w:r>
        <w:r w:rsidR="006758DF">
          <w:rPr>
            <w:color w:val="auto"/>
            <w:lang w:val="en-GB"/>
          </w:rPr>
          <w:t xml:space="preserve">the translated UEQ </w:t>
        </w:r>
        <w:r w:rsidR="005D5437" w:rsidRPr="00555ECC">
          <w:rPr>
            <w:color w:val="auto"/>
            <w:lang w:val="en-GB"/>
          </w:rPr>
          <w:t xml:space="preserve">tested </w:t>
        </w:r>
        <w:r w:rsidR="00286F68" w:rsidRPr="00555ECC">
          <w:rPr>
            <w:color w:val="auto"/>
            <w:lang w:val="en-GB"/>
          </w:rPr>
          <w:t xml:space="preserve">on more </w:t>
        </w:r>
        <w:r w:rsidR="00F379B3" w:rsidRPr="00555ECC">
          <w:rPr>
            <w:color w:val="auto"/>
            <w:lang w:val="en-GB"/>
          </w:rPr>
          <w:t>solutions</w:t>
        </w:r>
        <w:r>
          <w:rPr>
            <w:color w:val="auto"/>
            <w:lang w:val="en-GB"/>
          </w:rPr>
          <w:t xml:space="preserve">. Nevertheless, </w:t>
        </w:r>
        <w:r w:rsidR="008D5BA0">
          <w:rPr>
            <w:color w:val="auto"/>
            <w:lang w:val="en-GB"/>
          </w:rPr>
          <w:t>concern</w:t>
        </w:r>
        <w:r w:rsidR="006758DF">
          <w:rPr>
            <w:color w:val="auto"/>
            <w:lang w:val="en-GB"/>
          </w:rPr>
          <w:t>s</w:t>
        </w:r>
        <w:r w:rsidR="008D5BA0">
          <w:rPr>
            <w:color w:val="auto"/>
            <w:lang w:val="en-GB"/>
          </w:rPr>
          <w:t xml:space="preserve"> about biased result </w:t>
        </w:r>
        <w:r w:rsidR="00995B9C">
          <w:rPr>
            <w:color w:val="auto"/>
            <w:lang w:val="en-GB"/>
          </w:rPr>
          <w:t xml:space="preserve">have </w:t>
        </w:r>
        <w:r w:rsidR="00F41182">
          <w:rPr>
            <w:color w:val="auto"/>
            <w:lang w:val="en-GB"/>
          </w:rPr>
          <w:t>arisen</w:t>
        </w:r>
        <w:r w:rsidR="00F379B3" w:rsidRPr="00555ECC">
          <w:rPr>
            <w:color w:val="auto"/>
            <w:lang w:val="en-GB"/>
          </w:rPr>
          <w:t xml:space="preserve"> </w:t>
        </w:r>
        <w:r w:rsidR="00C9599D">
          <w:rPr>
            <w:color w:val="auto"/>
            <w:lang w:val="en-GB"/>
          </w:rPr>
          <w:t xml:space="preserve">due to the </w:t>
        </w:r>
        <w:r w:rsidR="0027557E">
          <w:rPr>
            <w:color w:val="auto"/>
            <w:lang w:val="en-GB"/>
          </w:rPr>
          <w:t xml:space="preserve">chosen </w:t>
        </w:r>
        <w:r w:rsidR="008C2F33">
          <w:rPr>
            <w:color w:val="auto"/>
            <w:lang w:val="en-GB"/>
          </w:rPr>
          <w:t xml:space="preserve">method of </w:t>
        </w:r>
        <w:r w:rsidR="008C2F33" w:rsidRPr="00844338">
          <w:rPr>
            <w:color w:val="auto"/>
            <w:lang w:val="en-GB"/>
          </w:rPr>
          <w:t>preliminary psychometric testing of the</w:t>
        </w:r>
        <w:r w:rsidR="008C2F33">
          <w:rPr>
            <w:color w:val="auto"/>
            <w:lang w:val="en-GB"/>
          </w:rPr>
          <w:t xml:space="preserve"> </w:t>
        </w:r>
        <w:r w:rsidR="008C2F33" w:rsidRPr="00844338">
          <w:rPr>
            <w:color w:val="auto"/>
            <w:lang w:val="en-GB"/>
          </w:rPr>
          <w:t>pre</w:t>
        </w:r>
        <w:r w:rsidR="006758DF">
          <w:rPr>
            <w:color w:val="auto"/>
            <w:lang w:val="en-GB"/>
          </w:rPr>
          <w:t>-</w:t>
        </w:r>
        <w:r w:rsidR="008C2F33" w:rsidRPr="00844338">
          <w:rPr>
            <w:color w:val="auto"/>
            <w:lang w:val="en-GB"/>
          </w:rPr>
          <w:t>ﬁnal version of the translated instrument</w:t>
        </w:r>
        <w:r w:rsidR="008C2F33">
          <w:rPr>
            <w:color w:val="auto"/>
            <w:lang w:val="en-GB"/>
          </w:rPr>
          <w:t xml:space="preserve"> </w:t>
        </w:r>
        <w:r w:rsidR="008C2F33" w:rsidRPr="00844338">
          <w:rPr>
            <w:color w:val="auto"/>
            <w:lang w:val="en-GB"/>
          </w:rPr>
          <w:t>with a bilingual sampl</w:t>
        </w:r>
        <w:r w:rsidR="008C2F33">
          <w:rPr>
            <w:color w:val="auto"/>
            <w:lang w:val="en-GB"/>
          </w:rPr>
          <w:t>e</w:t>
        </w:r>
        <w:r w:rsidR="005A0E3D">
          <w:rPr>
            <w:color w:val="auto"/>
            <w:lang w:val="en-GB"/>
          </w:rPr>
          <w:t xml:space="preserve">, </w:t>
        </w:r>
        <w:r w:rsidR="00A169C2">
          <w:rPr>
            <w:color w:val="auto"/>
            <w:lang w:val="en-GB"/>
          </w:rPr>
          <w:t xml:space="preserve">which could be addressed </w:t>
        </w:r>
        <w:r w:rsidR="00906D1E">
          <w:rPr>
            <w:color w:val="auto"/>
            <w:lang w:val="en-GB"/>
          </w:rPr>
          <w:t xml:space="preserve">with </w:t>
        </w:r>
        <w:r w:rsidR="006758DF">
          <w:rPr>
            <w:color w:val="auto"/>
            <w:lang w:val="en-GB"/>
          </w:rPr>
          <w:t xml:space="preserve">an </w:t>
        </w:r>
        <w:r w:rsidR="00906D1E">
          <w:rPr>
            <w:color w:val="auto"/>
            <w:lang w:val="en-GB"/>
          </w:rPr>
          <w:t>additiona</w:t>
        </w:r>
        <w:r w:rsidR="00EC0072">
          <w:rPr>
            <w:color w:val="auto"/>
            <w:lang w:val="en-GB"/>
          </w:rPr>
          <w:t>l</w:t>
        </w:r>
        <w:r w:rsidR="00906D1E">
          <w:rPr>
            <w:color w:val="auto"/>
            <w:lang w:val="en-GB"/>
          </w:rPr>
          <w:t xml:space="preserve"> method of </w:t>
        </w:r>
        <w:r w:rsidR="004C4E06">
          <w:rPr>
            <w:color w:val="auto"/>
            <w:lang w:val="en-GB"/>
          </w:rPr>
          <w:t xml:space="preserve">alternating </w:t>
        </w:r>
        <w:r w:rsidR="00BB70CD">
          <w:rPr>
            <w:color w:val="auto"/>
            <w:lang w:val="en-GB"/>
          </w:rPr>
          <w:t xml:space="preserve">versions of UEQ </w:t>
        </w:r>
        <w:r w:rsidR="00CE6884">
          <w:rPr>
            <w:color w:val="auto"/>
            <w:lang w:val="en-GB"/>
          </w:rPr>
          <w:t>TXT</w:t>
        </w:r>
        <w:r w:rsidR="00BB70CD">
          <w:rPr>
            <w:color w:val="auto"/>
            <w:lang w:val="en-GB"/>
          </w:rPr>
          <w:t xml:space="preserve"> and UEQ</w:t>
        </w:r>
        <w:r w:rsidR="00B0785A">
          <w:rPr>
            <w:color w:val="auto"/>
            <w:lang w:val="en-GB"/>
          </w:rPr>
          <w:t xml:space="preserve"> SSL</w:t>
        </w:r>
        <w:r w:rsidR="00226179">
          <w:rPr>
            <w:color w:val="auto"/>
            <w:lang w:val="en-GB"/>
          </w:rPr>
          <w:t>,</w:t>
        </w:r>
        <w:r w:rsidR="00B0785A">
          <w:rPr>
            <w:color w:val="auto"/>
            <w:lang w:val="en-GB"/>
          </w:rPr>
          <w:t xml:space="preserve"> </w:t>
        </w:r>
        <w:r w:rsidR="00A405FE">
          <w:rPr>
            <w:color w:val="auto"/>
            <w:lang w:val="en-GB"/>
          </w:rPr>
          <w:t xml:space="preserve">which </w:t>
        </w:r>
        <w:r w:rsidR="00B0785A">
          <w:rPr>
            <w:color w:val="auto"/>
            <w:lang w:val="en-GB"/>
          </w:rPr>
          <w:t xml:space="preserve">would </w:t>
        </w:r>
        <w:r w:rsidR="006C1A3C">
          <w:rPr>
            <w:color w:val="auto"/>
            <w:lang w:val="en-GB"/>
          </w:rPr>
          <w:t xml:space="preserve">be </w:t>
        </w:r>
        <w:r w:rsidR="004C1AB9">
          <w:rPr>
            <w:color w:val="auto"/>
            <w:lang w:val="en-GB"/>
          </w:rPr>
          <w:t xml:space="preserve">used during testing with </w:t>
        </w:r>
        <w:r w:rsidR="00A405FE">
          <w:rPr>
            <w:color w:val="auto"/>
            <w:lang w:val="en-GB"/>
          </w:rPr>
          <w:t xml:space="preserve">a </w:t>
        </w:r>
        <w:r w:rsidR="004C1AB9">
          <w:rPr>
            <w:color w:val="auto"/>
            <w:lang w:val="en-GB"/>
          </w:rPr>
          <w:t xml:space="preserve">doubled sample size in order to detect and eliminate </w:t>
        </w:r>
        <w:r w:rsidR="00916CC7">
          <w:rPr>
            <w:color w:val="auto"/>
            <w:lang w:val="en-GB"/>
          </w:rPr>
          <w:t xml:space="preserve">bias of </w:t>
        </w:r>
        <w:r w:rsidR="00415A13">
          <w:rPr>
            <w:color w:val="auto"/>
            <w:lang w:val="en-GB"/>
          </w:rPr>
          <w:t xml:space="preserve">each approach. </w:t>
        </w:r>
      </w:ins>
    </w:p>
    <w:p w14:paraId="5E3E125C" w14:textId="77777777" w:rsidR="000A3B2F" w:rsidRPr="00356331" w:rsidRDefault="0065377C" w:rsidP="002D7D5E">
      <w:pPr>
        <w:pStyle w:val="MDPI31text"/>
        <w:rPr>
          <w:ins w:id="2203" w:author="Pečnik, Klemen" w:date="2022-09-23T21:30:00Z"/>
          <w:lang w:val="en-GB"/>
        </w:rPr>
      </w:pPr>
      <w:ins w:id="2204" w:author="Pečnik, Klemen" w:date="2022-09-23T21:30:00Z">
        <w:r>
          <w:rPr>
            <w:color w:val="auto"/>
            <w:lang w:val="en-GB"/>
          </w:rPr>
          <w:t>Las</w:t>
        </w:r>
        <w:r w:rsidR="008B2B85">
          <w:rPr>
            <w:color w:val="auto"/>
            <w:lang w:val="en-GB"/>
          </w:rPr>
          <w:t>t</w:t>
        </w:r>
        <w:r>
          <w:rPr>
            <w:color w:val="auto"/>
            <w:lang w:val="en-GB"/>
          </w:rPr>
          <w:t xml:space="preserve"> but not least</w:t>
        </w:r>
        <w:r w:rsidR="00A405FE">
          <w:rPr>
            <w:color w:val="auto"/>
            <w:lang w:val="en-GB"/>
          </w:rPr>
          <w:t>, the</w:t>
        </w:r>
        <w:r>
          <w:rPr>
            <w:color w:val="auto"/>
            <w:lang w:val="en-GB"/>
          </w:rPr>
          <w:t xml:space="preserve"> present study </w:t>
        </w:r>
        <w:r w:rsidR="00B90F0D">
          <w:rPr>
            <w:color w:val="auto"/>
            <w:lang w:val="en-GB"/>
          </w:rPr>
          <w:t xml:space="preserve">was postponed </w:t>
        </w:r>
        <w:r w:rsidR="00D35F71">
          <w:rPr>
            <w:color w:val="auto"/>
            <w:lang w:val="en-GB"/>
          </w:rPr>
          <w:t>as a result of covid restrictions and health concerns</w:t>
        </w:r>
        <w:r w:rsidR="00520D8B">
          <w:rPr>
            <w:color w:val="auto"/>
            <w:lang w:val="en-GB"/>
          </w:rPr>
          <w:t>,</w:t>
        </w:r>
        <w:r w:rsidR="00D35F71">
          <w:rPr>
            <w:color w:val="auto"/>
            <w:lang w:val="en-GB"/>
          </w:rPr>
          <w:t xml:space="preserve"> </w:t>
        </w:r>
        <w:r w:rsidR="00014541">
          <w:rPr>
            <w:color w:val="auto"/>
            <w:lang w:val="en-GB"/>
          </w:rPr>
          <w:t xml:space="preserve">which on the other hand resulted </w:t>
        </w:r>
        <w:r w:rsidR="00355B60">
          <w:rPr>
            <w:color w:val="auto"/>
            <w:lang w:val="en-GB"/>
          </w:rPr>
          <w:t xml:space="preserve">in early conclusion. Study </w:t>
        </w:r>
        <w:r>
          <w:rPr>
            <w:color w:val="auto"/>
            <w:lang w:val="en-GB"/>
          </w:rPr>
          <w:t xml:space="preserve">had to be concluded due to time limitations </w:t>
        </w:r>
        <w:r w:rsidR="00F84140">
          <w:rPr>
            <w:color w:val="auto"/>
            <w:lang w:val="en-GB"/>
          </w:rPr>
          <w:t xml:space="preserve">of </w:t>
        </w:r>
        <w:r w:rsidR="00DE6D21">
          <w:rPr>
            <w:color w:val="auto"/>
            <w:lang w:val="en-GB"/>
          </w:rPr>
          <w:t>deadlines</w:t>
        </w:r>
        <w:r>
          <w:rPr>
            <w:color w:val="auto"/>
            <w:lang w:val="en-GB"/>
          </w:rPr>
          <w:t xml:space="preserve"> </w:t>
        </w:r>
        <w:r w:rsidR="0020491B">
          <w:rPr>
            <w:color w:val="auto"/>
            <w:lang w:val="en-GB"/>
          </w:rPr>
          <w:t xml:space="preserve">before reaching </w:t>
        </w:r>
        <w:r w:rsidR="00520D8B">
          <w:rPr>
            <w:color w:val="auto"/>
            <w:lang w:val="en-GB"/>
          </w:rPr>
          <w:t xml:space="preserve">the </w:t>
        </w:r>
        <w:r w:rsidR="0020491B">
          <w:rPr>
            <w:color w:val="auto"/>
            <w:lang w:val="en-GB"/>
          </w:rPr>
          <w:t>target sample size of 50 part</w:t>
        </w:r>
        <w:r w:rsidR="007638CC">
          <w:rPr>
            <w:color w:val="auto"/>
            <w:lang w:val="en-GB"/>
          </w:rPr>
          <w:t>icipant</w:t>
        </w:r>
        <w:r w:rsidR="00520D8B">
          <w:rPr>
            <w:color w:val="auto"/>
            <w:lang w:val="en-GB"/>
          </w:rPr>
          <w:t>s</w:t>
        </w:r>
        <w:r w:rsidR="003E4FE6">
          <w:rPr>
            <w:color w:val="auto"/>
            <w:lang w:val="en-GB"/>
          </w:rPr>
          <w:t>.</w:t>
        </w:r>
      </w:ins>
    </w:p>
    <w:p w14:paraId="53E6C88C" w14:textId="77777777" w:rsidR="00D4666B" w:rsidRPr="00356331" w:rsidRDefault="00D4666B" w:rsidP="00D4666B">
      <w:pPr>
        <w:pStyle w:val="MDPI31text"/>
        <w:rPr>
          <w:del w:id="2205" w:author="Pečnik, Klemen" w:date="2022-09-23T21:30:00Z"/>
          <w:lang w:val="en-GB"/>
        </w:rPr>
      </w:pPr>
      <w:del w:id="2206" w:author="Pečnik, Klemen" w:date="2022-09-23T21:30:00Z">
        <w:r>
          <w:rPr>
            <w:color w:val="000000" w:themeColor="text1"/>
            <w:lang w:val="en-GB"/>
          </w:rPr>
          <w:delText>The results of this study have been satisfactory and have given some useful directions for future work in this domain. First and foremost, it is planned to extend the study with additional participants with an updated experiment to confirm the existing and obtain statistically more reliable results. Additionally, some of the sign language translations could be modified as suggested by some of the participants and additional evaluations using updated statements could then be conducted. Finally, both evaluated interactive applications show great promise for their usefulness and wider adoption by the Deaf community and should be developed</w:delText>
        </w:r>
        <w:r w:rsidRPr="008863F0">
          <w:rPr>
            <w:color w:val="000000" w:themeColor="text1"/>
            <w:lang w:val="en-GB"/>
          </w:rPr>
          <w:delText xml:space="preserve"> </w:delText>
        </w:r>
        <w:r>
          <w:rPr>
            <w:color w:val="000000" w:themeColor="text1"/>
            <w:lang w:val="en-GB"/>
          </w:rPr>
          <w:delText xml:space="preserve">further. </w:delText>
        </w:r>
      </w:del>
    </w:p>
    <w:p w14:paraId="57A88850" w14:textId="77777777" w:rsidR="00D4666B" w:rsidRPr="00213781" w:rsidRDefault="00D4666B">
      <w:pPr>
        <w:pStyle w:val="MDPI21heading1"/>
      </w:pPr>
      <w:r w:rsidRPr="00213781">
        <w:t>Conclusions</w:t>
      </w:r>
    </w:p>
    <w:p w14:paraId="77823CA7" w14:textId="52A0360A" w:rsidR="00D4666B" w:rsidRDefault="00D4666B" w:rsidP="00D4666B">
      <w:pPr>
        <w:pStyle w:val="MDPI31text"/>
        <w:rPr>
          <w:color w:val="auto"/>
          <w:lang w:val="en-GB"/>
        </w:rPr>
      </w:pPr>
      <w:r w:rsidRPr="00FC4784">
        <w:rPr>
          <w:color w:val="auto"/>
          <w:lang w:val="en-GB"/>
        </w:rPr>
        <w:t xml:space="preserve">The domain of the presented research is becoming increasingly relevant as the </w:t>
      </w:r>
      <w:ins w:id="2207" w:author="Pečnik, Klemen" w:date="2022-09-23T21:30:00Z">
        <w:r w:rsidR="006B0BB8">
          <w:rPr>
            <w:color w:val="auto"/>
            <w:lang w:val="en-GB"/>
          </w:rPr>
          <w:t>w</w:t>
        </w:r>
        <w:r w:rsidR="006B0BB8" w:rsidRPr="00FC4784">
          <w:rPr>
            <w:color w:val="auto"/>
            <w:lang w:val="en-GB"/>
          </w:rPr>
          <w:t>eb</w:t>
        </w:r>
      </w:ins>
      <w:del w:id="2208" w:author="Pečnik, Klemen" w:date="2022-09-23T21:30:00Z">
        <w:r w:rsidRPr="00FC4784">
          <w:rPr>
            <w:color w:val="auto"/>
            <w:lang w:val="en-GB"/>
          </w:rPr>
          <w:delText>Web</w:delText>
        </w:r>
      </w:del>
      <w:r w:rsidRPr="00FC4784">
        <w:rPr>
          <w:color w:val="auto"/>
          <w:lang w:val="en-GB"/>
        </w:rPr>
        <w:t xml:space="preserve"> and digital interactive solutions in general are becoming key elements of communication and everyday life. </w:t>
      </w:r>
      <w:r>
        <w:rPr>
          <w:color w:val="auto"/>
          <w:lang w:val="en-GB"/>
        </w:rPr>
        <w:t>As a</w:t>
      </w:r>
      <w:r w:rsidRPr="00714E33">
        <w:rPr>
          <w:color w:val="auto"/>
          <w:lang w:val="en-GB"/>
        </w:rPr>
        <w:t>n estimated 80 million people in the EU</w:t>
      </w:r>
      <w:r>
        <w:rPr>
          <w:color w:val="auto"/>
          <w:lang w:val="en-GB"/>
        </w:rPr>
        <w:t xml:space="preserve"> alone</w:t>
      </w:r>
      <w:r w:rsidRPr="00714E33">
        <w:rPr>
          <w:color w:val="auto"/>
          <w:lang w:val="en-GB"/>
        </w:rPr>
        <w:t xml:space="preserve"> live with a disability, </w:t>
      </w:r>
      <w:r>
        <w:rPr>
          <w:color w:val="auto"/>
          <w:lang w:val="en-GB"/>
        </w:rPr>
        <w:t xml:space="preserve">it is </w:t>
      </w:r>
      <w:r w:rsidRPr="00714E33">
        <w:rPr>
          <w:color w:val="auto"/>
          <w:lang w:val="en-GB"/>
        </w:rPr>
        <w:t xml:space="preserve">more necessary than ever to ensure </w:t>
      </w:r>
      <w:r>
        <w:rPr>
          <w:color w:val="auto"/>
          <w:lang w:val="en-GB"/>
        </w:rPr>
        <w:t xml:space="preserve">that </w:t>
      </w:r>
      <w:r w:rsidRPr="00714E33">
        <w:rPr>
          <w:color w:val="auto"/>
          <w:lang w:val="en-GB"/>
        </w:rPr>
        <w:t>everyone has equal access to digital products and services</w:t>
      </w:r>
      <w:r>
        <w:rPr>
          <w:color w:val="auto"/>
          <w:lang w:val="en-GB"/>
        </w:rPr>
        <w:t xml:space="preserve">. The EU Web </w:t>
      </w:r>
      <w:r w:rsidRPr="00341FFA">
        <w:rPr>
          <w:color w:val="auto"/>
          <w:lang w:val="en-GB"/>
        </w:rPr>
        <w:t>Accessibility Directive</w:t>
      </w:r>
      <w:r>
        <w:rPr>
          <w:color w:val="auto"/>
          <w:lang w:val="en-GB"/>
        </w:rPr>
        <w:t xml:space="preserve"> </w:t>
      </w:r>
      <w:r w:rsidRPr="006902D0">
        <w:rPr>
          <w:color w:val="auto"/>
          <w:lang w:val="en-GB"/>
        </w:rPr>
        <w:t>(</w:t>
      </w:r>
      <w:r w:rsidRPr="006902D0">
        <w:t>Directive (EU) 2016/2102)</w:t>
      </w:r>
      <w:r w:rsidRPr="00341FFA">
        <w:rPr>
          <w:color w:val="auto"/>
          <w:lang w:val="en-GB"/>
        </w:rPr>
        <w:t xml:space="preserve"> </w:t>
      </w:r>
      <w:ins w:id="2209" w:author="Pečnik, Klemen" w:date="2022-09-23T21:30:00Z">
        <w:r w:rsidR="00F429FF">
          <w:rPr>
            <w:color w:val="auto"/>
            <w:lang w:val="en-GB"/>
          </w:rPr>
          <w:fldChar w:fldCharType="begin"/>
        </w:r>
      </w:ins>
      <w:r w:rsidR="00F51C74">
        <w:rPr>
          <w:color w:val="auto"/>
          <w:lang w:val="en-GB"/>
        </w:rPr>
        <w:instrText xml:space="preserve"> ADDIN ZOTERO_ITEM CSL_CITATION {"citationID":"K2WqcA4a","properties":{"formattedCitation":"[43,44]","plainCitation":"[43,44]","noteIndex":0},"citationItems":[{"id":77,"uris":["http://zotero.org/users/9894717/items/RHFMXULR"],"itemData":{"id":77,"type":"webpage","language":"en","note":"Doc ID: 32016L2102\nDoc Sector: 3\nDoc Title: Directive (EU) 2016/2102 of the European Parliament and of the Council of 26 October 2016 on the accessibility of the websites and mobile applications of public sector bodies (Text with EEA relevance )\nDoc Type: L\nUsr_lan: en","title":"Directive (EU) 2016/2102 of the European Parliament and of the Council of 26 October 2016 on the accessibility of the websites and mobile applications of public sector bodies","URL":"https://eur-lex.europa.eu/eli/dir/2016/2102/oj","author":[{"literal":"EUR-Lex"}],"accessed":{"date-parts":[["2022",8,26]]}},"label":"page"},{"id":78,"uris":["http://zotero.org/users/9894717/items/CG8DNUY6"],"itemData":{"id":78,"type":"webpage","abstract":"Info about Directive (EU) 2016/2102 of the European Parliament on the accessibility of the websites and mobile applications of public sector bodies.","language":"en","title":"What is Directive (EU) 2016/2102?","URL":"https://directive2102.eu","accessed":{"date-parts":[["2022",8,26]]}},"label":"page"}],"schema":"https://github.com/citation-style-language/schema/raw/master/csl-citation.json"} </w:instrText>
      </w:r>
      <w:ins w:id="2210" w:author="Pečnik, Klemen" w:date="2022-09-23T21:30:00Z">
        <w:r w:rsidR="00F429FF">
          <w:rPr>
            <w:color w:val="auto"/>
            <w:lang w:val="en-GB"/>
          </w:rPr>
          <w:fldChar w:fldCharType="separate"/>
        </w:r>
        <w:r w:rsidR="00BD64F8">
          <w:t>[43,44]</w:t>
        </w:r>
        <w:r w:rsidR="00F429FF">
          <w:rPr>
            <w:color w:val="auto"/>
            <w:lang w:val="en-GB"/>
          </w:rPr>
          <w:fldChar w:fldCharType="end"/>
        </w:r>
        <w:r w:rsidR="00F429FF">
          <w:rPr>
            <w:color w:val="auto"/>
            <w:lang w:val="en-GB"/>
          </w:rPr>
          <w:t xml:space="preserve"> </w:t>
        </w:r>
        <w:r w:rsidR="00883454">
          <w:rPr>
            <w:color w:val="auto"/>
            <w:lang w:val="en-GB"/>
          </w:rPr>
          <w:t>is a step in</w:t>
        </w:r>
      </w:ins>
      <w:del w:id="2211" w:author="Pečnik, Klemen" w:date="2022-09-23T21:30:00Z">
        <w:r>
          <w:rPr>
            <w:color w:val="auto"/>
            <w:lang w:val="en-GB"/>
          </w:rPr>
          <w:fldChar w:fldCharType="begin"/>
        </w:r>
        <w:r>
          <w:rPr>
            <w:color w:val="auto"/>
            <w:lang w:val="en-GB"/>
          </w:rPr>
          <w:delInstrText xml:space="preserve"> ADDIN ZOTERO_ITEM CSL_CITATION {"citationID":"K2WqcA4a","properties":{"formattedCitation":"[25,26]","plainCitation":"[25,26]","noteIndex":0},"citationItems":[{"id":75,"uris":["http://zotero.org/users/9894717/items/RHFMXULR"],"itemData":{"id":75,"type":"webpage","language":"en","note":"Doc ID: 32016L2102\nDoc Sector: 3\nDoc Title: Directive (EU) 2016/2102 of the European Parliament and of the Council of 26 October 2016 on the accessibility of the websites and mobile applications of public sector bodies (Text with EEA relevance )\nDoc Type: L\nUsr_lan: en","title":"Directive (EU) 2016/2102 of the European Parliament and of the Council of 26 October 2016 on the accessibility of the websites and mobile applications of public sector bodies","URL":"https://eur-lex.europa.eu/eli/dir/2016/2102/oj","author":[{"literal":"EUR-Lex"}],"accessed":{"date-parts":[["2022",8,26]]}},"label":"page"},{"id":73,"uris":["http://zotero.org/users/9894717/items/CG8DNUY6"],"itemData":{"id":73,"type":"webpage","abstract":"Info about Directive (EU) 2016/2102 of the European Parliament on the accessibility of the websites and mobile applications of public sector bodies.","language":"en","title":"What is Directive (EU) 2016/2102?","URL":"https://directive2102.eu","accessed":{"date-parts":[["2022",8,26]]}},"label":"page"}],"schema":"https://github.com/citation-style-language/schema/raw/master/csl-citation.json"} </w:delInstrText>
        </w:r>
        <w:r>
          <w:rPr>
            <w:color w:val="auto"/>
            <w:lang w:val="en-GB"/>
          </w:rPr>
          <w:fldChar w:fldCharType="separate"/>
        </w:r>
        <w:r w:rsidRPr="00D828F1">
          <w:delText>[25,26]</w:delText>
        </w:r>
        <w:r>
          <w:rPr>
            <w:color w:val="auto"/>
            <w:lang w:val="en-GB"/>
          </w:rPr>
          <w:fldChar w:fldCharType="end"/>
        </w:r>
        <w:r>
          <w:rPr>
            <w:color w:val="auto"/>
            <w:lang w:val="en-GB"/>
          </w:rPr>
          <w:delText xml:space="preserve"> is a step into</w:delText>
        </w:r>
      </w:del>
      <w:r>
        <w:rPr>
          <w:color w:val="auto"/>
          <w:lang w:val="en-GB"/>
        </w:rPr>
        <w:t xml:space="preserve"> this direction,</w:t>
      </w:r>
      <w:r w:rsidRPr="00341FFA">
        <w:rPr>
          <w:color w:val="auto"/>
          <w:lang w:val="en-GB"/>
        </w:rPr>
        <w:t xml:space="preserve"> which aims to consolidate accessibility standards, making web accessibility a legal requirement.</w:t>
      </w:r>
      <w:r>
        <w:rPr>
          <w:color w:val="auto"/>
          <w:lang w:val="en-GB"/>
        </w:rPr>
        <w:t xml:space="preserve"> Consequently, </w:t>
      </w:r>
      <w:ins w:id="2212" w:author="Pečnik, Klemen" w:date="2022-09-23T21:30:00Z">
        <w:r w:rsidR="00655B2D">
          <w:rPr>
            <w:color w:val="auto"/>
            <w:lang w:val="en-GB"/>
          </w:rPr>
          <w:t>the</w:t>
        </w:r>
        <w:r w:rsidR="00927D78">
          <w:rPr>
            <w:color w:val="auto"/>
            <w:lang w:val="en-GB"/>
          </w:rPr>
          <w:t xml:space="preserve"> </w:t>
        </w:r>
        <w:r w:rsidR="00282B6C">
          <w:rPr>
            <w:color w:val="auto"/>
            <w:lang w:val="en-GB"/>
          </w:rPr>
          <w:t>present study</w:t>
        </w:r>
        <w:r w:rsidR="00B93596">
          <w:rPr>
            <w:color w:val="auto"/>
            <w:lang w:val="en-GB"/>
          </w:rPr>
          <w:t xml:space="preserve"> </w:t>
        </w:r>
        <w:r w:rsidR="00DD5EA1">
          <w:rPr>
            <w:color w:val="auto"/>
            <w:lang w:val="en-GB"/>
          </w:rPr>
          <w:t>addressing</w:t>
        </w:r>
        <w:r w:rsidR="00B93596">
          <w:rPr>
            <w:color w:val="auto"/>
            <w:lang w:val="en-GB"/>
          </w:rPr>
          <w:t xml:space="preserve"> </w:t>
        </w:r>
        <w:r w:rsidR="00ED5F71">
          <w:rPr>
            <w:color w:val="auto"/>
            <w:lang w:val="en-GB"/>
          </w:rPr>
          <w:t>the</w:t>
        </w:r>
        <w:r w:rsidR="00B93596">
          <w:rPr>
            <w:color w:val="auto"/>
            <w:lang w:val="en-GB"/>
          </w:rPr>
          <w:t xml:space="preserve"> </w:t>
        </w:r>
        <w:r w:rsidR="00FC17FF">
          <w:rPr>
            <w:color w:val="auto"/>
            <w:lang w:val="en-GB"/>
          </w:rPr>
          <w:t>adap</w:t>
        </w:r>
      </w:ins>
      <w:ins w:id="2213" w:author="Pečnik, Klemen" w:date="2022-09-24T03:50:00Z">
        <w:r w:rsidR="009D4C1E">
          <w:rPr>
            <w:color w:val="auto"/>
            <w:lang w:val="en-GB"/>
          </w:rPr>
          <w:t>ta</w:t>
        </w:r>
      </w:ins>
      <w:ins w:id="2214" w:author="Pečnik, Klemen" w:date="2022-09-23T21:30:00Z">
        <w:r w:rsidR="00FC17FF">
          <w:rPr>
            <w:color w:val="auto"/>
            <w:lang w:val="en-GB"/>
          </w:rPr>
          <w:t xml:space="preserve">tion of evaluation </w:t>
        </w:r>
        <w:r w:rsidR="008B49D2">
          <w:rPr>
            <w:color w:val="auto"/>
            <w:lang w:val="en-GB"/>
          </w:rPr>
          <w:t>tools</w:t>
        </w:r>
        <w:r w:rsidR="000F687E">
          <w:rPr>
            <w:color w:val="auto"/>
            <w:lang w:val="en-GB"/>
          </w:rPr>
          <w:t xml:space="preserve"> for deaf and hard of hearing</w:t>
        </w:r>
        <w:r w:rsidR="006A0D57">
          <w:rPr>
            <w:color w:val="auto"/>
            <w:lang w:val="en-GB"/>
          </w:rPr>
          <w:t xml:space="preserve"> seems to be a</w:t>
        </w:r>
      </w:ins>
      <w:del w:id="2215" w:author="Pečnik, Klemen" w:date="2022-09-23T21:30:00Z">
        <w:r>
          <w:rPr>
            <w:color w:val="auto"/>
            <w:lang w:val="en-GB"/>
          </w:rPr>
          <w:delText>evaluations of such solutions are very important and making the evaluations themselves more accessible is another</w:delText>
        </w:r>
      </w:del>
      <w:r>
        <w:rPr>
          <w:color w:val="auto"/>
          <w:lang w:val="en-GB"/>
        </w:rPr>
        <w:t xml:space="preserve"> step in the right direction. Furthermore, with a few improvements of the evaluation method presented in this study such evaluations could be </w:t>
      </w:r>
      <w:ins w:id="2216" w:author="Pečnik, Klemen" w:date="2022-09-23T21:30:00Z">
        <w:r w:rsidR="00873CDE">
          <w:rPr>
            <w:color w:val="auto"/>
            <w:lang w:val="en-GB"/>
          </w:rPr>
          <w:t>used</w:t>
        </w:r>
      </w:ins>
      <w:del w:id="2217" w:author="Pečnik, Klemen" w:date="2022-09-23T21:30:00Z">
        <w:r>
          <w:rPr>
            <w:color w:val="auto"/>
            <w:lang w:val="en-GB"/>
          </w:rPr>
          <w:delText>adapted</w:delText>
        </w:r>
      </w:del>
      <w:r>
        <w:rPr>
          <w:color w:val="auto"/>
          <w:lang w:val="en-GB"/>
        </w:rPr>
        <w:t xml:space="preserve"> for different </w:t>
      </w:r>
      <w:ins w:id="2218" w:author="Pečnik, Klemen" w:date="2022-09-23T21:30:00Z">
        <w:r w:rsidR="00B4010C">
          <w:rPr>
            <w:color w:val="auto"/>
            <w:lang w:val="en-GB"/>
          </w:rPr>
          <w:t>services</w:t>
        </w:r>
      </w:ins>
      <w:del w:id="2219" w:author="Pečnik, Klemen" w:date="2022-09-23T21:30:00Z">
        <w:r>
          <w:rPr>
            <w:color w:val="auto"/>
            <w:lang w:val="en-GB"/>
          </w:rPr>
          <w:delText>platforms</w:delText>
        </w:r>
      </w:del>
      <w:r>
        <w:rPr>
          <w:color w:val="auto"/>
          <w:lang w:val="en-GB"/>
        </w:rPr>
        <w:t xml:space="preserve"> and use cases </w:t>
      </w:r>
      <w:ins w:id="2220" w:author="Pečnik, Klemen" w:date="2022-09-23T21:30:00Z">
        <w:r w:rsidR="003C790A">
          <w:rPr>
            <w:color w:val="auto"/>
            <w:lang w:val="en-GB"/>
          </w:rPr>
          <w:t>on a number of platforms</w:t>
        </w:r>
        <w:r w:rsidR="00EF61DC">
          <w:rPr>
            <w:color w:val="auto"/>
            <w:lang w:val="en-GB"/>
          </w:rPr>
          <w:t>.</w:t>
        </w:r>
        <w:r w:rsidR="00033704">
          <w:rPr>
            <w:color w:val="auto"/>
            <w:lang w:val="en-GB"/>
          </w:rPr>
          <w:t xml:space="preserve"> </w:t>
        </w:r>
        <w:r w:rsidR="001B36A5">
          <w:rPr>
            <w:color w:val="auto"/>
            <w:lang w:val="en-GB"/>
          </w:rPr>
          <w:t>As</w:t>
        </w:r>
      </w:ins>
      <w:del w:id="2221" w:author="Pečnik, Klemen" w:date="2022-09-23T21:30:00Z">
        <w:r>
          <w:rPr>
            <w:color w:val="auto"/>
            <w:lang w:val="en-GB"/>
          </w:rPr>
          <w:delText>and as</w:delText>
        </w:r>
      </w:del>
      <w:r>
        <w:rPr>
          <w:color w:val="auto"/>
          <w:lang w:val="en-GB"/>
        </w:rPr>
        <w:t xml:space="preserve"> such, </w:t>
      </w:r>
      <w:ins w:id="2222" w:author="Pečnik, Klemen" w:date="2022-09-23T21:30:00Z">
        <w:r w:rsidR="00463B48">
          <w:rPr>
            <w:color w:val="auto"/>
            <w:lang w:val="en-GB"/>
          </w:rPr>
          <w:t>accessible user experience evaluations</w:t>
        </w:r>
        <w:r w:rsidR="009A55AA">
          <w:rPr>
            <w:color w:val="auto"/>
            <w:lang w:val="en-GB"/>
          </w:rPr>
          <w:t xml:space="preserve"> </w:t>
        </w:r>
        <w:r w:rsidR="00463B48">
          <w:rPr>
            <w:color w:val="auto"/>
            <w:lang w:val="en-GB"/>
          </w:rPr>
          <w:t>could include</w:t>
        </w:r>
      </w:ins>
      <w:del w:id="2223" w:author="Pečnik, Klemen" w:date="2022-09-23T21:30:00Z">
        <w:r>
          <w:rPr>
            <w:color w:val="auto"/>
            <w:lang w:val="en-GB"/>
          </w:rPr>
          <w:delText>could be used to reach</w:delText>
        </w:r>
      </w:del>
      <w:r>
        <w:rPr>
          <w:color w:val="auto"/>
          <w:lang w:val="en-GB"/>
        </w:rPr>
        <w:t xml:space="preserve"> a wider population</w:t>
      </w:r>
      <w:del w:id="2224" w:author="Pečnik, Klemen" w:date="2022-09-23T22:17:00Z">
        <w:r w:rsidDel="00035277">
          <w:rPr>
            <w:color w:val="auto"/>
            <w:lang w:val="en-GB"/>
          </w:rPr>
          <w:delText xml:space="preserve"> </w:delText>
        </w:r>
      </w:del>
      <w:ins w:id="2225" w:author="Pečnik, Klemen" w:date="2022-09-23T21:30:00Z">
        <w:r w:rsidR="00F4315C">
          <w:rPr>
            <w:color w:val="auto"/>
            <w:lang w:val="en-GB"/>
          </w:rPr>
          <w:t xml:space="preserve"> and </w:t>
        </w:r>
        <w:r w:rsidR="00936E5F">
          <w:rPr>
            <w:color w:val="auto"/>
            <w:lang w:val="en-GB"/>
          </w:rPr>
          <w:t>decreas</w:t>
        </w:r>
        <w:r w:rsidR="00F4315C">
          <w:rPr>
            <w:color w:val="auto"/>
            <w:lang w:val="en-GB"/>
          </w:rPr>
          <w:t>e</w:t>
        </w:r>
      </w:ins>
      <w:del w:id="2226" w:author="Pečnik, Klemen" w:date="2022-09-23T21:30:00Z">
        <w:r>
          <w:rPr>
            <w:color w:val="auto"/>
            <w:lang w:val="en-GB"/>
          </w:rPr>
          <w:delText>without</w:delText>
        </w:r>
      </w:del>
      <w:r>
        <w:rPr>
          <w:color w:val="auto"/>
          <w:lang w:val="en-GB"/>
        </w:rPr>
        <w:t xml:space="preserve"> the need of a sign interpreter </w:t>
      </w:r>
      <w:ins w:id="2227" w:author="Pečnik, Klemen" w:date="2022-09-23T21:30:00Z">
        <w:r w:rsidR="00874EC5">
          <w:rPr>
            <w:color w:val="auto"/>
            <w:lang w:val="en-GB"/>
          </w:rPr>
          <w:t>presen</w:t>
        </w:r>
        <w:r w:rsidR="00936E5F">
          <w:rPr>
            <w:color w:val="auto"/>
            <w:lang w:val="en-GB"/>
          </w:rPr>
          <w:t>ce</w:t>
        </w:r>
        <w:r w:rsidR="00990BBB">
          <w:rPr>
            <w:color w:val="auto"/>
            <w:lang w:val="en-GB"/>
          </w:rPr>
          <w:t xml:space="preserve"> </w:t>
        </w:r>
        <w:r w:rsidR="00A92443">
          <w:rPr>
            <w:color w:val="auto"/>
            <w:lang w:val="en-GB"/>
          </w:rPr>
          <w:t xml:space="preserve">with every participant </w:t>
        </w:r>
        <w:r w:rsidR="00F4315C">
          <w:rPr>
            <w:color w:val="auto"/>
            <w:lang w:val="en-GB"/>
          </w:rPr>
          <w:t>during evaluations.</w:t>
        </w:r>
        <w:r w:rsidR="00A92443">
          <w:rPr>
            <w:color w:val="auto"/>
            <w:lang w:val="en-GB"/>
          </w:rPr>
          <w:t xml:space="preserve"> </w:t>
        </w:r>
        <w:r w:rsidR="006274D5">
          <w:rPr>
            <w:color w:val="auto"/>
            <w:lang w:val="en-GB"/>
          </w:rPr>
          <w:t>Furthermore</w:t>
        </w:r>
        <w:r w:rsidR="0077035C">
          <w:rPr>
            <w:color w:val="auto"/>
            <w:lang w:val="en-GB"/>
          </w:rPr>
          <w:t>,</w:t>
        </w:r>
        <w:r w:rsidR="0034486B">
          <w:rPr>
            <w:color w:val="auto"/>
            <w:lang w:val="en-GB"/>
          </w:rPr>
          <w:t xml:space="preserve"> </w:t>
        </w:r>
        <w:r w:rsidR="00C86E50">
          <w:rPr>
            <w:color w:val="auto"/>
            <w:lang w:val="en-GB"/>
          </w:rPr>
          <w:t xml:space="preserve">just like the </w:t>
        </w:r>
        <w:r w:rsidR="0034486B">
          <w:rPr>
            <w:color w:val="auto"/>
            <w:lang w:val="en-GB"/>
          </w:rPr>
          <w:t xml:space="preserve">UEQ </w:t>
        </w:r>
        <w:r w:rsidR="00957A2D">
          <w:rPr>
            <w:color w:val="auto"/>
            <w:lang w:val="en-GB"/>
          </w:rPr>
          <w:t xml:space="preserve">translations to spoken languages are </w:t>
        </w:r>
        <w:r w:rsidR="00573F80">
          <w:rPr>
            <w:color w:val="auto"/>
            <w:lang w:val="en-GB"/>
          </w:rPr>
          <w:t xml:space="preserve">gradually </w:t>
        </w:r>
        <w:r w:rsidR="009A42FC">
          <w:rPr>
            <w:color w:val="auto"/>
            <w:lang w:val="en-GB"/>
          </w:rPr>
          <w:t>increasing</w:t>
        </w:r>
        <w:r w:rsidR="0077035C">
          <w:rPr>
            <w:color w:val="auto"/>
            <w:lang w:val="en-GB"/>
          </w:rPr>
          <w:t xml:space="preserve">, </w:t>
        </w:r>
        <w:r w:rsidR="00A522DD">
          <w:rPr>
            <w:color w:val="auto"/>
            <w:lang w:val="en-GB"/>
          </w:rPr>
          <w:t xml:space="preserve">using </w:t>
        </w:r>
        <w:r w:rsidR="00E20174">
          <w:rPr>
            <w:color w:val="auto"/>
            <w:lang w:val="en-GB"/>
          </w:rPr>
          <w:t xml:space="preserve">the proposed method </w:t>
        </w:r>
        <w:r w:rsidR="0034486B">
          <w:rPr>
            <w:color w:val="auto"/>
            <w:lang w:val="en-GB"/>
          </w:rPr>
          <w:t>the questionnaire</w:t>
        </w:r>
        <w:r w:rsidR="008951D1">
          <w:rPr>
            <w:color w:val="auto"/>
            <w:lang w:val="en-GB"/>
          </w:rPr>
          <w:t xml:space="preserve"> could be translated in</w:t>
        </w:r>
        <w:r w:rsidR="0077035C">
          <w:rPr>
            <w:color w:val="auto"/>
            <w:lang w:val="en-GB"/>
          </w:rPr>
          <w:t xml:space="preserve"> </w:t>
        </w:r>
        <w:r w:rsidR="00973422">
          <w:rPr>
            <w:color w:val="auto"/>
            <w:lang w:val="en-GB"/>
          </w:rPr>
          <w:t>many</w:t>
        </w:r>
        <w:r w:rsidR="006E5362">
          <w:rPr>
            <w:color w:val="auto"/>
            <w:lang w:val="en-GB"/>
          </w:rPr>
          <w:t xml:space="preserve"> other sign languages</w:t>
        </w:r>
        <w:r w:rsidR="00973422">
          <w:rPr>
            <w:color w:val="auto"/>
            <w:lang w:val="en-GB"/>
          </w:rPr>
          <w:t xml:space="preserve">, </w:t>
        </w:r>
        <w:r w:rsidR="00F4315C">
          <w:rPr>
            <w:color w:val="auto"/>
            <w:lang w:val="en-GB"/>
          </w:rPr>
          <w:t>consequently increasing</w:t>
        </w:r>
      </w:ins>
      <w:del w:id="2228" w:author="Pečnik, Klemen" w:date="2022-09-23T21:30:00Z">
        <w:r>
          <w:rPr>
            <w:color w:val="auto"/>
            <w:lang w:val="en-GB"/>
          </w:rPr>
          <w:delText>present and would also increase</w:delText>
        </w:r>
      </w:del>
      <w:r>
        <w:rPr>
          <w:color w:val="auto"/>
          <w:lang w:val="en-GB"/>
        </w:rPr>
        <w:t xml:space="preserve"> the inclusiveness of the </w:t>
      </w:r>
      <w:ins w:id="2229" w:author="Pečnik, Klemen" w:date="2022-09-23T21:30:00Z">
        <w:r w:rsidR="00F4315C">
          <w:rPr>
            <w:color w:val="auto"/>
            <w:lang w:val="en-GB"/>
          </w:rPr>
          <w:t>deaf</w:t>
        </w:r>
      </w:ins>
      <w:del w:id="2230" w:author="Pečnik, Klemen" w:date="2022-09-23T21:30:00Z">
        <w:r>
          <w:rPr>
            <w:color w:val="auto"/>
            <w:lang w:val="en-GB"/>
          </w:rPr>
          <w:delText>Deaf</w:delText>
        </w:r>
      </w:del>
      <w:r>
        <w:rPr>
          <w:color w:val="auto"/>
          <w:lang w:val="en-GB"/>
        </w:rPr>
        <w:t xml:space="preserve"> and </w:t>
      </w:r>
      <w:ins w:id="2231" w:author="Pečnik, Klemen" w:date="2022-09-23T21:30:00Z">
        <w:r w:rsidR="00F4315C">
          <w:rPr>
            <w:color w:val="auto"/>
            <w:lang w:val="en-GB"/>
          </w:rPr>
          <w:t>hard</w:t>
        </w:r>
      </w:ins>
      <w:del w:id="2232" w:author="Pečnik, Klemen" w:date="2022-09-23T21:30:00Z">
        <w:r>
          <w:rPr>
            <w:color w:val="auto"/>
            <w:lang w:val="en-GB"/>
          </w:rPr>
          <w:delText>Hard</w:delText>
        </w:r>
      </w:del>
      <w:r>
        <w:rPr>
          <w:color w:val="auto"/>
          <w:lang w:val="en-GB"/>
        </w:rPr>
        <w:t xml:space="preserve"> of hearing</w:t>
      </w:r>
      <w:del w:id="2233" w:author="Pečnik, Klemen" w:date="2022-09-23T21:30:00Z">
        <w:r>
          <w:rPr>
            <w:color w:val="auto"/>
            <w:lang w:val="en-GB"/>
          </w:rPr>
          <w:delText xml:space="preserve"> community</w:delText>
        </w:r>
      </w:del>
      <w:r>
        <w:rPr>
          <w:color w:val="auto"/>
          <w:lang w:val="en-GB"/>
        </w:rPr>
        <w:t>.</w:t>
      </w:r>
    </w:p>
    <w:p w14:paraId="5A5DB978" w14:textId="77777777" w:rsidR="00D4666B" w:rsidRDefault="00D4666B">
      <w:pPr>
        <w:pStyle w:val="MDPI31text"/>
        <w:ind w:left="0" w:firstLine="0"/>
        <w:rPr>
          <w:color w:val="auto"/>
          <w:lang w:val="en-GB"/>
        </w:rPr>
        <w:pPrChange w:id="2234" w:author="Pečnik, Klemen" w:date="2022-09-23T21:29:00Z">
          <w:pPr>
            <w:pStyle w:val="MDPI31text"/>
          </w:pPr>
        </w:pPrChange>
      </w:pPr>
    </w:p>
    <w:p w14:paraId="58A11286" w14:textId="77777777" w:rsidR="00D4666B" w:rsidRPr="00FC4784" w:rsidRDefault="00D4666B" w:rsidP="00D4666B">
      <w:pPr>
        <w:pStyle w:val="MDPI31text"/>
        <w:rPr>
          <w:color w:val="auto"/>
          <w:lang w:val="en-GB"/>
        </w:rPr>
      </w:pPr>
    </w:p>
    <w:p w14:paraId="36508808" w14:textId="77777777" w:rsidR="00D4666B" w:rsidRPr="00213781" w:rsidRDefault="00D4666B" w:rsidP="00D4666B">
      <w:pPr>
        <w:pStyle w:val="MDPI62BackMatter"/>
        <w:rPr>
          <w:lang w:val="en-GB"/>
        </w:rPr>
      </w:pPr>
      <w:r w:rsidRPr="00213781">
        <w:rPr>
          <w:b/>
          <w:lang w:val="en-GB"/>
        </w:rPr>
        <w:t>Author Contributions:</w:t>
      </w:r>
      <w:r w:rsidRPr="00213781">
        <w:rPr>
          <w:lang w:val="en-GB"/>
        </w:rPr>
        <w:t xml:space="preserve"> “Conceptualization, </w:t>
      </w:r>
      <w:r>
        <w:rPr>
          <w:lang w:val="en-GB"/>
        </w:rPr>
        <w:t>Klemen Pečnik, Matevž Pogačnik</w:t>
      </w:r>
      <w:r w:rsidRPr="00213781">
        <w:rPr>
          <w:lang w:val="en-GB"/>
        </w:rPr>
        <w:t xml:space="preserve"> and </w:t>
      </w:r>
      <w:r>
        <w:rPr>
          <w:lang w:val="en-GB"/>
        </w:rPr>
        <w:t>Žana Juvan;</w:t>
      </w:r>
      <w:r w:rsidRPr="00213781">
        <w:rPr>
          <w:lang w:val="en-GB"/>
        </w:rPr>
        <w:t xml:space="preserve"> methodology, </w:t>
      </w:r>
      <w:r>
        <w:rPr>
          <w:lang w:val="en-GB"/>
        </w:rPr>
        <w:t>Klemen Pečnik and Matevž Pogačnik</w:t>
      </w:r>
      <w:r w:rsidRPr="00213781">
        <w:rPr>
          <w:lang w:val="en-GB"/>
        </w:rPr>
        <w:t xml:space="preserve">; software, </w:t>
      </w:r>
      <w:r>
        <w:rPr>
          <w:lang w:val="en-GB"/>
        </w:rPr>
        <w:t>Klemen Pečnik and Žana Juvan</w:t>
      </w:r>
      <w:r w:rsidRPr="00213781">
        <w:rPr>
          <w:lang w:val="en-GB"/>
        </w:rPr>
        <w:t xml:space="preserve">; validation, </w:t>
      </w:r>
      <w:r>
        <w:rPr>
          <w:lang w:val="en-GB"/>
        </w:rPr>
        <w:t>Klemen Pečnik and Žana Juvan</w:t>
      </w:r>
      <w:r w:rsidRPr="00213781">
        <w:rPr>
          <w:lang w:val="en-GB"/>
        </w:rPr>
        <w:t xml:space="preserve">; </w:t>
      </w:r>
      <w:r>
        <w:rPr>
          <w:lang w:val="en-GB"/>
        </w:rPr>
        <w:t>statistical</w:t>
      </w:r>
      <w:r w:rsidRPr="00213781">
        <w:rPr>
          <w:lang w:val="en-GB"/>
        </w:rPr>
        <w:t xml:space="preserve"> analysis</w:t>
      </w:r>
      <w:r>
        <w:rPr>
          <w:lang w:val="en-GB"/>
        </w:rPr>
        <w:t>, Gregor Dolinar and Klemen Pečnik</w:t>
      </w:r>
      <w:r w:rsidRPr="00213781">
        <w:rPr>
          <w:lang w:val="en-GB"/>
        </w:rPr>
        <w:t xml:space="preserve">; resources, </w:t>
      </w:r>
      <w:r>
        <w:rPr>
          <w:lang w:val="en-GB"/>
        </w:rPr>
        <w:t>Klemen Pečnik and Žana Juvan</w:t>
      </w:r>
      <w:r w:rsidRPr="00213781">
        <w:rPr>
          <w:lang w:val="en-GB"/>
        </w:rPr>
        <w:t xml:space="preserve">; data curation, </w:t>
      </w:r>
      <w:r>
        <w:rPr>
          <w:lang w:val="en-GB"/>
        </w:rPr>
        <w:t>Klemen Pečnik and Gregor Dolinar</w:t>
      </w:r>
      <w:r w:rsidRPr="00213781">
        <w:rPr>
          <w:lang w:val="en-GB"/>
        </w:rPr>
        <w:t xml:space="preserve">; writing—original draft preparation, </w:t>
      </w:r>
      <w:r>
        <w:rPr>
          <w:lang w:val="en-GB"/>
        </w:rPr>
        <w:t>Klemen Pečnik, Matevž Pogačnik and Žana Juvan</w:t>
      </w:r>
      <w:r w:rsidRPr="00213781">
        <w:rPr>
          <w:lang w:val="en-GB"/>
        </w:rPr>
        <w:t>; writing—review and editing</w:t>
      </w:r>
      <w:r>
        <w:rPr>
          <w:lang w:val="en-GB"/>
        </w:rPr>
        <w:t>, Klemen Pečnik, Matevž Pogačnik and Žana Juvan</w:t>
      </w:r>
      <w:r w:rsidRPr="00213781">
        <w:rPr>
          <w:lang w:val="en-GB"/>
        </w:rPr>
        <w:t xml:space="preserve">; visualization, </w:t>
      </w:r>
      <w:r>
        <w:rPr>
          <w:lang w:val="en-GB"/>
        </w:rPr>
        <w:t>Žana Juvan</w:t>
      </w:r>
      <w:r w:rsidRPr="00213781">
        <w:rPr>
          <w:lang w:val="en-GB"/>
        </w:rPr>
        <w:t xml:space="preserve">; supervision, </w:t>
      </w:r>
      <w:r>
        <w:rPr>
          <w:lang w:val="en-GB"/>
        </w:rPr>
        <w:t>Matevž Pogačnik</w:t>
      </w:r>
      <w:r w:rsidRPr="00213781">
        <w:rPr>
          <w:lang w:val="en-GB"/>
        </w:rPr>
        <w:t xml:space="preserve">; project administration, </w:t>
      </w:r>
      <w:r>
        <w:rPr>
          <w:lang w:val="en-GB"/>
        </w:rPr>
        <w:t>Klemen Pečnik</w:t>
      </w:r>
      <w:r w:rsidRPr="00213781">
        <w:rPr>
          <w:lang w:val="en-GB"/>
        </w:rPr>
        <w:t xml:space="preserve">; All authors have read and agreed to the published version of the manuscript.” </w:t>
      </w:r>
    </w:p>
    <w:p w14:paraId="4A7F5D38" w14:textId="77777777" w:rsidR="00D4666B" w:rsidRPr="00213781" w:rsidRDefault="00D4666B" w:rsidP="00D4666B">
      <w:pPr>
        <w:pStyle w:val="MDPI62BackMatter"/>
        <w:rPr>
          <w:lang w:val="en-GB"/>
        </w:rPr>
      </w:pPr>
      <w:r w:rsidRPr="00213781">
        <w:rPr>
          <w:b/>
          <w:lang w:val="en-GB"/>
        </w:rPr>
        <w:t>Funding:</w:t>
      </w:r>
      <w:r w:rsidRPr="00213781">
        <w:rPr>
          <w:lang w:val="en-GB"/>
        </w:rPr>
        <w:t xml:space="preserve"> “This research received no external funding” </w:t>
      </w:r>
    </w:p>
    <w:p w14:paraId="1327FDAC" w14:textId="77777777" w:rsidR="00D4666B" w:rsidRPr="007C1B91" w:rsidRDefault="00D4666B" w:rsidP="00D4666B">
      <w:pPr>
        <w:pStyle w:val="MDPI62BackMatter"/>
        <w:rPr>
          <w:lang w:val="en-GB"/>
        </w:rPr>
      </w:pPr>
      <w:bookmarkStart w:id="2235" w:name="_Hlk89945590"/>
      <w:bookmarkStart w:id="2236" w:name="_Hlk60054323"/>
      <w:r w:rsidRPr="00213781">
        <w:rPr>
          <w:b/>
          <w:lang w:val="en-GB"/>
        </w:rPr>
        <w:t xml:space="preserve">Institutional Review Board Statement: </w:t>
      </w:r>
      <w:r w:rsidRPr="00213781">
        <w:rPr>
          <w:lang w:val="en-GB"/>
        </w:rPr>
        <w:t xml:space="preserve">“The study was conducted in accordance with the Declaration of Helsinki, and </w:t>
      </w:r>
      <w:r w:rsidRPr="0062182C">
        <w:rPr>
          <w:lang w:val="en-GB"/>
        </w:rPr>
        <w:t>in accordance with the Guidelines for ethical conduct in research involving people, defined by the ethics committee of the University of Ljubljana.</w:t>
      </w:r>
      <w:r w:rsidRPr="00213781">
        <w:rPr>
          <w:lang w:val="en-GB"/>
        </w:rPr>
        <w:t>”</w:t>
      </w:r>
    </w:p>
    <w:bookmarkEnd w:id="2235"/>
    <w:p w14:paraId="003B582D" w14:textId="77777777" w:rsidR="00D4666B" w:rsidRPr="007E16ED" w:rsidRDefault="00D4666B" w:rsidP="00D4666B">
      <w:pPr>
        <w:pStyle w:val="MDPI62BackMatter"/>
        <w:rPr>
          <w:lang w:val="en-GB"/>
        </w:rPr>
      </w:pPr>
      <w:r w:rsidRPr="00213781">
        <w:rPr>
          <w:b/>
          <w:lang w:val="en-GB"/>
        </w:rPr>
        <w:t xml:space="preserve">Informed Consent Statement: </w:t>
      </w:r>
      <w:r w:rsidRPr="00213781">
        <w:rPr>
          <w:lang w:val="en-GB"/>
        </w:rPr>
        <w:t xml:space="preserve">“Informed consent was obtained from all subjects involved in the </w:t>
      </w:r>
      <w:r w:rsidRPr="007E16ED">
        <w:rPr>
          <w:lang w:val="en-GB"/>
        </w:rPr>
        <w:t xml:space="preserve">study.” </w:t>
      </w:r>
    </w:p>
    <w:p w14:paraId="7FB25BA9" w14:textId="41FDAC32" w:rsidR="00D4666B" w:rsidRPr="007E16ED" w:rsidRDefault="00D4666B" w:rsidP="00D4666B">
      <w:pPr>
        <w:pStyle w:val="MDPI62BackMatter"/>
        <w:rPr>
          <w:lang w:val="en-GB"/>
        </w:rPr>
      </w:pPr>
      <w:r w:rsidRPr="007E16ED">
        <w:rPr>
          <w:b/>
          <w:lang w:val="en-GB"/>
        </w:rPr>
        <w:t xml:space="preserve">Data Availability Statement: </w:t>
      </w:r>
      <w:r>
        <w:rPr>
          <w:lang w:val="en-GB"/>
        </w:rPr>
        <w:t>Raw experiment data from</w:t>
      </w:r>
      <w:ins w:id="2237" w:author="Pečnik, Klemen" w:date="2022-09-23T21:30:00Z">
        <w:r w:rsidR="005B10D5">
          <w:rPr>
            <w:lang w:val="en-GB"/>
          </w:rPr>
          <w:t xml:space="preserve"> </w:t>
        </w:r>
        <w:r w:rsidR="00BE7FE0">
          <w:rPr>
            <w:lang w:val="en-GB"/>
          </w:rPr>
          <w:t>the</w:t>
        </w:r>
      </w:ins>
      <w:r>
        <w:rPr>
          <w:lang w:val="en-GB"/>
        </w:rPr>
        <w:t xml:space="preserve"> SQL database and demographic data (scanned, and only in Slovenian language) available upon request.</w:t>
      </w:r>
    </w:p>
    <w:bookmarkEnd w:id="2236"/>
    <w:p w14:paraId="78734DC4" w14:textId="73FB0A45" w:rsidR="00D4666B" w:rsidRPr="00213781" w:rsidRDefault="00D4666B" w:rsidP="00D4666B">
      <w:pPr>
        <w:pStyle w:val="MDPI62BackMatter"/>
        <w:rPr>
          <w:lang w:val="en-GB"/>
        </w:rPr>
      </w:pPr>
      <w:r w:rsidRPr="00213781">
        <w:rPr>
          <w:b/>
          <w:lang w:val="en-GB"/>
        </w:rPr>
        <w:t>Acknowledgments:</w:t>
      </w:r>
      <w:r w:rsidRPr="00213781">
        <w:rPr>
          <w:lang w:val="en-GB"/>
        </w:rPr>
        <w:t xml:space="preserve"> </w:t>
      </w:r>
      <w:r>
        <w:rPr>
          <w:lang w:val="en-GB"/>
        </w:rPr>
        <w:t xml:space="preserve">The authors would like to sincerely thank the </w:t>
      </w:r>
      <w:r w:rsidRPr="008E5045">
        <w:rPr>
          <w:lang w:val="en-GB"/>
        </w:rPr>
        <w:t>Association of Deaf Teachers in Slovenia</w:t>
      </w:r>
      <w:r>
        <w:rPr>
          <w:lang w:val="en-GB"/>
        </w:rPr>
        <w:t xml:space="preserve"> </w:t>
      </w:r>
      <w:ins w:id="2238" w:author="Pečnik, Klemen" w:date="2022-09-23T21:30:00Z">
        <w:r w:rsidR="0032381C">
          <w:rPr>
            <w:lang w:val="en-GB"/>
          </w:rPr>
          <w:t>and Assoc</w:t>
        </w:r>
        <w:r w:rsidR="009452DB">
          <w:rPr>
            <w:lang w:val="en-GB"/>
          </w:rPr>
          <w:t xml:space="preserve">iation of </w:t>
        </w:r>
        <w:r w:rsidR="003151DB">
          <w:rPr>
            <w:lang w:val="en-GB"/>
          </w:rPr>
          <w:t>D</w:t>
        </w:r>
        <w:r w:rsidR="009452DB">
          <w:rPr>
            <w:lang w:val="en-GB"/>
          </w:rPr>
          <w:t xml:space="preserve">eaf </w:t>
        </w:r>
        <w:r w:rsidR="000573E3">
          <w:rPr>
            <w:lang w:val="en-GB"/>
          </w:rPr>
          <w:t xml:space="preserve">Slovenia 14 11 </w:t>
        </w:r>
      </w:ins>
      <w:r>
        <w:rPr>
          <w:lang w:val="en-GB"/>
        </w:rPr>
        <w:t xml:space="preserve">for their help </w:t>
      </w:r>
      <w:ins w:id="2239" w:author="Pečnik, Klemen" w:date="2022-09-23T21:30:00Z">
        <w:r w:rsidR="007B6A5F">
          <w:rPr>
            <w:lang w:val="en-GB"/>
          </w:rPr>
          <w:t>within</w:t>
        </w:r>
        <w:r w:rsidR="00404ABA">
          <w:rPr>
            <w:lang w:val="en-GB"/>
          </w:rPr>
          <w:t xml:space="preserve"> the</w:t>
        </w:r>
        <w:r w:rsidR="007B6A5F">
          <w:rPr>
            <w:lang w:val="en-GB"/>
          </w:rPr>
          <w:t xml:space="preserve"> study and </w:t>
        </w:r>
      </w:ins>
      <w:r>
        <w:rPr>
          <w:lang w:val="en-GB"/>
        </w:rPr>
        <w:t xml:space="preserve">in promoting this research and gathering of study participants. </w:t>
      </w:r>
      <w:ins w:id="2240" w:author="Pečnik, Klemen" w:date="2022-09-23T21:30:00Z">
        <w:r w:rsidR="009D611E" w:rsidRPr="009D611E">
          <w:rPr>
            <w:lang w:val="en-GB"/>
          </w:rPr>
          <w:t xml:space="preserve">This research was </w:t>
        </w:r>
        <w:r w:rsidR="00F51E67">
          <w:rPr>
            <w:lang w:val="en-GB"/>
          </w:rPr>
          <w:t xml:space="preserve">in part </w:t>
        </w:r>
        <w:r w:rsidR="009D611E">
          <w:rPr>
            <w:lang w:val="en-GB"/>
          </w:rPr>
          <w:t>supported</w:t>
        </w:r>
        <w:r w:rsidR="009D611E" w:rsidRPr="009D611E">
          <w:rPr>
            <w:lang w:val="en-GB"/>
          </w:rPr>
          <w:t xml:space="preserve"> by Slovenian Research Agency (ARRS), P2-0425: Decentralized solutions for the digitalization of industry and smart cities and communities.</w:t>
        </w:r>
      </w:ins>
    </w:p>
    <w:p w14:paraId="7A7B4BAA" w14:textId="77777777" w:rsidR="00D4666B" w:rsidRPr="00213781" w:rsidRDefault="00D4666B" w:rsidP="00D4666B">
      <w:pPr>
        <w:pStyle w:val="MDPI62BackMatter"/>
        <w:rPr>
          <w:lang w:val="en-GB"/>
        </w:rPr>
      </w:pPr>
      <w:r w:rsidRPr="00213781">
        <w:rPr>
          <w:b/>
          <w:lang w:val="en-GB"/>
        </w:rPr>
        <w:t>Conflicts of Interest:</w:t>
      </w:r>
      <w:r w:rsidRPr="00213781">
        <w:rPr>
          <w:lang w:val="en-GB"/>
        </w:rPr>
        <w:t xml:space="preserve"> “The authors declare no conflict of interest.” </w:t>
      </w:r>
    </w:p>
    <w:p w14:paraId="6712B583" w14:textId="77777777" w:rsidR="00D4666B" w:rsidRPr="00213781" w:rsidRDefault="00D4666B">
      <w:pPr>
        <w:pStyle w:val="MDPI21heading1"/>
        <w:numPr>
          <w:ilvl w:val="0"/>
          <w:numId w:val="0"/>
        </w:numPr>
        <w:pPrChange w:id="2241" w:author="Pečnik, Klemen" w:date="2022-09-23T21:29:00Z">
          <w:pPr>
            <w:pStyle w:val="MDPI21heading1"/>
          </w:pPr>
        </w:pPrChange>
      </w:pPr>
      <w:r w:rsidRPr="00213781">
        <w:t>References</w:t>
      </w:r>
    </w:p>
    <w:p w14:paraId="6E7D136E" w14:textId="77777777" w:rsidR="007A6487" w:rsidRPr="007A6487" w:rsidRDefault="00D4666B" w:rsidP="007A6487">
      <w:pPr>
        <w:pStyle w:val="Bibliography"/>
        <w:rPr>
          <w:sz w:val="18"/>
        </w:rPr>
      </w:pPr>
      <w:r w:rsidRPr="00213781">
        <w:rPr>
          <w:noProof/>
          <w:lang w:val="en-GB"/>
        </w:rPr>
        <w:fldChar w:fldCharType="begin"/>
      </w:r>
      <w:r w:rsidR="007A6487">
        <w:rPr>
          <w:lang w:val="en-GB"/>
        </w:rPr>
        <w:instrText xml:space="preserve"> ADDIN ZOTERO_BIBL {"uncited":[],"omitted":[],"custom":[]} CSL_BIBLIOGRAPHY </w:instrText>
      </w:r>
      <w:r w:rsidRPr="00213781">
        <w:rPr>
          <w:noProof/>
          <w:lang w:val="en-GB"/>
        </w:rPr>
        <w:fldChar w:fldCharType="separate"/>
      </w:r>
      <w:r w:rsidR="007A6487" w:rsidRPr="007A6487">
        <w:rPr>
          <w:sz w:val="18"/>
        </w:rPr>
        <w:t xml:space="preserve">1. </w:t>
      </w:r>
      <w:r w:rsidR="007A6487" w:rsidRPr="007A6487">
        <w:rPr>
          <w:sz w:val="18"/>
        </w:rPr>
        <w:tab/>
        <w:t>Initiative (WAI), W.W.A. WCAG 2 Overview Available online: https://www.w3.org/WAI/standards-guidelines/wcag/ (accessed on 16 August 2022).</w:t>
      </w:r>
    </w:p>
    <w:p w14:paraId="4F5F4F3B" w14:textId="77777777" w:rsidR="007A6487" w:rsidRPr="007A6487" w:rsidRDefault="007A6487" w:rsidP="007A6487">
      <w:pPr>
        <w:pStyle w:val="Bibliography"/>
        <w:rPr>
          <w:sz w:val="18"/>
        </w:rPr>
      </w:pPr>
      <w:r w:rsidRPr="007A6487">
        <w:rPr>
          <w:sz w:val="18"/>
        </w:rPr>
        <w:t xml:space="preserve">2. </w:t>
      </w:r>
      <w:r w:rsidRPr="007A6487">
        <w:rPr>
          <w:sz w:val="18"/>
        </w:rPr>
        <w:tab/>
        <w:t>World Health Organization Deafness and Hearing Loss Available online: https://www.who.int/news-room/fact-sheets/detail/deafness-and-hearing-loss (accessed on 16 August 2022).</w:t>
      </w:r>
    </w:p>
    <w:p w14:paraId="166F7668" w14:textId="77777777" w:rsidR="007A6487" w:rsidRPr="007A6487" w:rsidRDefault="007A6487" w:rsidP="007A6487">
      <w:pPr>
        <w:pStyle w:val="Bibliography"/>
        <w:rPr>
          <w:sz w:val="18"/>
        </w:rPr>
      </w:pPr>
      <w:r w:rsidRPr="007A6487">
        <w:rPr>
          <w:sz w:val="18"/>
        </w:rPr>
        <w:t xml:space="preserve">3. </w:t>
      </w:r>
      <w:r w:rsidRPr="007A6487">
        <w:rPr>
          <w:sz w:val="18"/>
        </w:rPr>
        <w:tab/>
        <w:t>ZDGNS Gluhost Available online: http://zveza-gns.si/o-zvezi/o-gluhoti/ (accessed on 16 August 2022).</w:t>
      </w:r>
    </w:p>
    <w:p w14:paraId="4D1E43CE" w14:textId="77777777" w:rsidR="007A6487" w:rsidRPr="007A6487" w:rsidRDefault="007A6487" w:rsidP="007A6487">
      <w:pPr>
        <w:pStyle w:val="Bibliography"/>
        <w:rPr>
          <w:sz w:val="18"/>
        </w:rPr>
      </w:pPr>
      <w:r w:rsidRPr="007A6487">
        <w:rPr>
          <w:sz w:val="18"/>
        </w:rPr>
        <w:t xml:space="preserve">4. </w:t>
      </w:r>
      <w:r w:rsidRPr="007A6487">
        <w:rPr>
          <w:sz w:val="18"/>
        </w:rPr>
        <w:tab/>
        <w:t>Godoi, T.; Silva Junior, D.; Valentim, N. A Case Study About Usability, User Experience and Accessibility Problems of Deaf Users with Assistive Technologies. In; 2020; pp. 73–91 ISBN 978-3-030-49107-9.</w:t>
      </w:r>
    </w:p>
    <w:p w14:paraId="1D1C0F61" w14:textId="77777777" w:rsidR="007A6487" w:rsidRPr="007A6487" w:rsidRDefault="007A6487" w:rsidP="007A6487">
      <w:pPr>
        <w:pStyle w:val="Bibliography"/>
        <w:rPr>
          <w:sz w:val="18"/>
        </w:rPr>
      </w:pPr>
      <w:r w:rsidRPr="007A6487">
        <w:rPr>
          <w:sz w:val="18"/>
        </w:rPr>
        <w:t xml:space="preserve">5. </w:t>
      </w:r>
      <w:r w:rsidRPr="007A6487">
        <w:rPr>
          <w:sz w:val="18"/>
        </w:rPr>
        <w:tab/>
        <w:t>Varuh človekovih pravic RS Varuh Svetina v luči mednarodnega dneva o uresničevanju pravic gluhih in naglušnih Available online: https://www.varuh-rs.si/index.php?id=1965&amp;L=tseexcwihoggpxrj&amp;tx_news_pi1%5Bnews%5D=6252&amp;tx_news_pi1%5Bcontroller%5D=News&amp;tx_news_pi1%5Baction%5D=detail&amp;cHash=143ccdd6c11be6b04b2d635baa64545b (accessed on 22 September 2022).</w:t>
      </w:r>
    </w:p>
    <w:p w14:paraId="5886B209" w14:textId="77777777" w:rsidR="007A6487" w:rsidRPr="007A6487" w:rsidRDefault="007A6487" w:rsidP="007A6487">
      <w:pPr>
        <w:pStyle w:val="Bibliography"/>
        <w:rPr>
          <w:sz w:val="18"/>
        </w:rPr>
      </w:pPr>
      <w:r w:rsidRPr="007A6487">
        <w:rPr>
          <w:sz w:val="18"/>
        </w:rPr>
        <w:t xml:space="preserve">6. </w:t>
      </w:r>
      <w:r w:rsidRPr="007A6487">
        <w:rPr>
          <w:sz w:val="18"/>
        </w:rPr>
        <w:tab/>
        <w:t>Ramovš, F. Slovar slovenskega knjižnega jezika 2021.</w:t>
      </w:r>
    </w:p>
    <w:p w14:paraId="4268ED25" w14:textId="77777777" w:rsidR="007A6487" w:rsidRPr="007A6487" w:rsidRDefault="007A6487" w:rsidP="007A6487">
      <w:pPr>
        <w:pStyle w:val="Bibliography"/>
        <w:rPr>
          <w:sz w:val="18"/>
        </w:rPr>
      </w:pPr>
      <w:r w:rsidRPr="007A6487">
        <w:rPr>
          <w:sz w:val="18"/>
        </w:rPr>
        <w:t xml:space="preserve">7. </w:t>
      </w:r>
      <w:r w:rsidRPr="007A6487">
        <w:rPr>
          <w:sz w:val="18"/>
        </w:rPr>
        <w:tab/>
        <w:t xml:space="preserve">Schlenker, P. Visible Meaning: Sign Language and the Foundations of Semantics. </w:t>
      </w:r>
      <w:r w:rsidRPr="007A6487">
        <w:rPr>
          <w:i/>
          <w:iCs/>
          <w:sz w:val="18"/>
        </w:rPr>
        <w:t>Theor. Linguist.</w:t>
      </w:r>
      <w:r w:rsidRPr="007A6487">
        <w:rPr>
          <w:sz w:val="18"/>
        </w:rPr>
        <w:t xml:space="preserve"> </w:t>
      </w:r>
      <w:r w:rsidRPr="007A6487">
        <w:rPr>
          <w:b/>
          <w:bCs/>
          <w:sz w:val="18"/>
        </w:rPr>
        <w:t>2018</w:t>
      </w:r>
      <w:r w:rsidRPr="007A6487">
        <w:rPr>
          <w:sz w:val="18"/>
        </w:rPr>
        <w:t xml:space="preserve">, </w:t>
      </w:r>
      <w:r w:rsidRPr="007A6487">
        <w:rPr>
          <w:i/>
          <w:iCs/>
          <w:sz w:val="18"/>
        </w:rPr>
        <w:t>44</w:t>
      </w:r>
      <w:r w:rsidRPr="007A6487">
        <w:rPr>
          <w:sz w:val="18"/>
        </w:rPr>
        <w:t>, 123–208, doi:10.1515/tl-2018-0012.</w:t>
      </w:r>
    </w:p>
    <w:p w14:paraId="4E5E712B" w14:textId="77777777" w:rsidR="007A6487" w:rsidRPr="007A6487" w:rsidRDefault="007A6487" w:rsidP="007A6487">
      <w:pPr>
        <w:pStyle w:val="Bibliography"/>
        <w:rPr>
          <w:sz w:val="18"/>
        </w:rPr>
      </w:pPr>
      <w:r w:rsidRPr="007A6487">
        <w:rPr>
          <w:sz w:val="18"/>
        </w:rPr>
        <w:t xml:space="preserve">8. </w:t>
      </w:r>
      <w:r w:rsidRPr="007A6487">
        <w:rPr>
          <w:sz w:val="18"/>
        </w:rPr>
        <w:tab/>
        <w:t>International Sign Available online: https://www.eud.eu/about-us/eud-position-paper/international-sign-guidelines/ (accessed on 25 July 2018).</w:t>
      </w:r>
    </w:p>
    <w:p w14:paraId="18285876" w14:textId="77777777" w:rsidR="007A6487" w:rsidRPr="007A6487" w:rsidRDefault="007A6487" w:rsidP="007A6487">
      <w:pPr>
        <w:pStyle w:val="Bibliography"/>
        <w:rPr>
          <w:sz w:val="18"/>
        </w:rPr>
      </w:pPr>
      <w:r w:rsidRPr="007A6487">
        <w:rPr>
          <w:sz w:val="18"/>
        </w:rPr>
        <w:t xml:space="preserve">9. </w:t>
      </w:r>
      <w:r w:rsidRPr="007A6487">
        <w:rPr>
          <w:sz w:val="18"/>
        </w:rPr>
        <w:tab/>
        <w:t>RTV Slovenija Slovenski znakovni jezik je del jezikovne dediščine Slovenije Available online: https://www.rtvslo.si/dostopno/clanki/slovenski-znakovni-jezik-je-del-jezikovne-dediscine-slovenije/583831 (accessed on 21 September 2022).</w:t>
      </w:r>
    </w:p>
    <w:p w14:paraId="5ED6788A" w14:textId="77777777" w:rsidR="007A6487" w:rsidRPr="007A6487" w:rsidRDefault="007A6487" w:rsidP="007A6487">
      <w:pPr>
        <w:pStyle w:val="Bibliography"/>
        <w:rPr>
          <w:sz w:val="18"/>
        </w:rPr>
      </w:pPr>
      <w:r w:rsidRPr="007A6487">
        <w:rPr>
          <w:sz w:val="18"/>
        </w:rPr>
        <w:t xml:space="preserve">10. </w:t>
      </w:r>
      <w:r w:rsidRPr="007A6487">
        <w:rPr>
          <w:sz w:val="18"/>
        </w:rPr>
        <w:tab/>
        <w:t>ZZTSJZ Poklicna kvalifikacija tolmač Available online: https://www.tolmaci.si/poklicna-kvalifikacija-tolmac/ (accessed on 22 September 2022).</w:t>
      </w:r>
    </w:p>
    <w:p w14:paraId="64DB1F85" w14:textId="77777777" w:rsidR="007A6487" w:rsidRPr="007A6487" w:rsidRDefault="007A6487" w:rsidP="007A6487">
      <w:pPr>
        <w:pStyle w:val="Bibliography"/>
        <w:rPr>
          <w:sz w:val="18"/>
        </w:rPr>
      </w:pPr>
      <w:r w:rsidRPr="007A6487">
        <w:rPr>
          <w:sz w:val="18"/>
        </w:rPr>
        <w:t xml:space="preserve">11. </w:t>
      </w:r>
      <w:r w:rsidRPr="007A6487">
        <w:rPr>
          <w:sz w:val="18"/>
        </w:rPr>
        <w:tab/>
        <w:t>NECC What Is a Sign Language Interpreter? Available online: https://facstaff.necc.mass.edu/faculty-resources/deaf-and-hard-of-hearing-services-resources/what-is-a-sign-language-interpreter/ (accessed on 23 September 2022).</w:t>
      </w:r>
    </w:p>
    <w:p w14:paraId="455525E8" w14:textId="77777777" w:rsidR="007A6487" w:rsidRPr="007A6487" w:rsidRDefault="007A6487" w:rsidP="007A6487">
      <w:pPr>
        <w:pStyle w:val="Bibliography"/>
        <w:rPr>
          <w:sz w:val="18"/>
        </w:rPr>
      </w:pPr>
      <w:r w:rsidRPr="007A6487">
        <w:rPr>
          <w:sz w:val="18"/>
        </w:rPr>
        <w:t xml:space="preserve">12. </w:t>
      </w:r>
      <w:r w:rsidRPr="007A6487">
        <w:rPr>
          <w:sz w:val="18"/>
        </w:rPr>
        <w:tab/>
        <w:t>Brooke, J. SUS - a Quick and Dirty Usability Scale. In; 1996; pp. 189–194.</w:t>
      </w:r>
    </w:p>
    <w:p w14:paraId="6E9C0108" w14:textId="77777777" w:rsidR="007A6487" w:rsidRPr="007A6487" w:rsidRDefault="007A6487" w:rsidP="007A6487">
      <w:pPr>
        <w:pStyle w:val="Bibliography"/>
        <w:rPr>
          <w:sz w:val="18"/>
        </w:rPr>
      </w:pPr>
      <w:r w:rsidRPr="007A6487">
        <w:rPr>
          <w:sz w:val="18"/>
        </w:rPr>
        <w:t xml:space="preserve">13. </w:t>
      </w:r>
      <w:r w:rsidRPr="007A6487">
        <w:rPr>
          <w:sz w:val="18"/>
        </w:rPr>
        <w:tab/>
        <w:t>Lewis, J. Psychometric Evaluation of the Post-Study System Usability Questionnaire: The PSSUQ.; January 1 1992; Vol. 2, pp. 1259–1263.</w:t>
      </w:r>
    </w:p>
    <w:p w14:paraId="71E0823E" w14:textId="77777777" w:rsidR="007A6487" w:rsidRPr="007A6487" w:rsidRDefault="007A6487" w:rsidP="007A6487">
      <w:pPr>
        <w:pStyle w:val="Bibliography"/>
        <w:rPr>
          <w:sz w:val="18"/>
        </w:rPr>
      </w:pPr>
      <w:r w:rsidRPr="007A6487">
        <w:rPr>
          <w:sz w:val="18"/>
        </w:rPr>
        <w:t xml:space="preserve">14. </w:t>
      </w:r>
      <w:r w:rsidRPr="007A6487">
        <w:rPr>
          <w:sz w:val="18"/>
        </w:rPr>
        <w:tab/>
        <w:t xml:space="preserve">Hart, S.G. Nasa-Task Load Index (NASA-TLX); 20 Years Later. </w:t>
      </w:r>
      <w:r w:rsidRPr="007A6487">
        <w:rPr>
          <w:i/>
          <w:iCs/>
          <w:sz w:val="18"/>
        </w:rPr>
        <w:t>Proc. Hum. Factors Ergon. Soc. Annu. Meet.</w:t>
      </w:r>
      <w:r w:rsidRPr="007A6487">
        <w:rPr>
          <w:sz w:val="18"/>
        </w:rPr>
        <w:t xml:space="preserve"> </w:t>
      </w:r>
      <w:r w:rsidRPr="007A6487">
        <w:rPr>
          <w:b/>
          <w:bCs/>
          <w:sz w:val="18"/>
        </w:rPr>
        <w:t>2006</w:t>
      </w:r>
      <w:r w:rsidRPr="007A6487">
        <w:rPr>
          <w:sz w:val="18"/>
        </w:rPr>
        <w:t xml:space="preserve">, </w:t>
      </w:r>
      <w:r w:rsidRPr="007A6487">
        <w:rPr>
          <w:i/>
          <w:iCs/>
          <w:sz w:val="18"/>
        </w:rPr>
        <w:t>50</w:t>
      </w:r>
      <w:r w:rsidRPr="007A6487">
        <w:rPr>
          <w:sz w:val="18"/>
        </w:rPr>
        <w:t>, 904–908, doi:10.1177/154193120605000909.</w:t>
      </w:r>
    </w:p>
    <w:p w14:paraId="4CF18BEB" w14:textId="77777777" w:rsidR="007A6487" w:rsidRPr="007A6487" w:rsidRDefault="007A6487" w:rsidP="007A6487">
      <w:pPr>
        <w:pStyle w:val="Bibliography"/>
        <w:rPr>
          <w:sz w:val="18"/>
        </w:rPr>
      </w:pPr>
      <w:r w:rsidRPr="007A6487">
        <w:rPr>
          <w:sz w:val="18"/>
        </w:rPr>
        <w:t xml:space="preserve">15. </w:t>
      </w:r>
      <w:r w:rsidRPr="007A6487">
        <w:rPr>
          <w:sz w:val="18"/>
        </w:rPr>
        <w:tab/>
        <w:t xml:space="preserve">Kirakowski, J.; Corbett, M. SUMI: The Software Usability Measurement Inventory. </w:t>
      </w:r>
      <w:r w:rsidRPr="007A6487">
        <w:rPr>
          <w:i/>
          <w:iCs/>
          <w:sz w:val="18"/>
        </w:rPr>
        <w:t>Br. J. Educ. Technol.</w:t>
      </w:r>
      <w:r w:rsidRPr="007A6487">
        <w:rPr>
          <w:sz w:val="18"/>
        </w:rPr>
        <w:t xml:space="preserve"> </w:t>
      </w:r>
      <w:r w:rsidRPr="007A6487">
        <w:rPr>
          <w:b/>
          <w:bCs/>
          <w:sz w:val="18"/>
        </w:rPr>
        <w:t>2006</w:t>
      </w:r>
      <w:r w:rsidRPr="007A6487">
        <w:rPr>
          <w:sz w:val="18"/>
        </w:rPr>
        <w:t xml:space="preserve">, </w:t>
      </w:r>
      <w:r w:rsidRPr="007A6487">
        <w:rPr>
          <w:i/>
          <w:iCs/>
          <w:sz w:val="18"/>
        </w:rPr>
        <w:t>24</w:t>
      </w:r>
      <w:r w:rsidRPr="007A6487">
        <w:rPr>
          <w:sz w:val="18"/>
        </w:rPr>
        <w:t>, 210–212, doi:10.1111/j.1467-8535.1993.tb00076.x.</w:t>
      </w:r>
    </w:p>
    <w:p w14:paraId="699198E6" w14:textId="77777777" w:rsidR="007A6487" w:rsidRPr="007A6487" w:rsidRDefault="007A6487" w:rsidP="007A6487">
      <w:pPr>
        <w:pStyle w:val="Bibliography"/>
        <w:rPr>
          <w:sz w:val="18"/>
        </w:rPr>
      </w:pPr>
      <w:r w:rsidRPr="007A6487">
        <w:rPr>
          <w:sz w:val="18"/>
        </w:rPr>
        <w:t xml:space="preserve">16. </w:t>
      </w:r>
      <w:r w:rsidRPr="007A6487">
        <w:rPr>
          <w:sz w:val="18"/>
        </w:rPr>
        <w:tab/>
        <w:t>PIADS – Updates, News and Resources on the Use of PIADS to Measure Impact of Assistive Devices Available online: http://piads.at/ (accessed on 21 September 2022).</w:t>
      </w:r>
    </w:p>
    <w:p w14:paraId="11A3AA4A" w14:textId="77777777" w:rsidR="007A6487" w:rsidRPr="007A6487" w:rsidRDefault="007A6487" w:rsidP="007A6487">
      <w:pPr>
        <w:pStyle w:val="Bibliography"/>
        <w:rPr>
          <w:sz w:val="18"/>
        </w:rPr>
      </w:pPr>
      <w:r w:rsidRPr="007A6487">
        <w:rPr>
          <w:sz w:val="18"/>
        </w:rPr>
        <w:t xml:space="preserve">17. </w:t>
      </w:r>
      <w:r w:rsidRPr="007A6487">
        <w:rPr>
          <w:sz w:val="18"/>
        </w:rPr>
        <w:tab/>
        <w:t>Team UEQ User Experience Questionnaire (UEQ) Available online: https://www.ueq-online.org/ (accessed on 18 August 2022).</w:t>
      </w:r>
    </w:p>
    <w:p w14:paraId="4EC8A097" w14:textId="77777777" w:rsidR="007A6487" w:rsidRPr="007A6487" w:rsidRDefault="007A6487" w:rsidP="007A6487">
      <w:pPr>
        <w:pStyle w:val="Bibliography"/>
        <w:rPr>
          <w:sz w:val="18"/>
        </w:rPr>
      </w:pPr>
      <w:r w:rsidRPr="007A6487">
        <w:rPr>
          <w:sz w:val="18"/>
        </w:rPr>
        <w:t xml:space="preserve">18. </w:t>
      </w:r>
      <w:r w:rsidRPr="007A6487">
        <w:rPr>
          <w:sz w:val="18"/>
        </w:rPr>
        <w:tab/>
        <w:t>Schrepp, M.; Hinderks, A.; Thomaschewski, J. Applying the User Experience Questionnaire (UEQ) in Different Evaluation Scenarios.; June 22 2014; pp. 383–392.</w:t>
      </w:r>
    </w:p>
    <w:p w14:paraId="01C5942E" w14:textId="77777777" w:rsidR="007A6487" w:rsidRPr="007A6487" w:rsidRDefault="007A6487" w:rsidP="007A6487">
      <w:pPr>
        <w:pStyle w:val="Bibliography"/>
        <w:rPr>
          <w:sz w:val="18"/>
        </w:rPr>
      </w:pPr>
      <w:r w:rsidRPr="007A6487">
        <w:rPr>
          <w:sz w:val="18"/>
        </w:rPr>
        <w:t xml:space="preserve">19. </w:t>
      </w:r>
      <w:r w:rsidRPr="007A6487">
        <w:rPr>
          <w:sz w:val="18"/>
        </w:rPr>
        <w:tab/>
        <w:t>Oliveira, T.; Escudeiro, P.; Escudeiro, N.; Rocha, E.; Barbosa, F.M. Automatic Sign Language Translation to Improve Communication. In Proceedings of the 2019 IEEE Global Engineering Education Conference (EDUCON); April 2019; pp. 937–942.</w:t>
      </w:r>
    </w:p>
    <w:p w14:paraId="13D25B97" w14:textId="77777777" w:rsidR="007A6487" w:rsidRPr="007A6487" w:rsidRDefault="007A6487" w:rsidP="007A6487">
      <w:pPr>
        <w:pStyle w:val="Bibliography"/>
        <w:rPr>
          <w:sz w:val="18"/>
        </w:rPr>
      </w:pPr>
      <w:r w:rsidRPr="007A6487">
        <w:rPr>
          <w:sz w:val="18"/>
        </w:rPr>
        <w:t xml:space="preserve">20. </w:t>
      </w:r>
      <w:r w:rsidRPr="007A6487">
        <w:rPr>
          <w:sz w:val="18"/>
        </w:rPr>
        <w:tab/>
        <w:t>ZDGNS Zveza društev gluhih in naglušnih Slovenije Available online: http://zveza-gns.si/ (accessed on 24 August 2022).</w:t>
      </w:r>
    </w:p>
    <w:p w14:paraId="08107026" w14:textId="77777777" w:rsidR="007A6487" w:rsidRPr="007A6487" w:rsidRDefault="007A6487" w:rsidP="007A6487">
      <w:pPr>
        <w:pStyle w:val="Bibliography"/>
        <w:rPr>
          <w:sz w:val="18"/>
        </w:rPr>
      </w:pPr>
      <w:r w:rsidRPr="007A6487">
        <w:rPr>
          <w:sz w:val="18"/>
        </w:rPr>
        <w:t xml:space="preserve">21. </w:t>
      </w:r>
      <w:r w:rsidRPr="007A6487">
        <w:rPr>
          <w:sz w:val="18"/>
        </w:rPr>
        <w:tab/>
        <w:t xml:space="preserve">Alves, A.; Ferreira, S.; Veiga, V.; Silveira, D. Evaluation of Potential Communication Breakdowns in the Interaction of the Deaf in Corporate Information Systems on the Web Http://Www.Sciencedirect.Com/Science/Article/Pii/S1877050912007892. </w:t>
      </w:r>
      <w:r w:rsidRPr="007A6487">
        <w:rPr>
          <w:i/>
          <w:iCs/>
          <w:sz w:val="18"/>
        </w:rPr>
        <w:t>Procedia Comput. Sci.</w:t>
      </w:r>
      <w:r w:rsidRPr="007A6487">
        <w:rPr>
          <w:sz w:val="18"/>
        </w:rPr>
        <w:t xml:space="preserve"> </w:t>
      </w:r>
      <w:r w:rsidRPr="007A6487">
        <w:rPr>
          <w:b/>
          <w:bCs/>
          <w:sz w:val="18"/>
        </w:rPr>
        <w:t>2012</w:t>
      </w:r>
      <w:r w:rsidRPr="007A6487">
        <w:rPr>
          <w:sz w:val="18"/>
        </w:rPr>
        <w:t xml:space="preserve">, </w:t>
      </w:r>
      <w:r w:rsidRPr="007A6487">
        <w:rPr>
          <w:i/>
          <w:iCs/>
          <w:sz w:val="18"/>
        </w:rPr>
        <w:t>14</w:t>
      </w:r>
      <w:r w:rsidRPr="007A6487">
        <w:rPr>
          <w:sz w:val="18"/>
        </w:rPr>
        <w:t>, 234–244, doi:10.1016/j.procs.2012.10.027.</w:t>
      </w:r>
    </w:p>
    <w:p w14:paraId="79AB2670" w14:textId="77777777" w:rsidR="007A6487" w:rsidRPr="007A6487" w:rsidRDefault="007A6487" w:rsidP="007A6487">
      <w:pPr>
        <w:pStyle w:val="Bibliography"/>
        <w:rPr>
          <w:sz w:val="18"/>
        </w:rPr>
      </w:pPr>
      <w:r w:rsidRPr="007A6487">
        <w:rPr>
          <w:sz w:val="18"/>
        </w:rPr>
        <w:t xml:space="preserve">22. </w:t>
      </w:r>
      <w:r w:rsidRPr="007A6487">
        <w:rPr>
          <w:sz w:val="18"/>
        </w:rPr>
        <w:tab/>
        <w:t xml:space="preserve">Mohamad, N.; Hashim, N.L. UX Testing for Mobile Learning Applications of Deaf Children. </w:t>
      </w:r>
      <w:r w:rsidRPr="007A6487">
        <w:rPr>
          <w:i/>
          <w:iCs/>
          <w:sz w:val="18"/>
        </w:rPr>
        <w:t>Int. J. Adv. Comput. Sci. Appl.</w:t>
      </w:r>
      <w:r w:rsidRPr="007A6487">
        <w:rPr>
          <w:sz w:val="18"/>
        </w:rPr>
        <w:t xml:space="preserve"> </w:t>
      </w:r>
      <w:r w:rsidRPr="007A6487">
        <w:rPr>
          <w:b/>
          <w:bCs/>
          <w:sz w:val="18"/>
        </w:rPr>
        <w:t>2021</w:t>
      </w:r>
      <w:r w:rsidRPr="007A6487">
        <w:rPr>
          <w:sz w:val="18"/>
        </w:rPr>
        <w:t xml:space="preserve">, </w:t>
      </w:r>
      <w:r w:rsidRPr="007A6487">
        <w:rPr>
          <w:i/>
          <w:iCs/>
          <w:sz w:val="18"/>
        </w:rPr>
        <w:t>12</w:t>
      </w:r>
      <w:r w:rsidRPr="007A6487">
        <w:rPr>
          <w:sz w:val="18"/>
        </w:rPr>
        <w:t>, doi:10.14569/IJACSA.2021.0121134.</w:t>
      </w:r>
    </w:p>
    <w:p w14:paraId="35EE7F37" w14:textId="77777777" w:rsidR="007A6487" w:rsidRPr="007A6487" w:rsidRDefault="007A6487" w:rsidP="007A6487">
      <w:pPr>
        <w:pStyle w:val="Bibliography"/>
        <w:rPr>
          <w:sz w:val="18"/>
        </w:rPr>
      </w:pPr>
      <w:r w:rsidRPr="007A6487">
        <w:rPr>
          <w:sz w:val="18"/>
        </w:rPr>
        <w:t xml:space="preserve">23. </w:t>
      </w:r>
      <w:r w:rsidRPr="007A6487">
        <w:rPr>
          <w:sz w:val="18"/>
        </w:rPr>
        <w:tab/>
        <w:t>Schnepp, J.; Shiver, B. Improving Deaf Accessibility in Remote Usability Testing. In Proceedings of the The proceedings of the 13th international ACM SIGACCESS conference on Computers and accessibility - ASSETS ’11; ACM Press: Dundee, Scotland, UK, 2011; p. 255.</w:t>
      </w:r>
    </w:p>
    <w:p w14:paraId="19932372" w14:textId="77777777" w:rsidR="007A6487" w:rsidRPr="007A6487" w:rsidRDefault="007A6487" w:rsidP="007A6487">
      <w:pPr>
        <w:pStyle w:val="Bibliography"/>
        <w:rPr>
          <w:sz w:val="18"/>
        </w:rPr>
      </w:pPr>
      <w:r w:rsidRPr="007A6487">
        <w:rPr>
          <w:sz w:val="18"/>
        </w:rPr>
        <w:t xml:space="preserve">24. </w:t>
      </w:r>
      <w:r w:rsidRPr="007A6487">
        <w:rPr>
          <w:sz w:val="18"/>
        </w:rPr>
        <w:tab/>
        <w:t xml:space="preserve">VINTAR, Š. Lexical Properties of Slovene Sign Language: A Corpus-Based Study. </w:t>
      </w:r>
      <w:r w:rsidRPr="007A6487">
        <w:rPr>
          <w:i/>
          <w:iCs/>
          <w:sz w:val="18"/>
        </w:rPr>
        <w:t>Sign Lang. Stud.</w:t>
      </w:r>
      <w:r w:rsidRPr="007A6487">
        <w:rPr>
          <w:sz w:val="18"/>
        </w:rPr>
        <w:t xml:space="preserve"> </w:t>
      </w:r>
      <w:r w:rsidRPr="007A6487">
        <w:rPr>
          <w:b/>
          <w:bCs/>
          <w:sz w:val="18"/>
        </w:rPr>
        <w:t>2015</w:t>
      </w:r>
      <w:r w:rsidRPr="007A6487">
        <w:rPr>
          <w:sz w:val="18"/>
        </w:rPr>
        <w:t xml:space="preserve">, </w:t>
      </w:r>
      <w:r w:rsidRPr="007A6487">
        <w:rPr>
          <w:i/>
          <w:iCs/>
          <w:sz w:val="18"/>
        </w:rPr>
        <w:t>15</w:t>
      </w:r>
      <w:r w:rsidRPr="007A6487">
        <w:rPr>
          <w:sz w:val="18"/>
        </w:rPr>
        <w:t>, 182–201.</w:t>
      </w:r>
    </w:p>
    <w:p w14:paraId="3CC38450" w14:textId="77777777" w:rsidR="007A6487" w:rsidRPr="007A6487" w:rsidRDefault="007A6487" w:rsidP="007A6487">
      <w:pPr>
        <w:pStyle w:val="Bibliography"/>
        <w:rPr>
          <w:sz w:val="18"/>
        </w:rPr>
      </w:pPr>
      <w:r w:rsidRPr="007A6487">
        <w:rPr>
          <w:sz w:val="18"/>
        </w:rPr>
        <w:t xml:space="preserve">25. </w:t>
      </w:r>
      <w:r w:rsidRPr="007A6487">
        <w:rPr>
          <w:sz w:val="18"/>
        </w:rPr>
        <w:tab/>
        <w:t>United Nations Convention on  the Rights of Persons with Disabilities and  Optional Protocol 2006.</w:t>
      </w:r>
    </w:p>
    <w:p w14:paraId="33B7B7DF" w14:textId="77777777" w:rsidR="007A6487" w:rsidRPr="007A6487" w:rsidRDefault="007A6487" w:rsidP="007A6487">
      <w:pPr>
        <w:pStyle w:val="Bibliography"/>
        <w:rPr>
          <w:sz w:val="18"/>
        </w:rPr>
      </w:pPr>
      <w:r w:rsidRPr="007A6487">
        <w:rPr>
          <w:sz w:val="18"/>
        </w:rPr>
        <w:t xml:space="preserve">26. </w:t>
      </w:r>
      <w:r w:rsidRPr="007A6487">
        <w:rPr>
          <w:sz w:val="18"/>
        </w:rPr>
        <w:tab/>
        <w:t xml:space="preserve">Oh, J.; Jeon, S.; Kim, B.; Kim, M.; Kang, S.; Kwon, H.; Kim, I.; Song, Y. Avatar-Based Sign Language Interpretations for Weather Forecast and Other TV Programs. </w:t>
      </w:r>
      <w:r w:rsidRPr="007A6487">
        <w:rPr>
          <w:i/>
          <w:iCs/>
          <w:sz w:val="18"/>
        </w:rPr>
        <w:t>SMPTE Motion Imaging J.</w:t>
      </w:r>
      <w:r w:rsidRPr="007A6487">
        <w:rPr>
          <w:sz w:val="18"/>
        </w:rPr>
        <w:t xml:space="preserve"> </w:t>
      </w:r>
      <w:r w:rsidRPr="007A6487">
        <w:rPr>
          <w:b/>
          <w:bCs/>
          <w:sz w:val="18"/>
        </w:rPr>
        <w:t>2017</w:t>
      </w:r>
      <w:r w:rsidRPr="007A6487">
        <w:rPr>
          <w:sz w:val="18"/>
        </w:rPr>
        <w:t xml:space="preserve">, </w:t>
      </w:r>
      <w:r w:rsidRPr="007A6487">
        <w:rPr>
          <w:i/>
          <w:iCs/>
          <w:sz w:val="18"/>
        </w:rPr>
        <w:t>126</w:t>
      </w:r>
      <w:r w:rsidRPr="007A6487">
        <w:rPr>
          <w:sz w:val="18"/>
        </w:rPr>
        <w:t>, 57–62, doi:10.5594/JMI.2016.2632278.</w:t>
      </w:r>
    </w:p>
    <w:p w14:paraId="2A15B271" w14:textId="77777777" w:rsidR="007A6487" w:rsidRPr="007A6487" w:rsidRDefault="007A6487" w:rsidP="007A6487">
      <w:pPr>
        <w:pStyle w:val="Bibliography"/>
        <w:rPr>
          <w:sz w:val="18"/>
        </w:rPr>
      </w:pPr>
      <w:r w:rsidRPr="007A6487">
        <w:rPr>
          <w:sz w:val="18"/>
        </w:rPr>
        <w:t xml:space="preserve">27. </w:t>
      </w:r>
      <w:r w:rsidRPr="007A6487">
        <w:rPr>
          <w:sz w:val="18"/>
        </w:rPr>
        <w:tab/>
        <w:t>Orero, P.; Martín, C.A.; Zorrilla, M. HBB4ALL: Deployment of HbbTV Services for All. In Proceedings of the 2015 IEEE International Symposium on Broadband Multimedia Systems and Broadcasting; June 2015; pp. 1–4.</w:t>
      </w:r>
    </w:p>
    <w:p w14:paraId="1D6B5705" w14:textId="77777777" w:rsidR="007A6487" w:rsidRPr="007A6487" w:rsidRDefault="007A6487" w:rsidP="007A6487">
      <w:pPr>
        <w:pStyle w:val="Bibliography"/>
        <w:rPr>
          <w:sz w:val="18"/>
        </w:rPr>
      </w:pPr>
      <w:r w:rsidRPr="007A6487">
        <w:rPr>
          <w:sz w:val="18"/>
        </w:rPr>
        <w:t xml:space="preserve">28. </w:t>
      </w:r>
      <w:r w:rsidRPr="007A6487">
        <w:rPr>
          <w:sz w:val="18"/>
        </w:rPr>
        <w:tab/>
        <w:t>Schrepp, D.M. User Experience Questionnaire Handbook. 15.</w:t>
      </w:r>
    </w:p>
    <w:p w14:paraId="39F6169C" w14:textId="77777777" w:rsidR="007A6487" w:rsidRPr="007A6487" w:rsidRDefault="007A6487" w:rsidP="007A6487">
      <w:pPr>
        <w:pStyle w:val="Bibliography"/>
        <w:rPr>
          <w:sz w:val="18"/>
        </w:rPr>
      </w:pPr>
      <w:r w:rsidRPr="007A6487">
        <w:rPr>
          <w:sz w:val="18"/>
        </w:rPr>
        <w:t xml:space="preserve">29. </w:t>
      </w:r>
      <w:r w:rsidRPr="007A6487">
        <w:rPr>
          <w:sz w:val="18"/>
        </w:rPr>
        <w:tab/>
        <w:t xml:space="preserve">Douglas, S.P.; Craig, C.S. Collaborative and Iterative Translation: An Alternative Approach to Back Translation. </w:t>
      </w:r>
      <w:r w:rsidRPr="007A6487">
        <w:rPr>
          <w:i/>
          <w:iCs/>
          <w:sz w:val="18"/>
        </w:rPr>
        <w:t>J. Int. Mark.</w:t>
      </w:r>
      <w:r w:rsidRPr="007A6487">
        <w:rPr>
          <w:sz w:val="18"/>
        </w:rPr>
        <w:t xml:space="preserve"> </w:t>
      </w:r>
      <w:r w:rsidRPr="007A6487">
        <w:rPr>
          <w:b/>
          <w:bCs/>
          <w:sz w:val="18"/>
        </w:rPr>
        <w:t>2007</w:t>
      </w:r>
      <w:r w:rsidRPr="007A6487">
        <w:rPr>
          <w:sz w:val="18"/>
        </w:rPr>
        <w:t xml:space="preserve">, </w:t>
      </w:r>
      <w:r w:rsidRPr="007A6487">
        <w:rPr>
          <w:i/>
          <w:iCs/>
          <w:sz w:val="18"/>
        </w:rPr>
        <w:t>15</w:t>
      </w:r>
      <w:r w:rsidRPr="007A6487">
        <w:rPr>
          <w:sz w:val="18"/>
        </w:rPr>
        <w:t>, 30–43, doi:10.1509/jimk.15.1.030.</w:t>
      </w:r>
    </w:p>
    <w:p w14:paraId="30CE3690" w14:textId="77777777" w:rsidR="007A6487" w:rsidRPr="007A6487" w:rsidRDefault="007A6487" w:rsidP="007A6487">
      <w:pPr>
        <w:pStyle w:val="Bibliography"/>
        <w:rPr>
          <w:sz w:val="18"/>
        </w:rPr>
      </w:pPr>
      <w:r w:rsidRPr="007A6487">
        <w:rPr>
          <w:sz w:val="18"/>
        </w:rPr>
        <w:t xml:space="preserve">30. </w:t>
      </w:r>
      <w:r w:rsidRPr="007A6487">
        <w:rPr>
          <w:sz w:val="18"/>
        </w:rPr>
        <w:tab/>
        <w:t>RedOrbit HbbTV Emulator Available online: https://chrome.google.com/webstore/detail/redorbit-hbbtv-emulator/mmgfafehampkahlmoahbjcjcmgmkppab?hl=en (accessed on 15 June 2022).</w:t>
      </w:r>
    </w:p>
    <w:p w14:paraId="72100E9F" w14:textId="77777777" w:rsidR="007A6487" w:rsidRPr="007A6487" w:rsidRDefault="007A6487" w:rsidP="007A6487">
      <w:pPr>
        <w:pStyle w:val="Bibliography"/>
        <w:rPr>
          <w:sz w:val="18"/>
        </w:rPr>
      </w:pPr>
      <w:r w:rsidRPr="007A6487">
        <w:rPr>
          <w:sz w:val="18"/>
        </w:rPr>
        <w:t xml:space="preserve">31. </w:t>
      </w:r>
      <w:r w:rsidRPr="007A6487">
        <w:rPr>
          <w:sz w:val="18"/>
        </w:rPr>
        <w:tab/>
        <w:t>HbbTV Specifications Available online: https://www.hbbtv.org/resource-library/specifications/ (accessed on 20 August 2022).</w:t>
      </w:r>
    </w:p>
    <w:p w14:paraId="6D0DE192" w14:textId="77777777" w:rsidR="007A6487" w:rsidRPr="007A6487" w:rsidRDefault="007A6487" w:rsidP="007A6487">
      <w:pPr>
        <w:pStyle w:val="Bibliography"/>
        <w:rPr>
          <w:sz w:val="18"/>
        </w:rPr>
      </w:pPr>
      <w:r w:rsidRPr="007A6487">
        <w:rPr>
          <w:sz w:val="18"/>
        </w:rPr>
        <w:t xml:space="preserve">32. </w:t>
      </w:r>
      <w:r w:rsidRPr="007A6487">
        <w:rPr>
          <w:sz w:val="18"/>
        </w:rPr>
        <w:tab/>
        <w:t>Guidelines for Positioning of Sign Language Interpreters in Conferences Including Web-Streaming.Pdf.</w:t>
      </w:r>
    </w:p>
    <w:p w14:paraId="489388F6" w14:textId="77777777" w:rsidR="007A6487" w:rsidRPr="007A6487" w:rsidRDefault="007A6487" w:rsidP="007A6487">
      <w:pPr>
        <w:pStyle w:val="Bibliography"/>
        <w:rPr>
          <w:sz w:val="18"/>
        </w:rPr>
      </w:pPr>
      <w:r w:rsidRPr="007A6487">
        <w:rPr>
          <w:sz w:val="18"/>
        </w:rPr>
        <w:t xml:space="preserve">33. </w:t>
      </w:r>
      <w:r w:rsidRPr="007A6487">
        <w:rPr>
          <w:sz w:val="18"/>
        </w:rPr>
        <w:tab/>
        <w:t>HBB4ALL Sign Language Interpreting in HBBTV. 18.</w:t>
      </w:r>
    </w:p>
    <w:p w14:paraId="5EFA26FF" w14:textId="77777777" w:rsidR="007A6487" w:rsidRPr="007A6487" w:rsidRDefault="007A6487" w:rsidP="007A6487">
      <w:pPr>
        <w:pStyle w:val="Bibliography"/>
        <w:rPr>
          <w:sz w:val="18"/>
        </w:rPr>
      </w:pPr>
      <w:r w:rsidRPr="007A6487">
        <w:rPr>
          <w:sz w:val="18"/>
        </w:rPr>
        <w:t xml:space="preserve">34. </w:t>
      </w:r>
      <w:r w:rsidRPr="007A6487">
        <w:rPr>
          <w:sz w:val="18"/>
        </w:rPr>
        <w:tab/>
        <w:t xml:space="preserve">Sousa, V.; Rojjanasrirat, W. Translation, Adaptation and Validation of Instruments or Scales for Use in Cross-Cultural Health Care Research: A Clear and User-Friendly Guideline. </w:t>
      </w:r>
      <w:r w:rsidRPr="007A6487">
        <w:rPr>
          <w:i/>
          <w:iCs/>
          <w:sz w:val="18"/>
        </w:rPr>
        <w:t>J. Eval. Clin. Pract.</w:t>
      </w:r>
      <w:r w:rsidRPr="007A6487">
        <w:rPr>
          <w:sz w:val="18"/>
        </w:rPr>
        <w:t xml:space="preserve"> </w:t>
      </w:r>
      <w:r w:rsidRPr="007A6487">
        <w:rPr>
          <w:b/>
          <w:bCs/>
          <w:sz w:val="18"/>
        </w:rPr>
        <w:t>2011</w:t>
      </w:r>
      <w:r w:rsidRPr="007A6487">
        <w:rPr>
          <w:sz w:val="18"/>
        </w:rPr>
        <w:t xml:space="preserve">, </w:t>
      </w:r>
      <w:r w:rsidRPr="007A6487">
        <w:rPr>
          <w:i/>
          <w:iCs/>
          <w:sz w:val="18"/>
        </w:rPr>
        <w:t>17</w:t>
      </w:r>
      <w:r w:rsidRPr="007A6487">
        <w:rPr>
          <w:sz w:val="18"/>
        </w:rPr>
        <w:t>, 268–274, doi:10.1111/j.1365-2753.2010.01434.x.</w:t>
      </w:r>
    </w:p>
    <w:p w14:paraId="3DB6F87A" w14:textId="77777777" w:rsidR="007A6487" w:rsidRPr="007A6487" w:rsidRDefault="007A6487" w:rsidP="007A6487">
      <w:pPr>
        <w:pStyle w:val="Bibliography"/>
        <w:rPr>
          <w:sz w:val="18"/>
        </w:rPr>
      </w:pPr>
      <w:r w:rsidRPr="007A6487">
        <w:rPr>
          <w:sz w:val="18"/>
        </w:rPr>
        <w:t xml:space="preserve">35. </w:t>
      </w:r>
      <w:r w:rsidRPr="007A6487">
        <w:rPr>
          <w:sz w:val="18"/>
        </w:rPr>
        <w:tab/>
        <w:t>Equal Dreams Placement of Sign Language Interpreters in Media.</w:t>
      </w:r>
    </w:p>
    <w:p w14:paraId="2F67331E" w14:textId="77777777" w:rsidR="007A6487" w:rsidRPr="007A6487" w:rsidRDefault="007A6487" w:rsidP="007A6487">
      <w:pPr>
        <w:pStyle w:val="Bibliography"/>
        <w:rPr>
          <w:sz w:val="18"/>
        </w:rPr>
      </w:pPr>
      <w:r w:rsidRPr="007A6487">
        <w:rPr>
          <w:sz w:val="18"/>
        </w:rPr>
        <w:t xml:space="preserve">36. </w:t>
      </w:r>
      <w:r w:rsidRPr="007A6487">
        <w:rPr>
          <w:sz w:val="18"/>
        </w:rPr>
        <w:tab/>
        <w:t>HBB4ALL Sign Language Interpreting in HbbTV. 18.</w:t>
      </w:r>
    </w:p>
    <w:p w14:paraId="2520D4BA" w14:textId="77777777" w:rsidR="007A6487" w:rsidRPr="007A6487" w:rsidRDefault="007A6487" w:rsidP="007A6487">
      <w:pPr>
        <w:pStyle w:val="Bibliography"/>
        <w:rPr>
          <w:sz w:val="18"/>
        </w:rPr>
      </w:pPr>
      <w:r w:rsidRPr="007A6487">
        <w:rPr>
          <w:sz w:val="18"/>
        </w:rPr>
        <w:t xml:space="preserve">37. </w:t>
      </w:r>
      <w:r w:rsidRPr="007A6487">
        <w:rPr>
          <w:sz w:val="18"/>
        </w:rPr>
        <w:tab/>
        <w:t xml:space="preserve">Quandt, L.C.; Willis, A.; Schwenk, M.; Weeks, K.; Ferster, R. Attitudes Toward Signing Avatars Vary Depending on Hearing Status, Age of Signed Language Acquisition, and Avatar Type. </w:t>
      </w:r>
      <w:r w:rsidRPr="007A6487">
        <w:rPr>
          <w:i/>
          <w:iCs/>
          <w:sz w:val="18"/>
        </w:rPr>
        <w:t>Front. Psychol.</w:t>
      </w:r>
      <w:r w:rsidRPr="007A6487">
        <w:rPr>
          <w:sz w:val="18"/>
        </w:rPr>
        <w:t xml:space="preserve"> </w:t>
      </w:r>
      <w:r w:rsidRPr="007A6487">
        <w:rPr>
          <w:b/>
          <w:bCs/>
          <w:sz w:val="18"/>
        </w:rPr>
        <w:t>2022</w:t>
      </w:r>
      <w:r w:rsidRPr="007A6487">
        <w:rPr>
          <w:sz w:val="18"/>
        </w:rPr>
        <w:t>, doi:10.3389/fpsyg.2022.730917.</w:t>
      </w:r>
    </w:p>
    <w:p w14:paraId="778D9A57" w14:textId="77777777" w:rsidR="007A6487" w:rsidRPr="007A6487" w:rsidRDefault="007A6487" w:rsidP="007A6487">
      <w:pPr>
        <w:pStyle w:val="Bibliography"/>
        <w:rPr>
          <w:sz w:val="18"/>
        </w:rPr>
      </w:pPr>
      <w:r w:rsidRPr="007A6487">
        <w:rPr>
          <w:sz w:val="18"/>
        </w:rPr>
        <w:t xml:space="preserve">38. </w:t>
      </w:r>
      <w:r w:rsidRPr="007A6487">
        <w:rPr>
          <w:sz w:val="18"/>
        </w:rPr>
        <w:tab/>
        <w:t>DHI 11th DHI Conference in Ljubljana and Zagreb 2021 Available online: https://www.dhi2022slocro.com (accessed on 25 August 2022).</w:t>
      </w:r>
    </w:p>
    <w:p w14:paraId="0E66F358" w14:textId="77777777" w:rsidR="007A6487" w:rsidRPr="007A6487" w:rsidRDefault="007A6487" w:rsidP="007A6487">
      <w:pPr>
        <w:pStyle w:val="Bibliography"/>
        <w:rPr>
          <w:sz w:val="18"/>
        </w:rPr>
      </w:pPr>
      <w:r w:rsidRPr="007A6487">
        <w:rPr>
          <w:sz w:val="18"/>
        </w:rPr>
        <w:t xml:space="preserve">39. </w:t>
      </w:r>
      <w:r w:rsidRPr="007A6487">
        <w:rPr>
          <w:sz w:val="18"/>
        </w:rPr>
        <w:tab/>
        <w:t xml:space="preserve">Zach T-Distribution Table. </w:t>
      </w:r>
      <w:r w:rsidRPr="007A6487">
        <w:rPr>
          <w:i/>
          <w:iCs/>
          <w:sz w:val="18"/>
        </w:rPr>
        <w:t>Statology</w:t>
      </w:r>
      <w:r w:rsidRPr="007A6487">
        <w:rPr>
          <w:sz w:val="18"/>
        </w:rPr>
        <w:t xml:space="preserve"> 2018.</w:t>
      </w:r>
    </w:p>
    <w:p w14:paraId="1E9234A3" w14:textId="77777777" w:rsidR="007A6487" w:rsidRPr="007A6487" w:rsidRDefault="007A6487" w:rsidP="007A6487">
      <w:pPr>
        <w:pStyle w:val="Bibliography"/>
        <w:rPr>
          <w:sz w:val="18"/>
        </w:rPr>
      </w:pPr>
      <w:r w:rsidRPr="007A6487">
        <w:rPr>
          <w:sz w:val="18"/>
        </w:rPr>
        <w:t xml:space="preserve">40. </w:t>
      </w:r>
      <w:r w:rsidRPr="007A6487">
        <w:rPr>
          <w:sz w:val="18"/>
        </w:rPr>
        <w:tab/>
        <w:t>The Pennsylvania State University Multivariate Paired Hotelling’s T-Square Available online: https://online.stat.psu.edu/stat505/lesson/7/7.1/7.1.8 (accessed on 23 August 2022).</w:t>
      </w:r>
    </w:p>
    <w:p w14:paraId="69FA177F" w14:textId="77777777" w:rsidR="007A6487" w:rsidRPr="007A6487" w:rsidRDefault="007A6487" w:rsidP="007A6487">
      <w:pPr>
        <w:pStyle w:val="Bibliography"/>
        <w:rPr>
          <w:sz w:val="18"/>
        </w:rPr>
      </w:pPr>
      <w:r w:rsidRPr="007A6487">
        <w:rPr>
          <w:sz w:val="18"/>
        </w:rPr>
        <w:t xml:space="preserve">41. </w:t>
      </w:r>
      <w:r w:rsidRPr="007A6487">
        <w:rPr>
          <w:sz w:val="18"/>
        </w:rPr>
        <w:tab/>
        <w:t xml:space="preserve">Sign Language Network Guidelines for Positioning of Sign Language Interpreters in Conferences, Including Web-Streaming. </w:t>
      </w:r>
      <w:r w:rsidRPr="007A6487">
        <w:rPr>
          <w:b/>
          <w:bCs/>
          <w:sz w:val="18"/>
        </w:rPr>
        <w:t>2016</w:t>
      </w:r>
      <w:r w:rsidRPr="007A6487">
        <w:rPr>
          <w:sz w:val="18"/>
        </w:rPr>
        <w:t>.</w:t>
      </w:r>
    </w:p>
    <w:p w14:paraId="3A644B83" w14:textId="77777777" w:rsidR="007A6487" w:rsidRPr="007A6487" w:rsidRDefault="007A6487" w:rsidP="007A6487">
      <w:pPr>
        <w:pStyle w:val="Bibliography"/>
        <w:rPr>
          <w:sz w:val="18"/>
        </w:rPr>
      </w:pPr>
      <w:r w:rsidRPr="007A6487">
        <w:rPr>
          <w:sz w:val="18"/>
        </w:rPr>
        <w:t xml:space="preserve">42. </w:t>
      </w:r>
      <w:r w:rsidRPr="007A6487">
        <w:rPr>
          <w:sz w:val="18"/>
        </w:rPr>
        <w:tab/>
        <w:t>Orero, P.; Martín, C.A.; Zorrilla, M. HBB4ALL: Deployment of HbbTV Services for All. In Proceedings of the 2015 IEEE International Symposium on Broadband Multimedia Systems and Broadcasting; June 2015; pp. 1–4.</w:t>
      </w:r>
    </w:p>
    <w:p w14:paraId="34B1BB67" w14:textId="77777777" w:rsidR="007A6487" w:rsidRPr="007A6487" w:rsidRDefault="007A6487" w:rsidP="007A6487">
      <w:pPr>
        <w:pStyle w:val="Bibliography"/>
        <w:rPr>
          <w:sz w:val="18"/>
        </w:rPr>
      </w:pPr>
      <w:r w:rsidRPr="007A6487">
        <w:rPr>
          <w:sz w:val="18"/>
        </w:rPr>
        <w:t xml:space="preserve">43. </w:t>
      </w:r>
      <w:r w:rsidRPr="007A6487">
        <w:rPr>
          <w:sz w:val="18"/>
        </w:rPr>
        <w:tab/>
        <w:t>EUR-Lex Directive (EU) 2016/2102 of the European Parliament and of the Council of 26 October 2016 on the Accessibility of the Websites and Mobile Applications of Public Sector Bodies Available online: https://eur-lex.europa.eu/eli/dir/2016/2102/oj (accessed on 26 August 2022).</w:t>
      </w:r>
    </w:p>
    <w:p w14:paraId="216F3DF4" w14:textId="77777777" w:rsidR="007A6487" w:rsidRPr="007A6487" w:rsidRDefault="007A6487" w:rsidP="007A6487">
      <w:pPr>
        <w:pStyle w:val="Bibliography"/>
        <w:rPr>
          <w:sz w:val="18"/>
        </w:rPr>
      </w:pPr>
      <w:r w:rsidRPr="007A6487">
        <w:rPr>
          <w:sz w:val="18"/>
        </w:rPr>
        <w:t xml:space="preserve">44. </w:t>
      </w:r>
      <w:r w:rsidRPr="007A6487">
        <w:rPr>
          <w:sz w:val="18"/>
        </w:rPr>
        <w:tab/>
        <w:t>What Is Directive (EU) 2016/2102? Available online: https://directive2102.eu (accessed on 26 August 2022).</w:t>
      </w:r>
    </w:p>
    <w:p w14:paraId="32A71B6B" w14:textId="32D5E263" w:rsidR="00D4666B" w:rsidRPr="00213781" w:rsidRDefault="00D4666B" w:rsidP="00D4666B">
      <w:pPr>
        <w:pStyle w:val="MDPI71References"/>
        <w:numPr>
          <w:ilvl w:val="0"/>
          <w:numId w:val="0"/>
        </w:numPr>
        <w:rPr>
          <w:del w:id="2242" w:author="Pečnik, Klemen" w:date="2022-09-23T21:30:00Z"/>
          <w:lang w:val="en-GB"/>
        </w:rPr>
      </w:pPr>
      <w:r w:rsidRPr="00213781">
        <w:rPr>
          <w:lang w:val="en-GB"/>
        </w:rPr>
        <w:fldChar w:fldCharType="end"/>
      </w:r>
    </w:p>
    <w:p w14:paraId="4FD3A68C" w14:textId="77777777" w:rsidR="00FF0BD6" w:rsidRPr="00213781" w:rsidRDefault="00FF0BD6">
      <w:pPr>
        <w:pStyle w:val="MDPI71References"/>
        <w:numPr>
          <w:ilvl w:val="0"/>
          <w:numId w:val="0"/>
        </w:numPr>
        <w:rPr>
          <w:lang w:val="en-GB"/>
          <w:rPrChange w:id="2243" w:author="Pečnik, Klemen" w:date="2022-09-23T21:29:00Z">
            <w:rPr/>
          </w:rPrChange>
        </w:rPr>
        <w:pPrChange w:id="2244" w:author="Pečnik, Klemen" w:date="2022-09-23T21:29:00Z">
          <w:pPr/>
        </w:pPrChange>
      </w:pPr>
    </w:p>
    <w:sectPr w:rsidR="00FF0BD6" w:rsidRPr="00213781" w:rsidSect="009A2E63">
      <w:headerReference w:type="even" r:id="rId40"/>
      <w:headerReference w:type="default" r:id="rId41"/>
      <w:headerReference w:type="first" r:id="rId42"/>
      <w:footerReference w:type="first" r:id="rId43"/>
      <w:type w:val="continuous"/>
      <w:pgSz w:w="11906" w:h="16838" w:code="9"/>
      <w:pgMar w:top="1417" w:right="720" w:bottom="1077" w:left="720" w:header="1020" w:footer="340" w:gutter="0"/>
      <w:lnNumType w:countBy="1" w:distance="255" w:restart="continuous"/>
      <w:pgNumType w:start="1"/>
      <w:cols w:space="425"/>
      <w:titlePg/>
      <w:bidi/>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DC5C770" w14:textId="77777777" w:rsidR="007C5F3E" w:rsidRDefault="007C5F3E">
      <w:r>
        <w:separator/>
      </w:r>
    </w:p>
  </w:endnote>
  <w:endnote w:type="continuationSeparator" w:id="0">
    <w:p w14:paraId="7997F507" w14:textId="77777777" w:rsidR="007C5F3E" w:rsidRDefault="007C5F3E">
      <w:r>
        <w:continuationSeparator/>
      </w:r>
    </w:p>
  </w:endnote>
  <w:endnote w:type="continuationNotice" w:id="1">
    <w:p w14:paraId="78FCC164" w14:textId="77777777" w:rsidR="007C5F3E" w:rsidRDefault="007C5F3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EE"/>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EE"/>
    <w:family w:val="swiss"/>
    <w:pitch w:val="variable"/>
    <w:sig w:usb0="E4002EFF" w:usb1="C000247B" w:usb2="00000009" w:usb3="00000000" w:csb0="000001FF" w:csb1="00000000"/>
  </w:font>
  <w:font w:name="DengXian Light">
    <w:panose1 w:val="02010600030101010101"/>
    <w:charset w:val="86"/>
    <w:family w:val="auto"/>
    <w:pitch w:val="variable"/>
    <w:sig w:usb0="A00002BF" w:usb1="38CF7CFA" w:usb2="00000016" w:usb3="00000000" w:csb0="0004000F" w:csb1="00000000"/>
  </w:font>
  <w:font w:name="Cordia New">
    <w:panose1 w:val="020B0304020202020204"/>
    <w:charset w:val="DE"/>
    <w:family w:val="swiss"/>
    <w:pitch w:val="variable"/>
    <w:sig w:usb0="81000003" w:usb1="00000000" w:usb2="00000000" w:usb3="00000000" w:csb0="00010001" w:csb1="00000000"/>
  </w:font>
  <w:font w:name="Tahoma">
    <w:panose1 w:val="020B0604030504040204"/>
    <w:charset w:val="00"/>
    <w:family w:val="swiss"/>
    <w:pitch w:val="variable"/>
    <w:sig w:usb0="E1002EFF" w:usb1="C000605B" w:usb2="00000029" w:usb3="00000000" w:csb0="000101F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EE"/>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SimHei">
    <w:altName w:val="黑体"/>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A43D18" w14:textId="77777777" w:rsidR="002D55BA" w:rsidRDefault="002D55BA" w:rsidP="0098452D">
    <w:pPr>
      <w:pBdr>
        <w:top w:val="single" w:sz="4" w:space="0" w:color="000000"/>
      </w:pBdr>
      <w:tabs>
        <w:tab w:val="right" w:pos="8844"/>
      </w:tabs>
      <w:adjustRightInd w:val="0"/>
      <w:snapToGrid w:val="0"/>
      <w:spacing w:before="480" w:line="100" w:lineRule="exact"/>
      <w:rPr>
        <w:i/>
        <w:sz w:val="16"/>
        <w:szCs w:val="16"/>
        <w:lang w:val="fr-CH"/>
      </w:rPr>
    </w:pPr>
  </w:p>
  <w:p w14:paraId="54C89FD4" w14:textId="77777777" w:rsidR="0067215B" w:rsidRPr="00372FCD" w:rsidRDefault="0067215B" w:rsidP="00532CFE">
    <w:pPr>
      <w:tabs>
        <w:tab w:val="right" w:pos="10466"/>
      </w:tabs>
      <w:adjustRightInd w:val="0"/>
      <w:snapToGrid w:val="0"/>
      <w:rPr>
        <w:sz w:val="16"/>
        <w:szCs w:val="16"/>
        <w:lang w:val="fr-CH"/>
      </w:rPr>
    </w:pPr>
    <w:r w:rsidRPr="005D1D79">
      <w:rPr>
        <w:i/>
        <w:sz w:val="16"/>
        <w:szCs w:val="16"/>
        <w:lang w:val="fr-CH"/>
      </w:rPr>
      <w:t>Appl. Sci.</w:t>
    </w:r>
    <w:r w:rsidRPr="005D1D79">
      <w:rPr>
        <w:sz w:val="16"/>
        <w:szCs w:val="16"/>
        <w:lang w:val="fr-CH"/>
      </w:rPr>
      <w:t xml:space="preserve"> </w:t>
    </w:r>
    <w:r w:rsidR="006F0403">
      <w:rPr>
        <w:b/>
        <w:bCs/>
        <w:iCs/>
        <w:sz w:val="16"/>
        <w:szCs w:val="16"/>
      </w:rPr>
      <w:t>2022</w:t>
    </w:r>
    <w:r w:rsidR="0041236F" w:rsidRPr="0041236F">
      <w:rPr>
        <w:bCs/>
        <w:iCs/>
        <w:sz w:val="16"/>
        <w:szCs w:val="16"/>
      </w:rPr>
      <w:t>,</w:t>
    </w:r>
    <w:r w:rsidR="006F0403">
      <w:rPr>
        <w:bCs/>
        <w:i/>
        <w:iCs/>
        <w:sz w:val="16"/>
        <w:szCs w:val="16"/>
      </w:rPr>
      <w:t xml:space="preserve"> 12</w:t>
    </w:r>
    <w:r w:rsidR="0041236F" w:rsidRPr="0041236F">
      <w:rPr>
        <w:bCs/>
        <w:iCs/>
        <w:sz w:val="16"/>
        <w:szCs w:val="16"/>
      </w:rPr>
      <w:t xml:space="preserve">, </w:t>
    </w:r>
    <w:r w:rsidR="00690722">
      <w:rPr>
        <w:bCs/>
        <w:iCs/>
        <w:sz w:val="16"/>
        <w:szCs w:val="16"/>
      </w:rPr>
      <w:t>x</w:t>
    </w:r>
    <w:r w:rsidR="002D55BA">
      <w:rPr>
        <w:bCs/>
        <w:iCs/>
        <w:sz w:val="16"/>
        <w:szCs w:val="16"/>
      </w:rPr>
      <w:t>. https://doi.org/10.3390/xxxxx</w:t>
    </w:r>
    <w:r w:rsidR="00532CFE" w:rsidRPr="004B6803">
      <w:rPr>
        <w:sz w:val="16"/>
        <w:szCs w:val="16"/>
        <w:lang w:val="fr-CH"/>
      </w:rPr>
      <w:tab/>
    </w:r>
    <w:r w:rsidRPr="004B6803">
      <w:rPr>
        <w:sz w:val="16"/>
        <w:szCs w:val="16"/>
        <w:lang w:val="fr-CH"/>
      </w:rPr>
      <w:t>www</w:t>
    </w:r>
    <w:r w:rsidRPr="00372FCD">
      <w:rPr>
        <w:sz w:val="16"/>
        <w:szCs w:val="16"/>
        <w:lang w:val="fr-CH"/>
      </w:rPr>
      <w:t>.mdpi.com/journal/</w:t>
    </w:r>
    <w:r w:rsidRPr="005D1D79">
      <w:rPr>
        <w:sz w:val="16"/>
        <w:szCs w:val="16"/>
      </w:rPr>
      <w:t>applsci</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1D6B199" w14:textId="77777777" w:rsidR="007C5F3E" w:rsidRDefault="007C5F3E">
      <w:r>
        <w:separator/>
      </w:r>
    </w:p>
  </w:footnote>
  <w:footnote w:type="continuationSeparator" w:id="0">
    <w:p w14:paraId="66C1F1F7" w14:textId="77777777" w:rsidR="007C5F3E" w:rsidRDefault="007C5F3E">
      <w:r>
        <w:continuationSeparator/>
      </w:r>
    </w:p>
  </w:footnote>
  <w:footnote w:type="continuationNotice" w:id="1">
    <w:p w14:paraId="14125D3C" w14:textId="77777777" w:rsidR="007C5F3E" w:rsidRDefault="007C5F3E"/>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0CD110" w14:textId="77777777" w:rsidR="0067215B" w:rsidRDefault="0067215B" w:rsidP="0067215B">
    <w:pPr>
      <w:pStyle w:val="Header"/>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CB444E" w14:textId="77777777" w:rsidR="002D55BA" w:rsidRDefault="0067215B" w:rsidP="00532CFE">
    <w:pPr>
      <w:tabs>
        <w:tab w:val="right" w:pos="10466"/>
      </w:tabs>
      <w:adjustRightInd w:val="0"/>
      <w:snapToGrid w:val="0"/>
      <w:rPr>
        <w:sz w:val="16"/>
      </w:rPr>
    </w:pPr>
    <w:r>
      <w:rPr>
        <w:i/>
        <w:sz w:val="16"/>
      </w:rPr>
      <w:t xml:space="preserve">Appl. Sci. </w:t>
    </w:r>
    <w:r w:rsidR="006F0403">
      <w:rPr>
        <w:b/>
        <w:sz w:val="16"/>
      </w:rPr>
      <w:t>2022</w:t>
    </w:r>
    <w:r w:rsidR="0041236F" w:rsidRPr="0041236F">
      <w:rPr>
        <w:sz w:val="16"/>
      </w:rPr>
      <w:t>,</w:t>
    </w:r>
    <w:r w:rsidR="006F0403">
      <w:rPr>
        <w:i/>
        <w:sz w:val="16"/>
      </w:rPr>
      <w:t xml:space="preserve"> 12</w:t>
    </w:r>
    <w:r w:rsidR="00690722">
      <w:rPr>
        <w:sz w:val="16"/>
      </w:rPr>
      <w:t>, x FOR PEER REVIEW</w:t>
    </w:r>
    <w:r w:rsidR="00532CFE">
      <w:rPr>
        <w:sz w:val="16"/>
      </w:rPr>
      <w:tab/>
    </w:r>
    <w:r w:rsidR="00690722">
      <w:rPr>
        <w:sz w:val="16"/>
      </w:rPr>
      <w:fldChar w:fldCharType="begin"/>
    </w:r>
    <w:r w:rsidR="00690722">
      <w:rPr>
        <w:sz w:val="16"/>
      </w:rPr>
      <w:instrText xml:space="preserve"> PAGE   \* MERGEFORMAT </w:instrText>
    </w:r>
    <w:r w:rsidR="00690722">
      <w:rPr>
        <w:sz w:val="16"/>
      </w:rPr>
      <w:fldChar w:fldCharType="separate"/>
    </w:r>
    <w:r w:rsidR="00F475A6">
      <w:rPr>
        <w:sz w:val="16"/>
      </w:rPr>
      <w:t>5</w:t>
    </w:r>
    <w:r w:rsidR="00690722">
      <w:rPr>
        <w:sz w:val="16"/>
      </w:rPr>
      <w:fldChar w:fldCharType="end"/>
    </w:r>
    <w:r w:rsidR="00690722">
      <w:rPr>
        <w:sz w:val="16"/>
      </w:rPr>
      <w:t xml:space="preserve"> of </w:t>
    </w:r>
    <w:r w:rsidR="00690722">
      <w:rPr>
        <w:sz w:val="16"/>
      </w:rPr>
      <w:fldChar w:fldCharType="begin"/>
    </w:r>
    <w:r w:rsidR="00690722">
      <w:rPr>
        <w:sz w:val="16"/>
      </w:rPr>
      <w:instrText xml:space="preserve"> NUMPAGES   \* MERGEFORMAT </w:instrText>
    </w:r>
    <w:r w:rsidR="00690722">
      <w:rPr>
        <w:sz w:val="16"/>
      </w:rPr>
      <w:fldChar w:fldCharType="separate"/>
    </w:r>
    <w:r w:rsidR="00F475A6">
      <w:rPr>
        <w:sz w:val="16"/>
      </w:rPr>
      <w:t>5</w:t>
    </w:r>
    <w:r w:rsidR="00690722">
      <w:rPr>
        <w:sz w:val="16"/>
      </w:rPr>
      <w:fldChar w:fldCharType="end"/>
    </w:r>
  </w:p>
  <w:p w14:paraId="17083171" w14:textId="77777777" w:rsidR="0067215B" w:rsidRPr="008C3B47" w:rsidRDefault="0067215B" w:rsidP="0098452D">
    <w:pPr>
      <w:pBdr>
        <w:bottom w:val="single" w:sz="4" w:space="1" w:color="000000"/>
      </w:pBdr>
      <w:tabs>
        <w:tab w:val="right" w:pos="8844"/>
      </w:tabs>
      <w:adjustRightInd w:val="0"/>
      <w:snapToGrid w:val="0"/>
      <w:spacing w:after="480" w:line="100" w:lineRule="exact"/>
      <w:rPr>
        <w:sz w:val="16"/>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0487" w:type="dxa"/>
      <w:tblCellMar>
        <w:left w:w="0" w:type="dxa"/>
        <w:right w:w="0" w:type="dxa"/>
      </w:tblCellMar>
      <w:tblLook w:val="04A0" w:firstRow="1" w:lastRow="0" w:firstColumn="1" w:lastColumn="0" w:noHBand="0" w:noVBand="1"/>
    </w:tblPr>
    <w:tblGrid>
      <w:gridCol w:w="3679"/>
      <w:gridCol w:w="4535"/>
      <w:gridCol w:w="2273"/>
    </w:tblGrid>
    <w:tr w:rsidR="002D55BA" w:rsidRPr="00532CFE" w14:paraId="59542292" w14:textId="77777777" w:rsidTr="00527EA5">
      <w:trPr>
        <w:trHeight w:val="686"/>
      </w:trPr>
      <w:tc>
        <w:tcPr>
          <w:tcW w:w="3679" w:type="dxa"/>
          <w:shd w:val="clear" w:color="auto" w:fill="auto"/>
          <w:vAlign w:val="center"/>
        </w:tcPr>
        <w:p w14:paraId="0B0545CC" w14:textId="77777777" w:rsidR="002D55BA" w:rsidRPr="008C41A6" w:rsidRDefault="00A44F77" w:rsidP="00532CFE">
          <w:pPr>
            <w:pStyle w:val="Header"/>
            <w:pBdr>
              <w:bottom w:val="none" w:sz="0" w:space="0" w:color="auto"/>
            </w:pBdr>
            <w:jc w:val="left"/>
            <w:rPr>
              <w:rFonts w:eastAsia="DengXian"/>
              <w:b/>
              <w:bCs/>
            </w:rPr>
          </w:pPr>
          <w:r w:rsidRPr="008C41A6">
            <w:rPr>
              <w:rFonts w:eastAsia="DengXian"/>
              <w:b/>
              <w:bCs/>
              <w:noProof/>
            </w:rPr>
            <w:drawing>
              <wp:inline distT="0" distB="0" distL="0" distR="0" wp14:anchorId="44F42F89" wp14:editId="66D08338">
                <wp:extent cx="1759585" cy="429260"/>
                <wp:effectExtent l="0" t="0" r="0" b="0"/>
                <wp:docPr id="1" name="Picture 3" descr="C:\Users\home\AppData\Local\Temp\HZ$D.003.473\appliedsciences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me\AppData\Local\Temp\HZ$D.003.473\appliedsciences_logo.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759585" cy="429260"/>
                        </a:xfrm>
                        <a:prstGeom prst="rect">
                          <a:avLst/>
                        </a:prstGeom>
                        <a:noFill/>
                        <a:ln>
                          <a:noFill/>
                        </a:ln>
                      </pic:spPr>
                    </pic:pic>
                  </a:graphicData>
                </a:graphic>
              </wp:inline>
            </w:drawing>
          </w:r>
        </w:p>
      </w:tc>
      <w:tc>
        <w:tcPr>
          <w:tcW w:w="4535" w:type="dxa"/>
          <w:shd w:val="clear" w:color="auto" w:fill="auto"/>
          <w:vAlign w:val="center"/>
        </w:tcPr>
        <w:p w14:paraId="64535802" w14:textId="77777777" w:rsidR="002D55BA" w:rsidRPr="008C41A6" w:rsidRDefault="002D55BA" w:rsidP="00532CFE">
          <w:pPr>
            <w:pStyle w:val="Header"/>
            <w:pBdr>
              <w:bottom w:val="none" w:sz="0" w:space="0" w:color="auto"/>
            </w:pBdr>
            <w:rPr>
              <w:rFonts w:eastAsia="DengXian"/>
              <w:b/>
              <w:bCs/>
            </w:rPr>
          </w:pPr>
        </w:p>
      </w:tc>
      <w:tc>
        <w:tcPr>
          <w:tcW w:w="2273" w:type="dxa"/>
          <w:shd w:val="clear" w:color="auto" w:fill="auto"/>
          <w:vAlign w:val="center"/>
        </w:tcPr>
        <w:p w14:paraId="6C6427B4" w14:textId="77777777" w:rsidR="002D55BA" w:rsidRPr="008C41A6" w:rsidRDefault="00527EA5" w:rsidP="00527EA5">
          <w:pPr>
            <w:pStyle w:val="Header"/>
            <w:pBdr>
              <w:bottom w:val="none" w:sz="0" w:space="0" w:color="auto"/>
            </w:pBdr>
            <w:jc w:val="right"/>
            <w:rPr>
              <w:rFonts w:eastAsia="DengXian"/>
              <w:b/>
              <w:bCs/>
            </w:rPr>
          </w:pPr>
          <w:r>
            <w:rPr>
              <w:rFonts w:eastAsia="DengXian"/>
              <w:b/>
              <w:bCs/>
              <w:noProof/>
            </w:rPr>
            <w:drawing>
              <wp:inline distT="0" distB="0" distL="0" distR="0" wp14:anchorId="6846DD1F" wp14:editId="019DF00B">
                <wp:extent cx="540000" cy="360000"/>
                <wp:effectExtent l="0" t="0" r="0" b="2540"/>
                <wp:docPr id="7" name="Picture 7"/>
                <wp:cNvGraphicFramePr/>
                <a:graphic xmlns:a="http://schemas.openxmlformats.org/drawingml/2006/main">
                  <a:graphicData uri="http://schemas.openxmlformats.org/drawingml/2006/picture">
                    <pic:pic xmlns:pic="http://schemas.openxmlformats.org/drawingml/2006/picture">
                      <pic:nvPicPr>
                        <pic:cNvPr id="7" name=""/>
                        <pic:cNvPicPr/>
                      </pic:nvPicPr>
                      <pic:blipFill>
                        <a:blip r:embed="rId2">
                          <a:extLst>
                            <a:ext uri="{28A0092B-C50C-407E-A947-70E740481C1C}">
                              <a14:useLocalDpi xmlns:a14="http://schemas.microsoft.com/office/drawing/2010/main" val="0"/>
                            </a:ext>
                          </a:extLst>
                        </a:blip>
                        <a:stretch>
                          <a:fillRect/>
                        </a:stretch>
                      </pic:blipFill>
                      <pic:spPr>
                        <a:xfrm>
                          <a:off x="0" y="0"/>
                          <a:ext cx="540000" cy="360000"/>
                        </a:xfrm>
                        <a:prstGeom prst="rect">
                          <a:avLst/>
                        </a:prstGeom>
                      </pic:spPr>
                    </pic:pic>
                  </a:graphicData>
                </a:graphic>
              </wp:inline>
            </w:drawing>
          </w:r>
        </w:p>
      </w:tc>
    </w:tr>
  </w:tbl>
  <w:p w14:paraId="0BBF1063" w14:textId="77777777" w:rsidR="0067215B" w:rsidRPr="002D55BA" w:rsidRDefault="0067215B" w:rsidP="0098452D">
    <w:pPr>
      <w:pBdr>
        <w:bottom w:val="single" w:sz="4" w:space="1" w:color="000000"/>
      </w:pBdr>
      <w:adjustRightInd w:val="0"/>
      <w:snapToGrid w:val="0"/>
      <w:spacing w:line="100" w:lineRule="exac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CD5595"/>
    <w:multiLevelType w:val="hybridMultilevel"/>
    <w:tmpl w:val="11EA9FBA"/>
    <w:lvl w:ilvl="0" w:tplc="08090001">
      <w:start w:val="1"/>
      <w:numFmt w:val="bullet"/>
      <w:lvlText w:val=""/>
      <w:lvlJc w:val="left"/>
      <w:pPr>
        <w:ind w:left="3753" w:hanging="360"/>
      </w:pPr>
      <w:rPr>
        <w:rFonts w:ascii="Symbol" w:hAnsi="Symbol" w:hint="default"/>
      </w:rPr>
    </w:lvl>
    <w:lvl w:ilvl="1" w:tplc="08090003" w:tentative="1">
      <w:start w:val="1"/>
      <w:numFmt w:val="bullet"/>
      <w:lvlText w:val="o"/>
      <w:lvlJc w:val="left"/>
      <w:pPr>
        <w:ind w:left="4473" w:hanging="360"/>
      </w:pPr>
      <w:rPr>
        <w:rFonts w:ascii="Courier New" w:hAnsi="Courier New" w:cs="Courier New" w:hint="default"/>
      </w:rPr>
    </w:lvl>
    <w:lvl w:ilvl="2" w:tplc="08090005" w:tentative="1">
      <w:start w:val="1"/>
      <w:numFmt w:val="bullet"/>
      <w:lvlText w:val=""/>
      <w:lvlJc w:val="left"/>
      <w:pPr>
        <w:ind w:left="5193" w:hanging="360"/>
      </w:pPr>
      <w:rPr>
        <w:rFonts w:ascii="Wingdings" w:hAnsi="Wingdings" w:hint="default"/>
      </w:rPr>
    </w:lvl>
    <w:lvl w:ilvl="3" w:tplc="08090001" w:tentative="1">
      <w:start w:val="1"/>
      <w:numFmt w:val="bullet"/>
      <w:lvlText w:val=""/>
      <w:lvlJc w:val="left"/>
      <w:pPr>
        <w:ind w:left="5913" w:hanging="360"/>
      </w:pPr>
      <w:rPr>
        <w:rFonts w:ascii="Symbol" w:hAnsi="Symbol" w:hint="default"/>
      </w:rPr>
    </w:lvl>
    <w:lvl w:ilvl="4" w:tplc="08090003" w:tentative="1">
      <w:start w:val="1"/>
      <w:numFmt w:val="bullet"/>
      <w:lvlText w:val="o"/>
      <w:lvlJc w:val="left"/>
      <w:pPr>
        <w:ind w:left="6633" w:hanging="360"/>
      </w:pPr>
      <w:rPr>
        <w:rFonts w:ascii="Courier New" w:hAnsi="Courier New" w:cs="Courier New" w:hint="default"/>
      </w:rPr>
    </w:lvl>
    <w:lvl w:ilvl="5" w:tplc="08090005" w:tentative="1">
      <w:start w:val="1"/>
      <w:numFmt w:val="bullet"/>
      <w:lvlText w:val=""/>
      <w:lvlJc w:val="left"/>
      <w:pPr>
        <w:ind w:left="7353" w:hanging="360"/>
      </w:pPr>
      <w:rPr>
        <w:rFonts w:ascii="Wingdings" w:hAnsi="Wingdings" w:hint="default"/>
      </w:rPr>
    </w:lvl>
    <w:lvl w:ilvl="6" w:tplc="08090001" w:tentative="1">
      <w:start w:val="1"/>
      <w:numFmt w:val="bullet"/>
      <w:lvlText w:val=""/>
      <w:lvlJc w:val="left"/>
      <w:pPr>
        <w:ind w:left="8073" w:hanging="360"/>
      </w:pPr>
      <w:rPr>
        <w:rFonts w:ascii="Symbol" w:hAnsi="Symbol" w:hint="default"/>
      </w:rPr>
    </w:lvl>
    <w:lvl w:ilvl="7" w:tplc="08090003" w:tentative="1">
      <w:start w:val="1"/>
      <w:numFmt w:val="bullet"/>
      <w:lvlText w:val="o"/>
      <w:lvlJc w:val="left"/>
      <w:pPr>
        <w:ind w:left="8793" w:hanging="360"/>
      </w:pPr>
      <w:rPr>
        <w:rFonts w:ascii="Courier New" w:hAnsi="Courier New" w:cs="Courier New" w:hint="default"/>
      </w:rPr>
    </w:lvl>
    <w:lvl w:ilvl="8" w:tplc="08090005" w:tentative="1">
      <w:start w:val="1"/>
      <w:numFmt w:val="bullet"/>
      <w:lvlText w:val=""/>
      <w:lvlJc w:val="left"/>
      <w:pPr>
        <w:ind w:left="9513" w:hanging="360"/>
      </w:pPr>
      <w:rPr>
        <w:rFonts w:ascii="Wingdings" w:hAnsi="Wingdings" w:hint="default"/>
      </w:rPr>
    </w:lvl>
  </w:abstractNum>
  <w:abstractNum w:abstractNumId="1" w15:restartNumberingAfterBreak="0">
    <w:nsid w:val="09DA3097"/>
    <w:multiLevelType w:val="hybridMultilevel"/>
    <w:tmpl w:val="AB14AD16"/>
    <w:lvl w:ilvl="0" w:tplc="583C8054">
      <w:start w:val="1"/>
      <w:numFmt w:val="decimal"/>
      <w:lvlRestart w:val="0"/>
      <w:pStyle w:val="MDPI71FootNotes"/>
      <w:lvlText w:val="%1."/>
      <w:lvlJc w:val="left"/>
      <w:pPr>
        <w:ind w:left="425" w:hanging="425"/>
      </w:pPr>
      <w:rPr>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E063581"/>
    <w:multiLevelType w:val="multilevel"/>
    <w:tmpl w:val="9A1A68FE"/>
    <w:lvl w:ilvl="0">
      <w:start w:val="1"/>
      <w:numFmt w:val="decimal"/>
      <w:lvlText w:val="%1."/>
      <w:lvlJc w:val="left"/>
      <w:pPr>
        <w:ind w:left="0" w:firstLine="2608"/>
      </w:pPr>
      <w:rPr>
        <w:rFonts w:hint="default"/>
      </w:rPr>
    </w:lvl>
    <w:lvl w:ilvl="1">
      <w:start w:val="1"/>
      <w:numFmt w:val="decimal"/>
      <w:lvlText w:val="%1.%2."/>
      <w:lvlJc w:val="left"/>
      <w:pPr>
        <w:ind w:left="3400" w:hanging="432"/>
      </w:pPr>
      <w:rPr>
        <w:rFonts w:hint="default"/>
      </w:rPr>
    </w:lvl>
    <w:lvl w:ilvl="2">
      <w:start w:val="1"/>
      <w:numFmt w:val="decimal"/>
      <w:lvlText w:val="%1.%2.%3."/>
      <w:lvlJc w:val="left"/>
      <w:pPr>
        <w:ind w:left="3832" w:hanging="504"/>
      </w:pPr>
      <w:rPr>
        <w:rFonts w:hint="default"/>
      </w:rPr>
    </w:lvl>
    <w:lvl w:ilvl="3">
      <w:start w:val="1"/>
      <w:numFmt w:val="decimal"/>
      <w:lvlText w:val="%1.%2.%3.%4."/>
      <w:lvlJc w:val="left"/>
      <w:pPr>
        <w:ind w:left="4336" w:hanging="648"/>
      </w:pPr>
      <w:rPr>
        <w:rFonts w:hint="default"/>
      </w:rPr>
    </w:lvl>
    <w:lvl w:ilvl="4">
      <w:start w:val="1"/>
      <w:numFmt w:val="decimal"/>
      <w:lvlText w:val="%1.%2.%3.%4.%5."/>
      <w:lvlJc w:val="left"/>
      <w:pPr>
        <w:ind w:left="4840" w:hanging="792"/>
      </w:pPr>
      <w:rPr>
        <w:rFonts w:hint="default"/>
      </w:rPr>
    </w:lvl>
    <w:lvl w:ilvl="5">
      <w:start w:val="1"/>
      <w:numFmt w:val="decimal"/>
      <w:lvlText w:val="%1.%2.%3.%4.%5.%6."/>
      <w:lvlJc w:val="left"/>
      <w:pPr>
        <w:ind w:left="5344" w:hanging="936"/>
      </w:pPr>
      <w:rPr>
        <w:rFonts w:hint="default"/>
      </w:rPr>
    </w:lvl>
    <w:lvl w:ilvl="6">
      <w:start w:val="1"/>
      <w:numFmt w:val="decimal"/>
      <w:lvlText w:val="%1.%2.%3.%4.%5.%6.%7."/>
      <w:lvlJc w:val="left"/>
      <w:pPr>
        <w:ind w:left="5848" w:hanging="1080"/>
      </w:pPr>
      <w:rPr>
        <w:rFonts w:hint="default"/>
      </w:rPr>
    </w:lvl>
    <w:lvl w:ilvl="7">
      <w:start w:val="1"/>
      <w:numFmt w:val="decimal"/>
      <w:lvlText w:val="%1.%2.%3.%4.%5.%6.%7.%8."/>
      <w:lvlJc w:val="left"/>
      <w:pPr>
        <w:ind w:left="6352" w:hanging="1224"/>
      </w:pPr>
      <w:rPr>
        <w:rFonts w:hint="default"/>
      </w:rPr>
    </w:lvl>
    <w:lvl w:ilvl="8">
      <w:start w:val="1"/>
      <w:numFmt w:val="decimal"/>
      <w:lvlText w:val="%1.%2.%3.%4.%5.%6.%7.%8.%9."/>
      <w:lvlJc w:val="left"/>
      <w:pPr>
        <w:ind w:left="6928" w:hanging="1440"/>
      </w:pPr>
      <w:rPr>
        <w:rFonts w:hint="default"/>
      </w:rPr>
    </w:lvl>
  </w:abstractNum>
  <w:abstractNum w:abstractNumId="3" w15:restartNumberingAfterBreak="0">
    <w:nsid w:val="16D47312"/>
    <w:multiLevelType w:val="multilevel"/>
    <w:tmpl w:val="08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 w15:restartNumberingAfterBreak="0">
    <w:nsid w:val="18B468F5"/>
    <w:multiLevelType w:val="hybridMultilevel"/>
    <w:tmpl w:val="F7E250A8"/>
    <w:lvl w:ilvl="0" w:tplc="F4029D00">
      <w:start w:val="1"/>
      <w:numFmt w:val="decimal"/>
      <w:lvlRestart w:val="0"/>
      <w:pStyle w:val="MDPI38bullet"/>
      <w:lvlText w:val="%1."/>
      <w:lvlJc w:val="left"/>
      <w:pPr>
        <w:ind w:left="425" w:hanging="425"/>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E0C6F5D"/>
    <w:multiLevelType w:val="hybridMultilevel"/>
    <w:tmpl w:val="8BFE0D56"/>
    <w:lvl w:ilvl="0" w:tplc="CCCE9BD4">
      <w:start w:val="1"/>
      <w:numFmt w:val="bullet"/>
      <w:lvlRestart w:val="0"/>
      <w:lvlText w:val=""/>
      <w:lvlJc w:val="left"/>
      <w:pPr>
        <w:ind w:left="3033" w:hanging="425"/>
      </w:pPr>
      <w:rPr>
        <w:rFonts w:ascii="Symbol" w:hAnsi="Symbol" w:hint="default"/>
      </w:rPr>
    </w:lvl>
    <w:lvl w:ilvl="1" w:tplc="04090003" w:tentative="1">
      <w:start w:val="1"/>
      <w:numFmt w:val="bullet"/>
      <w:lvlText w:val="o"/>
      <w:lvlJc w:val="left"/>
      <w:pPr>
        <w:ind w:left="4048" w:hanging="360"/>
      </w:pPr>
      <w:rPr>
        <w:rFonts w:ascii="Courier New" w:hAnsi="Courier New" w:cs="Courier New" w:hint="default"/>
      </w:rPr>
    </w:lvl>
    <w:lvl w:ilvl="2" w:tplc="04090005" w:tentative="1">
      <w:start w:val="1"/>
      <w:numFmt w:val="bullet"/>
      <w:lvlText w:val=""/>
      <w:lvlJc w:val="left"/>
      <w:pPr>
        <w:ind w:left="4768" w:hanging="360"/>
      </w:pPr>
      <w:rPr>
        <w:rFonts w:ascii="Wingdings" w:hAnsi="Wingdings" w:hint="default"/>
      </w:rPr>
    </w:lvl>
    <w:lvl w:ilvl="3" w:tplc="04090001" w:tentative="1">
      <w:start w:val="1"/>
      <w:numFmt w:val="bullet"/>
      <w:lvlText w:val=""/>
      <w:lvlJc w:val="left"/>
      <w:pPr>
        <w:ind w:left="5488" w:hanging="360"/>
      </w:pPr>
      <w:rPr>
        <w:rFonts w:ascii="Symbol" w:hAnsi="Symbol" w:hint="default"/>
      </w:rPr>
    </w:lvl>
    <w:lvl w:ilvl="4" w:tplc="04090003" w:tentative="1">
      <w:start w:val="1"/>
      <w:numFmt w:val="bullet"/>
      <w:lvlText w:val="o"/>
      <w:lvlJc w:val="left"/>
      <w:pPr>
        <w:ind w:left="6208" w:hanging="360"/>
      </w:pPr>
      <w:rPr>
        <w:rFonts w:ascii="Courier New" w:hAnsi="Courier New" w:cs="Courier New" w:hint="default"/>
      </w:rPr>
    </w:lvl>
    <w:lvl w:ilvl="5" w:tplc="04090005" w:tentative="1">
      <w:start w:val="1"/>
      <w:numFmt w:val="bullet"/>
      <w:lvlText w:val=""/>
      <w:lvlJc w:val="left"/>
      <w:pPr>
        <w:ind w:left="6928" w:hanging="360"/>
      </w:pPr>
      <w:rPr>
        <w:rFonts w:ascii="Wingdings" w:hAnsi="Wingdings" w:hint="default"/>
      </w:rPr>
    </w:lvl>
    <w:lvl w:ilvl="6" w:tplc="04090001" w:tentative="1">
      <w:start w:val="1"/>
      <w:numFmt w:val="bullet"/>
      <w:lvlText w:val=""/>
      <w:lvlJc w:val="left"/>
      <w:pPr>
        <w:ind w:left="7648" w:hanging="360"/>
      </w:pPr>
      <w:rPr>
        <w:rFonts w:ascii="Symbol" w:hAnsi="Symbol" w:hint="default"/>
      </w:rPr>
    </w:lvl>
    <w:lvl w:ilvl="7" w:tplc="04090003" w:tentative="1">
      <w:start w:val="1"/>
      <w:numFmt w:val="bullet"/>
      <w:lvlText w:val="o"/>
      <w:lvlJc w:val="left"/>
      <w:pPr>
        <w:ind w:left="8368" w:hanging="360"/>
      </w:pPr>
      <w:rPr>
        <w:rFonts w:ascii="Courier New" w:hAnsi="Courier New" w:cs="Courier New" w:hint="default"/>
      </w:rPr>
    </w:lvl>
    <w:lvl w:ilvl="8" w:tplc="04090005" w:tentative="1">
      <w:start w:val="1"/>
      <w:numFmt w:val="bullet"/>
      <w:lvlText w:val=""/>
      <w:lvlJc w:val="left"/>
      <w:pPr>
        <w:ind w:left="9088" w:hanging="360"/>
      </w:pPr>
      <w:rPr>
        <w:rFonts w:ascii="Wingdings" w:hAnsi="Wingdings" w:hint="default"/>
      </w:rPr>
    </w:lvl>
  </w:abstractNum>
  <w:abstractNum w:abstractNumId="6" w15:restartNumberingAfterBreak="0">
    <w:nsid w:val="21BB375F"/>
    <w:multiLevelType w:val="hybridMultilevel"/>
    <w:tmpl w:val="F424A61C"/>
    <w:lvl w:ilvl="0" w:tplc="04240001">
      <w:start w:val="1"/>
      <w:numFmt w:val="bullet"/>
      <w:lvlText w:val=""/>
      <w:lvlJc w:val="left"/>
      <w:pPr>
        <w:ind w:left="3753" w:hanging="360"/>
      </w:pPr>
      <w:rPr>
        <w:rFonts w:ascii="Symbol" w:hAnsi="Symbol" w:hint="default"/>
      </w:rPr>
    </w:lvl>
    <w:lvl w:ilvl="1" w:tplc="04240003" w:tentative="1">
      <w:start w:val="1"/>
      <w:numFmt w:val="bullet"/>
      <w:lvlText w:val="o"/>
      <w:lvlJc w:val="left"/>
      <w:pPr>
        <w:ind w:left="4473" w:hanging="360"/>
      </w:pPr>
      <w:rPr>
        <w:rFonts w:ascii="Courier New" w:hAnsi="Courier New" w:cs="Courier New" w:hint="default"/>
      </w:rPr>
    </w:lvl>
    <w:lvl w:ilvl="2" w:tplc="04240005" w:tentative="1">
      <w:start w:val="1"/>
      <w:numFmt w:val="bullet"/>
      <w:lvlText w:val=""/>
      <w:lvlJc w:val="left"/>
      <w:pPr>
        <w:ind w:left="5193" w:hanging="360"/>
      </w:pPr>
      <w:rPr>
        <w:rFonts w:ascii="Wingdings" w:hAnsi="Wingdings" w:hint="default"/>
      </w:rPr>
    </w:lvl>
    <w:lvl w:ilvl="3" w:tplc="04240001" w:tentative="1">
      <w:start w:val="1"/>
      <w:numFmt w:val="bullet"/>
      <w:lvlText w:val=""/>
      <w:lvlJc w:val="left"/>
      <w:pPr>
        <w:ind w:left="5913" w:hanging="360"/>
      </w:pPr>
      <w:rPr>
        <w:rFonts w:ascii="Symbol" w:hAnsi="Symbol" w:hint="default"/>
      </w:rPr>
    </w:lvl>
    <w:lvl w:ilvl="4" w:tplc="04240003" w:tentative="1">
      <w:start w:val="1"/>
      <w:numFmt w:val="bullet"/>
      <w:lvlText w:val="o"/>
      <w:lvlJc w:val="left"/>
      <w:pPr>
        <w:ind w:left="6633" w:hanging="360"/>
      </w:pPr>
      <w:rPr>
        <w:rFonts w:ascii="Courier New" w:hAnsi="Courier New" w:cs="Courier New" w:hint="default"/>
      </w:rPr>
    </w:lvl>
    <w:lvl w:ilvl="5" w:tplc="04240005" w:tentative="1">
      <w:start w:val="1"/>
      <w:numFmt w:val="bullet"/>
      <w:lvlText w:val=""/>
      <w:lvlJc w:val="left"/>
      <w:pPr>
        <w:ind w:left="7353" w:hanging="360"/>
      </w:pPr>
      <w:rPr>
        <w:rFonts w:ascii="Wingdings" w:hAnsi="Wingdings" w:hint="default"/>
      </w:rPr>
    </w:lvl>
    <w:lvl w:ilvl="6" w:tplc="04240001" w:tentative="1">
      <w:start w:val="1"/>
      <w:numFmt w:val="bullet"/>
      <w:lvlText w:val=""/>
      <w:lvlJc w:val="left"/>
      <w:pPr>
        <w:ind w:left="8073" w:hanging="360"/>
      </w:pPr>
      <w:rPr>
        <w:rFonts w:ascii="Symbol" w:hAnsi="Symbol" w:hint="default"/>
      </w:rPr>
    </w:lvl>
    <w:lvl w:ilvl="7" w:tplc="04240003" w:tentative="1">
      <w:start w:val="1"/>
      <w:numFmt w:val="bullet"/>
      <w:lvlText w:val="o"/>
      <w:lvlJc w:val="left"/>
      <w:pPr>
        <w:ind w:left="8793" w:hanging="360"/>
      </w:pPr>
      <w:rPr>
        <w:rFonts w:ascii="Courier New" w:hAnsi="Courier New" w:cs="Courier New" w:hint="default"/>
      </w:rPr>
    </w:lvl>
    <w:lvl w:ilvl="8" w:tplc="04240005" w:tentative="1">
      <w:start w:val="1"/>
      <w:numFmt w:val="bullet"/>
      <w:lvlText w:val=""/>
      <w:lvlJc w:val="left"/>
      <w:pPr>
        <w:ind w:left="9513" w:hanging="360"/>
      </w:pPr>
      <w:rPr>
        <w:rFonts w:ascii="Wingdings" w:hAnsi="Wingdings" w:hint="default"/>
      </w:rPr>
    </w:lvl>
  </w:abstractNum>
  <w:abstractNum w:abstractNumId="7" w15:restartNumberingAfterBreak="0">
    <w:nsid w:val="250A245F"/>
    <w:multiLevelType w:val="hybridMultilevel"/>
    <w:tmpl w:val="29E20A30"/>
    <w:lvl w:ilvl="0" w:tplc="1AF444CE">
      <w:start w:val="1"/>
      <w:numFmt w:val="decimal"/>
      <w:lvlText w:val="%1."/>
      <w:lvlJc w:val="left"/>
      <w:pPr>
        <w:ind w:left="780" w:hanging="4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25A30DB5"/>
    <w:multiLevelType w:val="hybridMultilevel"/>
    <w:tmpl w:val="16C291D6"/>
    <w:lvl w:ilvl="0" w:tplc="19DA1460">
      <w:start w:val="1"/>
      <w:numFmt w:val="decimal"/>
      <w:lvlText w:val="%1."/>
      <w:lvlJc w:val="left"/>
      <w:pPr>
        <w:ind w:left="3393" w:hanging="360"/>
      </w:pPr>
      <w:rPr>
        <w:rFonts w:hint="default"/>
      </w:rPr>
    </w:lvl>
    <w:lvl w:ilvl="1" w:tplc="20000019">
      <w:start w:val="1"/>
      <w:numFmt w:val="lowerLetter"/>
      <w:lvlText w:val="%2."/>
      <w:lvlJc w:val="left"/>
      <w:pPr>
        <w:ind w:left="4113" w:hanging="360"/>
      </w:pPr>
    </w:lvl>
    <w:lvl w:ilvl="2" w:tplc="2000001B" w:tentative="1">
      <w:start w:val="1"/>
      <w:numFmt w:val="lowerRoman"/>
      <w:lvlText w:val="%3."/>
      <w:lvlJc w:val="right"/>
      <w:pPr>
        <w:ind w:left="4833" w:hanging="180"/>
      </w:pPr>
    </w:lvl>
    <w:lvl w:ilvl="3" w:tplc="2000000F" w:tentative="1">
      <w:start w:val="1"/>
      <w:numFmt w:val="decimal"/>
      <w:lvlText w:val="%4."/>
      <w:lvlJc w:val="left"/>
      <w:pPr>
        <w:ind w:left="5553" w:hanging="360"/>
      </w:pPr>
    </w:lvl>
    <w:lvl w:ilvl="4" w:tplc="20000019" w:tentative="1">
      <w:start w:val="1"/>
      <w:numFmt w:val="lowerLetter"/>
      <w:lvlText w:val="%5."/>
      <w:lvlJc w:val="left"/>
      <w:pPr>
        <w:ind w:left="6273" w:hanging="360"/>
      </w:pPr>
    </w:lvl>
    <w:lvl w:ilvl="5" w:tplc="2000001B" w:tentative="1">
      <w:start w:val="1"/>
      <w:numFmt w:val="lowerRoman"/>
      <w:lvlText w:val="%6."/>
      <w:lvlJc w:val="right"/>
      <w:pPr>
        <w:ind w:left="6993" w:hanging="180"/>
      </w:pPr>
    </w:lvl>
    <w:lvl w:ilvl="6" w:tplc="2000000F" w:tentative="1">
      <w:start w:val="1"/>
      <w:numFmt w:val="decimal"/>
      <w:lvlText w:val="%7."/>
      <w:lvlJc w:val="left"/>
      <w:pPr>
        <w:ind w:left="7713" w:hanging="360"/>
      </w:pPr>
    </w:lvl>
    <w:lvl w:ilvl="7" w:tplc="20000019" w:tentative="1">
      <w:start w:val="1"/>
      <w:numFmt w:val="lowerLetter"/>
      <w:lvlText w:val="%8."/>
      <w:lvlJc w:val="left"/>
      <w:pPr>
        <w:ind w:left="8433" w:hanging="360"/>
      </w:pPr>
    </w:lvl>
    <w:lvl w:ilvl="8" w:tplc="2000001B" w:tentative="1">
      <w:start w:val="1"/>
      <w:numFmt w:val="lowerRoman"/>
      <w:lvlText w:val="%9."/>
      <w:lvlJc w:val="right"/>
      <w:pPr>
        <w:ind w:left="9153" w:hanging="180"/>
      </w:pPr>
    </w:lvl>
  </w:abstractNum>
  <w:abstractNum w:abstractNumId="9" w15:restartNumberingAfterBreak="0">
    <w:nsid w:val="2805051C"/>
    <w:multiLevelType w:val="hybridMultilevel"/>
    <w:tmpl w:val="D6480D34"/>
    <w:lvl w:ilvl="0" w:tplc="CDCEE7DA">
      <w:start w:val="1"/>
      <w:numFmt w:val="decimal"/>
      <w:lvlText w:val="%1."/>
      <w:lvlJc w:val="left"/>
      <w:pPr>
        <w:ind w:left="1429" w:hanging="360"/>
      </w:pPr>
    </w:lvl>
    <w:lvl w:ilvl="1" w:tplc="08070019" w:tentative="1">
      <w:start w:val="1"/>
      <w:numFmt w:val="lowerLetter"/>
      <w:lvlText w:val="%2."/>
      <w:lvlJc w:val="left"/>
      <w:pPr>
        <w:ind w:left="2149" w:hanging="360"/>
      </w:pPr>
    </w:lvl>
    <w:lvl w:ilvl="2" w:tplc="0807001B" w:tentative="1">
      <w:start w:val="1"/>
      <w:numFmt w:val="lowerRoman"/>
      <w:lvlText w:val="%3."/>
      <w:lvlJc w:val="right"/>
      <w:pPr>
        <w:ind w:left="2869" w:hanging="180"/>
      </w:pPr>
    </w:lvl>
    <w:lvl w:ilvl="3" w:tplc="0807000F" w:tentative="1">
      <w:start w:val="1"/>
      <w:numFmt w:val="decimal"/>
      <w:lvlText w:val="%4."/>
      <w:lvlJc w:val="left"/>
      <w:pPr>
        <w:ind w:left="3589" w:hanging="360"/>
      </w:pPr>
    </w:lvl>
    <w:lvl w:ilvl="4" w:tplc="08070019" w:tentative="1">
      <w:start w:val="1"/>
      <w:numFmt w:val="lowerLetter"/>
      <w:lvlText w:val="%5."/>
      <w:lvlJc w:val="left"/>
      <w:pPr>
        <w:ind w:left="4309" w:hanging="360"/>
      </w:pPr>
    </w:lvl>
    <w:lvl w:ilvl="5" w:tplc="0807001B" w:tentative="1">
      <w:start w:val="1"/>
      <w:numFmt w:val="lowerRoman"/>
      <w:lvlText w:val="%6."/>
      <w:lvlJc w:val="right"/>
      <w:pPr>
        <w:ind w:left="5029" w:hanging="180"/>
      </w:pPr>
    </w:lvl>
    <w:lvl w:ilvl="6" w:tplc="0807000F" w:tentative="1">
      <w:start w:val="1"/>
      <w:numFmt w:val="decimal"/>
      <w:lvlText w:val="%7."/>
      <w:lvlJc w:val="left"/>
      <w:pPr>
        <w:ind w:left="5749" w:hanging="360"/>
      </w:pPr>
    </w:lvl>
    <w:lvl w:ilvl="7" w:tplc="08070019" w:tentative="1">
      <w:start w:val="1"/>
      <w:numFmt w:val="lowerLetter"/>
      <w:lvlText w:val="%8."/>
      <w:lvlJc w:val="left"/>
      <w:pPr>
        <w:ind w:left="6469" w:hanging="360"/>
      </w:pPr>
    </w:lvl>
    <w:lvl w:ilvl="8" w:tplc="0807001B" w:tentative="1">
      <w:start w:val="1"/>
      <w:numFmt w:val="lowerRoman"/>
      <w:lvlText w:val="%9."/>
      <w:lvlJc w:val="right"/>
      <w:pPr>
        <w:ind w:left="7189" w:hanging="180"/>
      </w:pPr>
    </w:lvl>
  </w:abstractNum>
  <w:abstractNum w:abstractNumId="10" w15:restartNumberingAfterBreak="0">
    <w:nsid w:val="282E1BA0"/>
    <w:multiLevelType w:val="hybridMultilevel"/>
    <w:tmpl w:val="EF3C6A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AC20839"/>
    <w:multiLevelType w:val="multilevel"/>
    <w:tmpl w:val="F6E2DDA8"/>
    <w:lvl w:ilvl="0">
      <w:start w:val="1"/>
      <w:numFmt w:val="decimal"/>
      <w:pStyle w:val="MDPI21heading1"/>
      <w:lvlText w:val="%1."/>
      <w:lvlJc w:val="left"/>
      <w:pPr>
        <w:ind w:left="0" w:firstLine="2608"/>
      </w:pPr>
      <w:rPr>
        <w:rFonts w:hint="default"/>
      </w:rPr>
    </w:lvl>
    <w:lvl w:ilvl="1">
      <w:start w:val="1"/>
      <w:numFmt w:val="decimal"/>
      <w:pStyle w:val="MDPI22heading2"/>
      <w:lvlText w:val="%1.%2."/>
      <w:lvlJc w:val="left"/>
      <w:pPr>
        <w:ind w:left="0" w:firstLine="2608"/>
      </w:pPr>
      <w:rPr>
        <w:rFonts w:hint="default"/>
      </w:rPr>
    </w:lvl>
    <w:lvl w:ilvl="2">
      <w:start w:val="1"/>
      <w:numFmt w:val="decimal"/>
      <w:pStyle w:val="MDPI23heading3"/>
      <w:lvlText w:val="%1.%2.%3."/>
      <w:lvlJc w:val="left"/>
      <w:pPr>
        <w:tabs>
          <w:tab w:val="num" w:pos="2608"/>
        </w:tabs>
        <w:ind w:left="0" w:firstLine="2608"/>
      </w:pPr>
      <w:rPr>
        <w:rFonts w:hint="default"/>
      </w:rPr>
    </w:lvl>
    <w:lvl w:ilvl="3">
      <w:start w:val="1"/>
      <w:numFmt w:val="decimal"/>
      <w:lvlText w:val="%1.%2.%3.%4."/>
      <w:lvlJc w:val="left"/>
      <w:pPr>
        <w:tabs>
          <w:tab w:val="num" w:pos="2608"/>
        </w:tabs>
        <w:ind w:left="0" w:firstLine="2608"/>
      </w:pPr>
      <w:rPr>
        <w:rFonts w:hint="default"/>
      </w:rPr>
    </w:lvl>
    <w:lvl w:ilvl="4">
      <w:start w:val="1"/>
      <w:numFmt w:val="decimal"/>
      <w:lvlText w:val="%1.%2.%3.%4.%5."/>
      <w:lvlJc w:val="left"/>
      <w:pPr>
        <w:tabs>
          <w:tab w:val="num" w:pos="2608"/>
        </w:tabs>
        <w:ind w:left="0" w:firstLine="2608"/>
      </w:pPr>
      <w:rPr>
        <w:rFonts w:hint="default"/>
      </w:rPr>
    </w:lvl>
    <w:lvl w:ilvl="5">
      <w:start w:val="1"/>
      <w:numFmt w:val="decimal"/>
      <w:lvlText w:val="%1.%2.%3.%4.%5.%6."/>
      <w:lvlJc w:val="left"/>
      <w:pPr>
        <w:ind w:left="7952" w:hanging="936"/>
      </w:pPr>
      <w:rPr>
        <w:rFonts w:hint="default"/>
      </w:rPr>
    </w:lvl>
    <w:lvl w:ilvl="6">
      <w:start w:val="1"/>
      <w:numFmt w:val="decimal"/>
      <w:lvlText w:val="%1.%2.%3.%4.%5.%6.%7."/>
      <w:lvlJc w:val="left"/>
      <w:pPr>
        <w:ind w:left="8456" w:hanging="1080"/>
      </w:pPr>
      <w:rPr>
        <w:rFonts w:hint="default"/>
      </w:rPr>
    </w:lvl>
    <w:lvl w:ilvl="7">
      <w:start w:val="1"/>
      <w:numFmt w:val="decimal"/>
      <w:lvlText w:val="%1.%2.%3.%4.%5.%6.%7.%8."/>
      <w:lvlJc w:val="left"/>
      <w:pPr>
        <w:ind w:left="8960" w:hanging="1224"/>
      </w:pPr>
      <w:rPr>
        <w:rFonts w:hint="default"/>
      </w:rPr>
    </w:lvl>
    <w:lvl w:ilvl="8">
      <w:start w:val="1"/>
      <w:numFmt w:val="decimal"/>
      <w:lvlText w:val="%1.%2.%3.%4.%5.%6.%7.%8.%9."/>
      <w:lvlJc w:val="left"/>
      <w:pPr>
        <w:ind w:left="9536" w:hanging="1440"/>
      </w:pPr>
      <w:rPr>
        <w:rFonts w:hint="default"/>
      </w:rPr>
    </w:lvl>
  </w:abstractNum>
  <w:abstractNum w:abstractNumId="12" w15:restartNumberingAfterBreak="0">
    <w:nsid w:val="2CC23C54"/>
    <w:multiLevelType w:val="multilevel"/>
    <w:tmpl w:val="EAB4C0C6"/>
    <w:styleLink w:val="CurrentList3"/>
    <w:lvl w:ilvl="0">
      <w:start w:val="1"/>
      <w:numFmt w:val="decimal"/>
      <w:lvlText w:val="%1."/>
      <w:lvlJc w:val="left"/>
      <w:pPr>
        <w:ind w:left="0" w:firstLine="2608"/>
      </w:pPr>
      <w:rPr>
        <w:rFonts w:hint="default"/>
      </w:rPr>
    </w:lvl>
    <w:lvl w:ilvl="1">
      <w:start w:val="1"/>
      <w:numFmt w:val="decimal"/>
      <w:lvlText w:val="%1.%2."/>
      <w:lvlJc w:val="left"/>
      <w:pPr>
        <w:tabs>
          <w:tab w:val="num" w:pos="2608"/>
        </w:tabs>
        <w:ind w:left="0" w:firstLine="2608"/>
      </w:pPr>
      <w:rPr>
        <w:rFonts w:hint="default"/>
      </w:rPr>
    </w:lvl>
    <w:lvl w:ilvl="2">
      <w:start w:val="1"/>
      <w:numFmt w:val="decimal"/>
      <w:lvlText w:val="%1.%2.%3."/>
      <w:lvlJc w:val="left"/>
      <w:pPr>
        <w:tabs>
          <w:tab w:val="num" w:pos="2608"/>
        </w:tabs>
        <w:ind w:left="0" w:firstLine="2608"/>
      </w:pPr>
      <w:rPr>
        <w:rFonts w:hint="default"/>
      </w:rPr>
    </w:lvl>
    <w:lvl w:ilvl="3">
      <w:start w:val="1"/>
      <w:numFmt w:val="decimal"/>
      <w:lvlText w:val="%1.%2.%3.%4."/>
      <w:lvlJc w:val="left"/>
      <w:pPr>
        <w:tabs>
          <w:tab w:val="num" w:pos="2608"/>
        </w:tabs>
        <w:ind w:left="0" w:firstLine="2608"/>
      </w:pPr>
      <w:rPr>
        <w:rFonts w:hint="default"/>
      </w:rPr>
    </w:lvl>
    <w:lvl w:ilvl="4">
      <w:start w:val="1"/>
      <w:numFmt w:val="decimal"/>
      <w:lvlText w:val="%1.%2.%3.%4.%5."/>
      <w:lvlJc w:val="left"/>
      <w:pPr>
        <w:ind w:left="0" w:firstLine="2438"/>
      </w:pPr>
      <w:rPr>
        <w:rFonts w:hint="default"/>
      </w:rPr>
    </w:lvl>
    <w:lvl w:ilvl="5">
      <w:start w:val="1"/>
      <w:numFmt w:val="decimal"/>
      <w:lvlText w:val="%1.%2.%3.%4.%5.%6."/>
      <w:lvlJc w:val="left"/>
      <w:pPr>
        <w:ind w:left="7952" w:hanging="936"/>
      </w:pPr>
      <w:rPr>
        <w:rFonts w:hint="default"/>
      </w:rPr>
    </w:lvl>
    <w:lvl w:ilvl="6">
      <w:start w:val="1"/>
      <w:numFmt w:val="decimal"/>
      <w:lvlText w:val="%1.%2.%3.%4.%5.%6.%7."/>
      <w:lvlJc w:val="left"/>
      <w:pPr>
        <w:ind w:left="8456" w:hanging="1080"/>
      </w:pPr>
      <w:rPr>
        <w:rFonts w:hint="default"/>
      </w:rPr>
    </w:lvl>
    <w:lvl w:ilvl="7">
      <w:start w:val="1"/>
      <w:numFmt w:val="decimal"/>
      <w:lvlText w:val="%1.%2.%3.%4.%5.%6.%7.%8."/>
      <w:lvlJc w:val="left"/>
      <w:pPr>
        <w:ind w:left="8960" w:hanging="1224"/>
      </w:pPr>
      <w:rPr>
        <w:rFonts w:hint="default"/>
      </w:rPr>
    </w:lvl>
    <w:lvl w:ilvl="8">
      <w:start w:val="1"/>
      <w:numFmt w:val="decimal"/>
      <w:lvlText w:val="%1.%2.%3.%4.%5.%6.%7.%8.%9."/>
      <w:lvlJc w:val="left"/>
      <w:pPr>
        <w:ind w:left="9536" w:hanging="1440"/>
      </w:pPr>
      <w:rPr>
        <w:rFonts w:hint="default"/>
      </w:rPr>
    </w:lvl>
  </w:abstractNum>
  <w:abstractNum w:abstractNumId="13" w15:restartNumberingAfterBreak="0">
    <w:nsid w:val="369A6535"/>
    <w:multiLevelType w:val="hybridMultilevel"/>
    <w:tmpl w:val="3CB68362"/>
    <w:lvl w:ilvl="0" w:tplc="B2367048">
      <w:start w:val="1"/>
      <w:numFmt w:val="bullet"/>
      <w:lvlText w:val=""/>
      <w:lvlJc w:val="left"/>
      <w:pPr>
        <w:ind w:left="1429" w:hanging="360"/>
      </w:pPr>
      <w:rPr>
        <w:rFonts w:ascii="Symbol" w:hAnsi="Symbol" w:hint="default"/>
      </w:rPr>
    </w:lvl>
    <w:lvl w:ilvl="1" w:tplc="08070003" w:tentative="1">
      <w:start w:val="1"/>
      <w:numFmt w:val="bullet"/>
      <w:lvlText w:val="o"/>
      <w:lvlJc w:val="left"/>
      <w:pPr>
        <w:ind w:left="2149" w:hanging="360"/>
      </w:pPr>
      <w:rPr>
        <w:rFonts w:ascii="Courier New" w:hAnsi="Courier New" w:cs="Courier New" w:hint="default"/>
      </w:rPr>
    </w:lvl>
    <w:lvl w:ilvl="2" w:tplc="08070005" w:tentative="1">
      <w:start w:val="1"/>
      <w:numFmt w:val="bullet"/>
      <w:lvlText w:val=""/>
      <w:lvlJc w:val="left"/>
      <w:pPr>
        <w:ind w:left="2869" w:hanging="360"/>
      </w:pPr>
      <w:rPr>
        <w:rFonts w:ascii="Wingdings" w:hAnsi="Wingdings" w:hint="default"/>
      </w:rPr>
    </w:lvl>
    <w:lvl w:ilvl="3" w:tplc="08070001" w:tentative="1">
      <w:start w:val="1"/>
      <w:numFmt w:val="bullet"/>
      <w:lvlText w:val=""/>
      <w:lvlJc w:val="left"/>
      <w:pPr>
        <w:ind w:left="3589" w:hanging="360"/>
      </w:pPr>
      <w:rPr>
        <w:rFonts w:ascii="Symbol" w:hAnsi="Symbol" w:hint="default"/>
      </w:rPr>
    </w:lvl>
    <w:lvl w:ilvl="4" w:tplc="08070003" w:tentative="1">
      <w:start w:val="1"/>
      <w:numFmt w:val="bullet"/>
      <w:lvlText w:val="o"/>
      <w:lvlJc w:val="left"/>
      <w:pPr>
        <w:ind w:left="4309" w:hanging="360"/>
      </w:pPr>
      <w:rPr>
        <w:rFonts w:ascii="Courier New" w:hAnsi="Courier New" w:cs="Courier New" w:hint="default"/>
      </w:rPr>
    </w:lvl>
    <w:lvl w:ilvl="5" w:tplc="08070005" w:tentative="1">
      <w:start w:val="1"/>
      <w:numFmt w:val="bullet"/>
      <w:lvlText w:val=""/>
      <w:lvlJc w:val="left"/>
      <w:pPr>
        <w:ind w:left="5029" w:hanging="360"/>
      </w:pPr>
      <w:rPr>
        <w:rFonts w:ascii="Wingdings" w:hAnsi="Wingdings" w:hint="default"/>
      </w:rPr>
    </w:lvl>
    <w:lvl w:ilvl="6" w:tplc="08070001" w:tentative="1">
      <w:start w:val="1"/>
      <w:numFmt w:val="bullet"/>
      <w:lvlText w:val=""/>
      <w:lvlJc w:val="left"/>
      <w:pPr>
        <w:ind w:left="5749" w:hanging="360"/>
      </w:pPr>
      <w:rPr>
        <w:rFonts w:ascii="Symbol" w:hAnsi="Symbol" w:hint="default"/>
      </w:rPr>
    </w:lvl>
    <w:lvl w:ilvl="7" w:tplc="08070003" w:tentative="1">
      <w:start w:val="1"/>
      <w:numFmt w:val="bullet"/>
      <w:lvlText w:val="o"/>
      <w:lvlJc w:val="left"/>
      <w:pPr>
        <w:ind w:left="6469" w:hanging="360"/>
      </w:pPr>
      <w:rPr>
        <w:rFonts w:ascii="Courier New" w:hAnsi="Courier New" w:cs="Courier New" w:hint="default"/>
      </w:rPr>
    </w:lvl>
    <w:lvl w:ilvl="8" w:tplc="08070005" w:tentative="1">
      <w:start w:val="1"/>
      <w:numFmt w:val="bullet"/>
      <w:lvlText w:val=""/>
      <w:lvlJc w:val="left"/>
      <w:pPr>
        <w:ind w:left="7189" w:hanging="360"/>
      </w:pPr>
      <w:rPr>
        <w:rFonts w:ascii="Wingdings" w:hAnsi="Wingdings" w:hint="default"/>
      </w:rPr>
    </w:lvl>
  </w:abstractNum>
  <w:abstractNum w:abstractNumId="14" w15:restartNumberingAfterBreak="0">
    <w:nsid w:val="3FC66316"/>
    <w:multiLevelType w:val="hybridMultilevel"/>
    <w:tmpl w:val="2FFC4A6A"/>
    <w:lvl w:ilvl="0" w:tplc="08090001">
      <w:start w:val="1"/>
      <w:numFmt w:val="bullet"/>
      <w:lvlText w:val=""/>
      <w:lvlJc w:val="left"/>
      <w:pPr>
        <w:ind w:left="3328" w:hanging="360"/>
      </w:pPr>
      <w:rPr>
        <w:rFonts w:ascii="Symbol" w:hAnsi="Symbol" w:hint="default"/>
      </w:rPr>
    </w:lvl>
    <w:lvl w:ilvl="1" w:tplc="08090003" w:tentative="1">
      <w:start w:val="1"/>
      <w:numFmt w:val="bullet"/>
      <w:lvlText w:val="o"/>
      <w:lvlJc w:val="left"/>
      <w:pPr>
        <w:ind w:left="4048" w:hanging="360"/>
      </w:pPr>
      <w:rPr>
        <w:rFonts w:ascii="Courier New" w:hAnsi="Courier New" w:cs="Courier New" w:hint="default"/>
      </w:rPr>
    </w:lvl>
    <w:lvl w:ilvl="2" w:tplc="08090005" w:tentative="1">
      <w:start w:val="1"/>
      <w:numFmt w:val="bullet"/>
      <w:lvlText w:val=""/>
      <w:lvlJc w:val="left"/>
      <w:pPr>
        <w:ind w:left="4768" w:hanging="360"/>
      </w:pPr>
      <w:rPr>
        <w:rFonts w:ascii="Wingdings" w:hAnsi="Wingdings" w:hint="default"/>
      </w:rPr>
    </w:lvl>
    <w:lvl w:ilvl="3" w:tplc="08090001" w:tentative="1">
      <w:start w:val="1"/>
      <w:numFmt w:val="bullet"/>
      <w:lvlText w:val=""/>
      <w:lvlJc w:val="left"/>
      <w:pPr>
        <w:ind w:left="5488" w:hanging="360"/>
      </w:pPr>
      <w:rPr>
        <w:rFonts w:ascii="Symbol" w:hAnsi="Symbol" w:hint="default"/>
      </w:rPr>
    </w:lvl>
    <w:lvl w:ilvl="4" w:tplc="08090003" w:tentative="1">
      <w:start w:val="1"/>
      <w:numFmt w:val="bullet"/>
      <w:lvlText w:val="o"/>
      <w:lvlJc w:val="left"/>
      <w:pPr>
        <w:ind w:left="6208" w:hanging="360"/>
      </w:pPr>
      <w:rPr>
        <w:rFonts w:ascii="Courier New" w:hAnsi="Courier New" w:cs="Courier New" w:hint="default"/>
      </w:rPr>
    </w:lvl>
    <w:lvl w:ilvl="5" w:tplc="08090005" w:tentative="1">
      <w:start w:val="1"/>
      <w:numFmt w:val="bullet"/>
      <w:lvlText w:val=""/>
      <w:lvlJc w:val="left"/>
      <w:pPr>
        <w:ind w:left="6928" w:hanging="360"/>
      </w:pPr>
      <w:rPr>
        <w:rFonts w:ascii="Wingdings" w:hAnsi="Wingdings" w:hint="default"/>
      </w:rPr>
    </w:lvl>
    <w:lvl w:ilvl="6" w:tplc="08090001" w:tentative="1">
      <w:start w:val="1"/>
      <w:numFmt w:val="bullet"/>
      <w:lvlText w:val=""/>
      <w:lvlJc w:val="left"/>
      <w:pPr>
        <w:ind w:left="7648" w:hanging="360"/>
      </w:pPr>
      <w:rPr>
        <w:rFonts w:ascii="Symbol" w:hAnsi="Symbol" w:hint="default"/>
      </w:rPr>
    </w:lvl>
    <w:lvl w:ilvl="7" w:tplc="08090003" w:tentative="1">
      <w:start w:val="1"/>
      <w:numFmt w:val="bullet"/>
      <w:lvlText w:val="o"/>
      <w:lvlJc w:val="left"/>
      <w:pPr>
        <w:ind w:left="8368" w:hanging="360"/>
      </w:pPr>
      <w:rPr>
        <w:rFonts w:ascii="Courier New" w:hAnsi="Courier New" w:cs="Courier New" w:hint="default"/>
      </w:rPr>
    </w:lvl>
    <w:lvl w:ilvl="8" w:tplc="08090005" w:tentative="1">
      <w:start w:val="1"/>
      <w:numFmt w:val="bullet"/>
      <w:lvlText w:val=""/>
      <w:lvlJc w:val="left"/>
      <w:pPr>
        <w:ind w:left="9088" w:hanging="360"/>
      </w:pPr>
      <w:rPr>
        <w:rFonts w:ascii="Wingdings" w:hAnsi="Wingdings" w:hint="default"/>
      </w:rPr>
    </w:lvl>
  </w:abstractNum>
  <w:abstractNum w:abstractNumId="15" w15:restartNumberingAfterBreak="0">
    <w:nsid w:val="40860F19"/>
    <w:multiLevelType w:val="multilevel"/>
    <w:tmpl w:val="FAAEA4F2"/>
    <w:lvl w:ilvl="0">
      <w:start w:val="1"/>
      <w:numFmt w:val="decimal"/>
      <w:lvlText w:val="%1."/>
      <w:lvlJc w:val="left"/>
      <w:pPr>
        <w:ind w:left="0" w:firstLine="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428C432C"/>
    <w:multiLevelType w:val="hybridMultilevel"/>
    <w:tmpl w:val="44CE0A96"/>
    <w:lvl w:ilvl="0" w:tplc="BD5E44EA">
      <w:numFmt w:val="bullet"/>
      <w:lvlText w:val="-"/>
      <w:lvlJc w:val="left"/>
      <w:pPr>
        <w:ind w:left="3393" w:hanging="360"/>
      </w:pPr>
      <w:rPr>
        <w:rFonts w:ascii="Palatino Linotype" w:eastAsia="Times New Roman" w:hAnsi="Palatino Linotype" w:cs="Times New Roman" w:hint="default"/>
      </w:rPr>
    </w:lvl>
    <w:lvl w:ilvl="1" w:tplc="20000003">
      <w:start w:val="1"/>
      <w:numFmt w:val="bullet"/>
      <w:lvlText w:val="o"/>
      <w:lvlJc w:val="left"/>
      <w:pPr>
        <w:ind w:left="4113" w:hanging="360"/>
      </w:pPr>
      <w:rPr>
        <w:rFonts w:ascii="Courier New" w:hAnsi="Courier New" w:cs="Courier New" w:hint="default"/>
      </w:rPr>
    </w:lvl>
    <w:lvl w:ilvl="2" w:tplc="20000005" w:tentative="1">
      <w:start w:val="1"/>
      <w:numFmt w:val="bullet"/>
      <w:lvlText w:val=""/>
      <w:lvlJc w:val="left"/>
      <w:pPr>
        <w:ind w:left="4833" w:hanging="360"/>
      </w:pPr>
      <w:rPr>
        <w:rFonts w:ascii="Wingdings" w:hAnsi="Wingdings" w:hint="default"/>
      </w:rPr>
    </w:lvl>
    <w:lvl w:ilvl="3" w:tplc="20000001" w:tentative="1">
      <w:start w:val="1"/>
      <w:numFmt w:val="bullet"/>
      <w:lvlText w:val=""/>
      <w:lvlJc w:val="left"/>
      <w:pPr>
        <w:ind w:left="5553" w:hanging="360"/>
      </w:pPr>
      <w:rPr>
        <w:rFonts w:ascii="Symbol" w:hAnsi="Symbol" w:hint="default"/>
      </w:rPr>
    </w:lvl>
    <w:lvl w:ilvl="4" w:tplc="20000003" w:tentative="1">
      <w:start w:val="1"/>
      <w:numFmt w:val="bullet"/>
      <w:lvlText w:val="o"/>
      <w:lvlJc w:val="left"/>
      <w:pPr>
        <w:ind w:left="6273" w:hanging="360"/>
      </w:pPr>
      <w:rPr>
        <w:rFonts w:ascii="Courier New" w:hAnsi="Courier New" w:cs="Courier New" w:hint="default"/>
      </w:rPr>
    </w:lvl>
    <w:lvl w:ilvl="5" w:tplc="20000005" w:tentative="1">
      <w:start w:val="1"/>
      <w:numFmt w:val="bullet"/>
      <w:lvlText w:val=""/>
      <w:lvlJc w:val="left"/>
      <w:pPr>
        <w:ind w:left="6993" w:hanging="360"/>
      </w:pPr>
      <w:rPr>
        <w:rFonts w:ascii="Wingdings" w:hAnsi="Wingdings" w:hint="default"/>
      </w:rPr>
    </w:lvl>
    <w:lvl w:ilvl="6" w:tplc="20000001" w:tentative="1">
      <w:start w:val="1"/>
      <w:numFmt w:val="bullet"/>
      <w:lvlText w:val=""/>
      <w:lvlJc w:val="left"/>
      <w:pPr>
        <w:ind w:left="7713" w:hanging="360"/>
      </w:pPr>
      <w:rPr>
        <w:rFonts w:ascii="Symbol" w:hAnsi="Symbol" w:hint="default"/>
      </w:rPr>
    </w:lvl>
    <w:lvl w:ilvl="7" w:tplc="20000003" w:tentative="1">
      <w:start w:val="1"/>
      <w:numFmt w:val="bullet"/>
      <w:lvlText w:val="o"/>
      <w:lvlJc w:val="left"/>
      <w:pPr>
        <w:ind w:left="8433" w:hanging="360"/>
      </w:pPr>
      <w:rPr>
        <w:rFonts w:ascii="Courier New" w:hAnsi="Courier New" w:cs="Courier New" w:hint="default"/>
      </w:rPr>
    </w:lvl>
    <w:lvl w:ilvl="8" w:tplc="20000005" w:tentative="1">
      <w:start w:val="1"/>
      <w:numFmt w:val="bullet"/>
      <w:lvlText w:val=""/>
      <w:lvlJc w:val="left"/>
      <w:pPr>
        <w:ind w:left="9153" w:hanging="360"/>
      </w:pPr>
      <w:rPr>
        <w:rFonts w:ascii="Wingdings" w:hAnsi="Wingdings" w:hint="default"/>
      </w:rPr>
    </w:lvl>
  </w:abstractNum>
  <w:abstractNum w:abstractNumId="17" w15:restartNumberingAfterBreak="0">
    <w:nsid w:val="480A7E07"/>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486054B9"/>
    <w:multiLevelType w:val="multilevel"/>
    <w:tmpl w:val="D39A5C70"/>
    <w:styleLink w:val="CurrentList1"/>
    <w:lvl w:ilvl="0">
      <w:start w:val="1"/>
      <w:numFmt w:val="decimal"/>
      <w:lvlText w:val="%1."/>
      <w:lvlJc w:val="left"/>
      <w:pPr>
        <w:ind w:left="2608" w:firstLine="2608"/>
      </w:pPr>
      <w:rPr>
        <w:rFonts w:hint="default"/>
      </w:rPr>
    </w:lvl>
    <w:lvl w:ilvl="1">
      <w:start w:val="1"/>
      <w:numFmt w:val="decimal"/>
      <w:lvlText w:val="%1.%2."/>
      <w:lvlJc w:val="left"/>
      <w:pPr>
        <w:ind w:left="6008" w:hanging="432"/>
      </w:pPr>
      <w:rPr>
        <w:rFonts w:hint="default"/>
      </w:rPr>
    </w:lvl>
    <w:lvl w:ilvl="2">
      <w:start w:val="1"/>
      <w:numFmt w:val="decimal"/>
      <w:lvlText w:val="%1.%2.%3."/>
      <w:lvlJc w:val="left"/>
      <w:pPr>
        <w:ind w:left="6440" w:hanging="504"/>
      </w:pPr>
      <w:rPr>
        <w:rFonts w:hint="default"/>
      </w:rPr>
    </w:lvl>
    <w:lvl w:ilvl="3">
      <w:start w:val="1"/>
      <w:numFmt w:val="decimal"/>
      <w:lvlText w:val="%1.%2.%3.%4."/>
      <w:lvlJc w:val="left"/>
      <w:pPr>
        <w:ind w:left="6944" w:hanging="648"/>
      </w:pPr>
      <w:rPr>
        <w:rFonts w:hint="default"/>
      </w:rPr>
    </w:lvl>
    <w:lvl w:ilvl="4">
      <w:start w:val="1"/>
      <w:numFmt w:val="decimal"/>
      <w:lvlText w:val="%1.%2.%3.%4.%5."/>
      <w:lvlJc w:val="left"/>
      <w:pPr>
        <w:ind w:left="7448" w:hanging="792"/>
      </w:pPr>
      <w:rPr>
        <w:rFonts w:hint="default"/>
      </w:rPr>
    </w:lvl>
    <w:lvl w:ilvl="5">
      <w:start w:val="1"/>
      <w:numFmt w:val="decimal"/>
      <w:lvlText w:val="%1.%2.%3.%4.%5.%6."/>
      <w:lvlJc w:val="left"/>
      <w:pPr>
        <w:ind w:left="7952" w:hanging="936"/>
      </w:pPr>
      <w:rPr>
        <w:rFonts w:hint="default"/>
      </w:rPr>
    </w:lvl>
    <w:lvl w:ilvl="6">
      <w:start w:val="1"/>
      <w:numFmt w:val="decimal"/>
      <w:lvlText w:val="%1.%2.%3.%4.%5.%6.%7."/>
      <w:lvlJc w:val="left"/>
      <w:pPr>
        <w:ind w:left="8456" w:hanging="1080"/>
      </w:pPr>
      <w:rPr>
        <w:rFonts w:hint="default"/>
      </w:rPr>
    </w:lvl>
    <w:lvl w:ilvl="7">
      <w:start w:val="1"/>
      <w:numFmt w:val="decimal"/>
      <w:lvlText w:val="%1.%2.%3.%4.%5.%6.%7.%8."/>
      <w:lvlJc w:val="left"/>
      <w:pPr>
        <w:ind w:left="8960" w:hanging="1224"/>
      </w:pPr>
      <w:rPr>
        <w:rFonts w:hint="default"/>
      </w:rPr>
    </w:lvl>
    <w:lvl w:ilvl="8">
      <w:start w:val="1"/>
      <w:numFmt w:val="decimal"/>
      <w:lvlText w:val="%1.%2.%3.%4.%5.%6.%7.%8.%9."/>
      <w:lvlJc w:val="left"/>
      <w:pPr>
        <w:ind w:left="9536" w:hanging="1440"/>
      </w:pPr>
      <w:rPr>
        <w:rFonts w:hint="default"/>
      </w:rPr>
    </w:lvl>
  </w:abstractNum>
  <w:abstractNum w:abstractNumId="19" w15:restartNumberingAfterBreak="0">
    <w:nsid w:val="4C6F101D"/>
    <w:multiLevelType w:val="hybridMultilevel"/>
    <w:tmpl w:val="7F74029E"/>
    <w:lvl w:ilvl="0" w:tplc="D72089C0">
      <w:start w:val="1"/>
      <w:numFmt w:val="decimal"/>
      <w:lvlText w:val="Figure %1."/>
      <w:lvlJc w:val="left"/>
      <w:pPr>
        <w:ind w:left="2968" w:hanging="360"/>
      </w:pPr>
      <w:rPr>
        <w:rFonts w:ascii="Palatino Linotype" w:hAnsi="Palatino Linotype" w:hint="default"/>
        <w:b/>
        <w:i w:val="0"/>
        <w:spacing w:val="0"/>
        <w:w w:val="100"/>
        <w:position w:val="0"/>
      </w:rPr>
    </w:lvl>
    <w:lvl w:ilvl="1" w:tplc="04240019" w:tentative="1">
      <w:start w:val="1"/>
      <w:numFmt w:val="lowerLetter"/>
      <w:lvlText w:val="%2."/>
      <w:lvlJc w:val="left"/>
      <w:pPr>
        <w:ind w:left="4048" w:hanging="360"/>
      </w:pPr>
    </w:lvl>
    <w:lvl w:ilvl="2" w:tplc="0424001B" w:tentative="1">
      <w:start w:val="1"/>
      <w:numFmt w:val="lowerRoman"/>
      <w:lvlText w:val="%3."/>
      <w:lvlJc w:val="right"/>
      <w:pPr>
        <w:ind w:left="4768" w:hanging="180"/>
      </w:pPr>
    </w:lvl>
    <w:lvl w:ilvl="3" w:tplc="0424000F" w:tentative="1">
      <w:start w:val="1"/>
      <w:numFmt w:val="decimal"/>
      <w:lvlText w:val="%4."/>
      <w:lvlJc w:val="left"/>
      <w:pPr>
        <w:ind w:left="5488" w:hanging="360"/>
      </w:pPr>
    </w:lvl>
    <w:lvl w:ilvl="4" w:tplc="04240019" w:tentative="1">
      <w:start w:val="1"/>
      <w:numFmt w:val="lowerLetter"/>
      <w:lvlText w:val="%5."/>
      <w:lvlJc w:val="left"/>
      <w:pPr>
        <w:ind w:left="6208" w:hanging="360"/>
      </w:pPr>
    </w:lvl>
    <w:lvl w:ilvl="5" w:tplc="0424001B" w:tentative="1">
      <w:start w:val="1"/>
      <w:numFmt w:val="lowerRoman"/>
      <w:lvlText w:val="%6."/>
      <w:lvlJc w:val="right"/>
      <w:pPr>
        <w:ind w:left="6928" w:hanging="180"/>
      </w:pPr>
    </w:lvl>
    <w:lvl w:ilvl="6" w:tplc="0424000F" w:tentative="1">
      <w:start w:val="1"/>
      <w:numFmt w:val="decimal"/>
      <w:lvlText w:val="%7."/>
      <w:lvlJc w:val="left"/>
      <w:pPr>
        <w:ind w:left="7648" w:hanging="360"/>
      </w:pPr>
    </w:lvl>
    <w:lvl w:ilvl="7" w:tplc="04240019" w:tentative="1">
      <w:start w:val="1"/>
      <w:numFmt w:val="lowerLetter"/>
      <w:lvlText w:val="%8."/>
      <w:lvlJc w:val="left"/>
      <w:pPr>
        <w:ind w:left="8368" w:hanging="360"/>
      </w:pPr>
    </w:lvl>
    <w:lvl w:ilvl="8" w:tplc="0424001B" w:tentative="1">
      <w:start w:val="1"/>
      <w:numFmt w:val="lowerRoman"/>
      <w:lvlText w:val="%9."/>
      <w:lvlJc w:val="right"/>
      <w:pPr>
        <w:ind w:left="9088" w:hanging="180"/>
      </w:pPr>
    </w:lvl>
  </w:abstractNum>
  <w:abstractNum w:abstractNumId="20" w15:restartNumberingAfterBreak="0">
    <w:nsid w:val="4CBD3246"/>
    <w:multiLevelType w:val="multilevel"/>
    <w:tmpl w:val="A9CEE0C0"/>
    <w:lvl w:ilvl="0">
      <w:start w:val="1"/>
      <w:numFmt w:val="decimal"/>
      <w:suff w:val="space"/>
      <w:lvlText w:val="Chapter %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21" w15:restartNumberingAfterBreak="0">
    <w:nsid w:val="516F5EC2"/>
    <w:multiLevelType w:val="multilevel"/>
    <w:tmpl w:val="3258E33C"/>
    <w:lvl w:ilvl="0">
      <w:start w:val="1"/>
      <w:numFmt w:val="decimal"/>
      <w:lvlRestart w:val="0"/>
      <w:pStyle w:val="MDPI37itemize"/>
      <w:lvlText w:val="%1."/>
      <w:lvlJc w:val="left"/>
      <w:pPr>
        <w:ind w:left="3033" w:hanging="425"/>
      </w:pPr>
      <w:rPr>
        <w:b w:val="0"/>
        <w:i w:val="0"/>
        <w:sz w:val="20"/>
        <w:vertAlign w:val="baseline"/>
      </w:rPr>
    </w:lvl>
    <w:lvl w:ilvl="1">
      <w:start w:val="2"/>
      <w:numFmt w:val="decimal"/>
      <w:isLgl/>
      <w:lvlText w:val="%1.%2"/>
      <w:lvlJc w:val="left"/>
      <w:pPr>
        <w:ind w:left="3393" w:hanging="360"/>
      </w:pPr>
      <w:rPr>
        <w:rFonts w:hint="default"/>
      </w:rPr>
    </w:lvl>
    <w:lvl w:ilvl="2">
      <w:start w:val="1"/>
      <w:numFmt w:val="decimal"/>
      <w:isLgl/>
      <w:lvlText w:val="%1.%2.%3"/>
      <w:lvlJc w:val="left"/>
      <w:pPr>
        <w:ind w:left="4178" w:hanging="720"/>
      </w:pPr>
      <w:rPr>
        <w:rFonts w:hint="default"/>
      </w:rPr>
    </w:lvl>
    <w:lvl w:ilvl="3">
      <w:start w:val="1"/>
      <w:numFmt w:val="decimal"/>
      <w:isLgl/>
      <w:lvlText w:val="%1.%2.%3.%4"/>
      <w:lvlJc w:val="left"/>
      <w:pPr>
        <w:ind w:left="4603" w:hanging="720"/>
      </w:pPr>
      <w:rPr>
        <w:rFonts w:hint="default"/>
      </w:rPr>
    </w:lvl>
    <w:lvl w:ilvl="4">
      <w:start w:val="1"/>
      <w:numFmt w:val="decimal"/>
      <w:isLgl/>
      <w:lvlText w:val="%1.%2.%3.%4.%5"/>
      <w:lvlJc w:val="left"/>
      <w:pPr>
        <w:ind w:left="5028" w:hanging="720"/>
      </w:pPr>
      <w:rPr>
        <w:rFonts w:hint="default"/>
      </w:rPr>
    </w:lvl>
    <w:lvl w:ilvl="5">
      <w:start w:val="1"/>
      <w:numFmt w:val="decimal"/>
      <w:isLgl/>
      <w:lvlText w:val="%1.%2.%3.%4.%5.%6"/>
      <w:lvlJc w:val="left"/>
      <w:pPr>
        <w:ind w:left="5813" w:hanging="1080"/>
      </w:pPr>
      <w:rPr>
        <w:rFonts w:hint="default"/>
      </w:rPr>
    </w:lvl>
    <w:lvl w:ilvl="6">
      <w:start w:val="1"/>
      <w:numFmt w:val="decimal"/>
      <w:isLgl/>
      <w:lvlText w:val="%1.%2.%3.%4.%5.%6.%7"/>
      <w:lvlJc w:val="left"/>
      <w:pPr>
        <w:ind w:left="6238" w:hanging="1080"/>
      </w:pPr>
      <w:rPr>
        <w:rFonts w:hint="default"/>
      </w:rPr>
    </w:lvl>
    <w:lvl w:ilvl="7">
      <w:start w:val="1"/>
      <w:numFmt w:val="decimal"/>
      <w:isLgl/>
      <w:lvlText w:val="%1.%2.%3.%4.%5.%6.%7.%8"/>
      <w:lvlJc w:val="left"/>
      <w:pPr>
        <w:ind w:left="7023" w:hanging="1440"/>
      </w:pPr>
      <w:rPr>
        <w:rFonts w:hint="default"/>
      </w:rPr>
    </w:lvl>
    <w:lvl w:ilvl="8">
      <w:start w:val="1"/>
      <w:numFmt w:val="decimal"/>
      <w:isLgl/>
      <w:lvlText w:val="%1.%2.%3.%4.%5.%6.%7.%8.%9"/>
      <w:lvlJc w:val="left"/>
      <w:pPr>
        <w:ind w:left="7448" w:hanging="1440"/>
      </w:pPr>
      <w:rPr>
        <w:rFonts w:hint="default"/>
      </w:rPr>
    </w:lvl>
  </w:abstractNum>
  <w:abstractNum w:abstractNumId="22" w15:restartNumberingAfterBreak="0">
    <w:nsid w:val="52E2771B"/>
    <w:multiLevelType w:val="hybridMultilevel"/>
    <w:tmpl w:val="A2A06AAC"/>
    <w:lvl w:ilvl="0" w:tplc="C788203A">
      <w:start w:val="1"/>
      <w:numFmt w:val="decimal"/>
      <w:lvlRestart w:val="0"/>
      <w:lvlText w:val="%1"/>
      <w:lvlJc w:val="left"/>
      <w:pPr>
        <w:ind w:left="425" w:hanging="425"/>
      </w:pPr>
      <w:rPr>
        <w:rFonts w:hint="eastAsia"/>
        <w:caps w:val="0"/>
        <w:strike w:val="0"/>
        <w:dstrike w:val="0"/>
        <w:vanish w:val="0"/>
        <w:sz w:val="18"/>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4075B53"/>
    <w:multiLevelType w:val="hybridMultilevel"/>
    <w:tmpl w:val="A0DCA02E"/>
    <w:lvl w:ilvl="0" w:tplc="5CB0595C">
      <w:start w:val="1"/>
      <w:numFmt w:val="decimal"/>
      <w:lvlRestart w:val="0"/>
      <w:lvlText w:val="%1."/>
      <w:lvlJc w:val="left"/>
      <w:pPr>
        <w:ind w:left="3033" w:hanging="425"/>
      </w:pPr>
    </w:lvl>
    <w:lvl w:ilvl="1" w:tplc="04090019" w:tentative="1">
      <w:start w:val="1"/>
      <w:numFmt w:val="lowerLetter"/>
      <w:lvlText w:val="%2."/>
      <w:lvlJc w:val="left"/>
      <w:pPr>
        <w:ind w:left="3691" w:hanging="360"/>
      </w:pPr>
    </w:lvl>
    <w:lvl w:ilvl="2" w:tplc="0409001B" w:tentative="1">
      <w:start w:val="1"/>
      <w:numFmt w:val="lowerRoman"/>
      <w:lvlText w:val="%3."/>
      <w:lvlJc w:val="right"/>
      <w:pPr>
        <w:ind w:left="4411" w:hanging="180"/>
      </w:pPr>
    </w:lvl>
    <w:lvl w:ilvl="3" w:tplc="0409000F" w:tentative="1">
      <w:start w:val="1"/>
      <w:numFmt w:val="decimal"/>
      <w:lvlText w:val="%4."/>
      <w:lvlJc w:val="left"/>
      <w:pPr>
        <w:ind w:left="5131" w:hanging="360"/>
      </w:pPr>
    </w:lvl>
    <w:lvl w:ilvl="4" w:tplc="04090019" w:tentative="1">
      <w:start w:val="1"/>
      <w:numFmt w:val="lowerLetter"/>
      <w:lvlText w:val="%5."/>
      <w:lvlJc w:val="left"/>
      <w:pPr>
        <w:ind w:left="5851" w:hanging="360"/>
      </w:pPr>
    </w:lvl>
    <w:lvl w:ilvl="5" w:tplc="0409001B" w:tentative="1">
      <w:start w:val="1"/>
      <w:numFmt w:val="lowerRoman"/>
      <w:lvlText w:val="%6."/>
      <w:lvlJc w:val="right"/>
      <w:pPr>
        <w:ind w:left="6571" w:hanging="180"/>
      </w:pPr>
    </w:lvl>
    <w:lvl w:ilvl="6" w:tplc="0409000F" w:tentative="1">
      <w:start w:val="1"/>
      <w:numFmt w:val="decimal"/>
      <w:lvlText w:val="%7."/>
      <w:lvlJc w:val="left"/>
      <w:pPr>
        <w:ind w:left="7291" w:hanging="360"/>
      </w:pPr>
    </w:lvl>
    <w:lvl w:ilvl="7" w:tplc="04090019" w:tentative="1">
      <w:start w:val="1"/>
      <w:numFmt w:val="lowerLetter"/>
      <w:lvlText w:val="%8."/>
      <w:lvlJc w:val="left"/>
      <w:pPr>
        <w:ind w:left="8011" w:hanging="360"/>
      </w:pPr>
    </w:lvl>
    <w:lvl w:ilvl="8" w:tplc="0409001B" w:tentative="1">
      <w:start w:val="1"/>
      <w:numFmt w:val="lowerRoman"/>
      <w:lvlText w:val="%9."/>
      <w:lvlJc w:val="right"/>
      <w:pPr>
        <w:ind w:left="8731" w:hanging="180"/>
      </w:pPr>
    </w:lvl>
  </w:abstractNum>
  <w:abstractNum w:abstractNumId="24" w15:restartNumberingAfterBreak="0">
    <w:nsid w:val="609F78AD"/>
    <w:multiLevelType w:val="hybridMultilevel"/>
    <w:tmpl w:val="497228C2"/>
    <w:lvl w:ilvl="0" w:tplc="A40CEB1C">
      <w:start w:val="1"/>
      <w:numFmt w:val="bullet"/>
      <w:lvlText w:val="-"/>
      <w:lvlJc w:val="left"/>
      <w:pPr>
        <w:ind w:left="3478" w:hanging="360"/>
      </w:pPr>
      <w:rPr>
        <w:rFonts w:ascii="Palatino Linotype" w:eastAsia="Times New Roman" w:hAnsi="Palatino Linotype" w:cs="Times New Roman" w:hint="default"/>
      </w:rPr>
    </w:lvl>
    <w:lvl w:ilvl="1" w:tplc="20000003" w:tentative="1">
      <w:start w:val="1"/>
      <w:numFmt w:val="bullet"/>
      <w:lvlText w:val="o"/>
      <w:lvlJc w:val="left"/>
      <w:pPr>
        <w:ind w:left="4198" w:hanging="360"/>
      </w:pPr>
      <w:rPr>
        <w:rFonts w:ascii="Courier New" w:hAnsi="Courier New" w:cs="Courier New" w:hint="default"/>
      </w:rPr>
    </w:lvl>
    <w:lvl w:ilvl="2" w:tplc="20000005" w:tentative="1">
      <w:start w:val="1"/>
      <w:numFmt w:val="bullet"/>
      <w:lvlText w:val=""/>
      <w:lvlJc w:val="left"/>
      <w:pPr>
        <w:ind w:left="4918" w:hanging="360"/>
      </w:pPr>
      <w:rPr>
        <w:rFonts w:ascii="Wingdings" w:hAnsi="Wingdings" w:hint="default"/>
      </w:rPr>
    </w:lvl>
    <w:lvl w:ilvl="3" w:tplc="20000001" w:tentative="1">
      <w:start w:val="1"/>
      <w:numFmt w:val="bullet"/>
      <w:lvlText w:val=""/>
      <w:lvlJc w:val="left"/>
      <w:pPr>
        <w:ind w:left="5638" w:hanging="360"/>
      </w:pPr>
      <w:rPr>
        <w:rFonts w:ascii="Symbol" w:hAnsi="Symbol" w:hint="default"/>
      </w:rPr>
    </w:lvl>
    <w:lvl w:ilvl="4" w:tplc="20000003" w:tentative="1">
      <w:start w:val="1"/>
      <w:numFmt w:val="bullet"/>
      <w:lvlText w:val="o"/>
      <w:lvlJc w:val="left"/>
      <w:pPr>
        <w:ind w:left="6358" w:hanging="360"/>
      </w:pPr>
      <w:rPr>
        <w:rFonts w:ascii="Courier New" w:hAnsi="Courier New" w:cs="Courier New" w:hint="default"/>
      </w:rPr>
    </w:lvl>
    <w:lvl w:ilvl="5" w:tplc="20000005" w:tentative="1">
      <w:start w:val="1"/>
      <w:numFmt w:val="bullet"/>
      <w:lvlText w:val=""/>
      <w:lvlJc w:val="left"/>
      <w:pPr>
        <w:ind w:left="7078" w:hanging="360"/>
      </w:pPr>
      <w:rPr>
        <w:rFonts w:ascii="Wingdings" w:hAnsi="Wingdings" w:hint="default"/>
      </w:rPr>
    </w:lvl>
    <w:lvl w:ilvl="6" w:tplc="20000001" w:tentative="1">
      <w:start w:val="1"/>
      <w:numFmt w:val="bullet"/>
      <w:lvlText w:val=""/>
      <w:lvlJc w:val="left"/>
      <w:pPr>
        <w:ind w:left="7798" w:hanging="360"/>
      </w:pPr>
      <w:rPr>
        <w:rFonts w:ascii="Symbol" w:hAnsi="Symbol" w:hint="default"/>
      </w:rPr>
    </w:lvl>
    <w:lvl w:ilvl="7" w:tplc="20000003" w:tentative="1">
      <w:start w:val="1"/>
      <w:numFmt w:val="bullet"/>
      <w:lvlText w:val="o"/>
      <w:lvlJc w:val="left"/>
      <w:pPr>
        <w:ind w:left="8518" w:hanging="360"/>
      </w:pPr>
      <w:rPr>
        <w:rFonts w:ascii="Courier New" w:hAnsi="Courier New" w:cs="Courier New" w:hint="default"/>
      </w:rPr>
    </w:lvl>
    <w:lvl w:ilvl="8" w:tplc="20000005" w:tentative="1">
      <w:start w:val="1"/>
      <w:numFmt w:val="bullet"/>
      <w:lvlText w:val=""/>
      <w:lvlJc w:val="left"/>
      <w:pPr>
        <w:ind w:left="9238" w:hanging="360"/>
      </w:pPr>
      <w:rPr>
        <w:rFonts w:ascii="Wingdings" w:hAnsi="Wingdings" w:hint="default"/>
      </w:rPr>
    </w:lvl>
  </w:abstractNum>
  <w:abstractNum w:abstractNumId="25" w15:restartNumberingAfterBreak="0">
    <w:nsid w:val="61DD35D2"/>
    <w:multiLevelType w:val="hybridMultilevel"/>
    <w:tmpl w:val="F6E2D9F8"/>
    <w:lvl w:ilvl="0" w:tplc="0809000F">
      <w:start w:val="1"/>
      <w:numFmt w:val="decimal"/>
      <w:lvlText w:val="%1."/>
      <w:lvlJc w:val="left"/>
      <w:pPr>
        <w:ind w:left="3328" w:hanging="360"/>
      </w:pPr>
    </w:lvl>
    <w:lvl w:ilvl="1" w:tplc="08090019" w:tentative="1">
      <w:start w:val="1"/>
      <w:numFmt w:val="lowerLetter"/>
      <w:lvlText w:val="%2."/>
      <w:lvlJc w:val="left"/>
      <w:pPr>
        <w:ind w:left="4048" w:hanging="360"/>
      </w:pPr>
    </w:lvl>
    <w:lvl w:ilvl="2" w:tplc="0809001B" w:tentative="1">
      <w:start w:val="1"/>
      <w:numFmt w:val="lowerRoman"/>
      <w:lvlText w:val="%3."/>
      <w:lvlJc w:val="right"/>
      <w:pPr>
        <w:ind w:left="4768" w:hanging="180"/>
      </w:pPr>
    </w:lvl>
    <w:lvl w:ilvl="3" w:tplc="0809000F" w:tentative="1">
      <w:start w:val="1"/>
      <w:numFmt w:val="decimal"/>
      <w:lvlText w:val="%4."/>
      <w:lvlJc w:val="left"/>
      <w:pPr>
        <w:ind w:left="5488" w:hanging="360"/>
      </w:pPr>
    </w:lvl>
    <w:lvl w:ilvl="4" w:tplc="08090019" w:tentative="1">
      <w:start w:val="1"/>
      <w:numFmt w:val="lowerLetter"/>
      <w:lvlText w:val="%5."/>
      <w:lvlJc w:val="left"/>
      <w:pPr>
        <w:ind w:left="6208" w:hanging="360"/>
      </w:pPr>
    </w:lvl>
    <w:lvl w:ilvl="5" w:tplc="0809001B" w:tentative="1">
      <w:start w:val="1"/>
      <w:numFmt w:val="lowerRoman"/>
      <w:lvlText w:val="%6."/>
      <w:lvlJc w:val="right"/>
      <w:pPr>
        <w:ind w:left="6928" w:hanging="180"/>
      </w:pPr>
    </w:lvl>
    <w:lvl w:ilvl="6" w:tplc="0809000F" w:tentative="1">
      <w:start w:val="1"/>
      <w:numFmt w:val="decimal"/>
      <w:lvlText w:val="%7."/>
      <w:lvlJc w:val="left"/>
      <w:pPr>
        <w:ind w:left="7648" w:hanging="360"/>
      </w:pPr>
    </w:lvl>
    <w:lvl w:ilvl="7" w:tplc="08090019" w:tentative="1">
      <w:start w:val="1"/>
      <w:numFmt w:val="lowerLetter"/>
      <w:lvlText w:val="%8."/>
      <w:lvlJc w:val="left"/>
      <w:pPr>
        <w:ind w:left="8368" w:hanging="360"/>
      </w:pPr>
    </w:lvl>
    <w:lvl w:ilvl="8" w:tplc="0809001B" w:tentative="1">
      <w:start w:val="1"/>
      <w:numFmt w:val="lowerRoman"/>
      <w:lvlText w:val="%9."/>
      <w:lvlJc w:val="right"/>
      <w:pPr>
        <w:ind w:left="9088" w:hanging="180"/>
      </w:pPr>
    </w:lvl>
  </w:abstractNum>
  <w:abstractNum w:abstractNumId="26" w15:restartNumberingAfterBreak="0">
    <w:nsid w:val="631D1F0A"/>
    <w:multiLevelType w:val="multilevel"/>
    <w:tmpl w:val="FAAEA4F2"/>
    <w:lvl w:ilvl="0">
      <w:start w:val="1"/>
      <w:numFmt w:val="decimal"/>
      <w:lvlText w:val="%1."/>
      <w:lvlJc w:val="left"/>
      <w:pPr>
        <w:ind w:left="0" w:firstLine="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7" w15:restartNumberingAfterBreak="0">
    <w:nsid w:val="66383582"/>
    <w:multiLevelType w:val="multilevel"/>
    <w:tmpl w:val="FAAEA4F2"/>
    <w:lvl w:ilvl="0">
      <w:start w:val="1"/>
      <w:numFmt w:val="decimal"/>
      <w:lvlText w:val="%1."/>
      <w:lvlJc w:val="left"/>
      <w:pPr>
        <w:ind w:left="0" w:firstLine="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8" w15:restartNumberingAfterBreak="0">
    <w:nsid w:val="706D5736"/>
    <w:multiLevelType w:val="hybridMultilevel"/>
    <w:tmpl w:val="7E201858"/>
    <w:lvl w:ilvl="0" w:tplc="7736F520">
      <w:start w:val="1"/>
      <w:numFmt w:val="decimal"/>
      <w:lvlRestart w:val="0"/>
      <w:lvlText w:val="%1."/>
      <w:lvlJc w:val="left"/>
      <w:pPr>
        <w:ind w:left="425" w:hanging="425"/>
      </w:pPr>
      <w:rPr>
        <w:rFonts w:hint="default"/>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2741C03"/>
    <w:multiLevelType w:val="hybridMultilevel"/>
    <w:tmpl w:val="98F0CF24"/>
    <w:lvl w:ilvl="0" w:tplc="20000001">
      <w:start w:val="1"/>
      <w:numFmt w:val="bullet"/>
      <w:lvlText w:val=""/>
      <w:lvlJc w:val="left"/>
      <w:pPr>
        <w:ind w:left="3753" w:hanging="360"/>
      </w:pPr>
      <w:rPr>
        <w:rFonts w:ascii="Symbol" w:hAnsi="Symbol" w:hint="default"/>
      </w:rPr>
    </w:lvl>
    <w:lvl w:ilvl="1" w:tplc="20000003" w:tentative="1">
      <w:start w:val="1"/>
      <w:numFmt w:val="bullet"/>
      <w:lvlText w:val="o"/>
      <w:lvlJc w:val="left"/>
      <w:pPr>
        <w:ind w:left="4473" w:hanging="360"/>
      </w:pPr>
      <w:rPr>
        <w:rFonts w:ascii="Courier New" w:hAnsi="Courier New" w:cs="Courier New" w:hint="default"/>
      </w:rPr>
    </w:lvl>
    <w:lvl w:ilvl="2" w:tplc="20000005" w:tentative="1">
      <w:start w:val="1"/>
      <w:numFmt w:val="bullet"/>
      <w:lvlText w:val=""/>
      <w:lvlJc w:val="left"/>
      <w:pPr>
        <w:ind w:left="5193" w:hanging="360"/>
      </w:pPr>
      <w:rPr>
        <w:rFonts w:ascii="Wingdings" w:hAnsi="Wingdings" w:hint="default"/>
      </w:rPr>
    </w:lvl>
    <w:lvl w:ilvl="3" w:tplc="20000001" w:tentative="1">
      <w:start w:val="1"/>
      <w:numFmt w:val="bullet"/>
      <w:lvlText w:val=""/>
      <w:lvlJc w:val="left"/>
      <w:pPr>
        <w:ind w:left="5913" w:hanging="360"/>
      </w:pPr>
      <w:rPr>
        <w:rFonts w:ascii="Symbol" w:hAnsi="Symbol" w:hint="default"/>
      </w:rPr>
    </w:lvl>
    <w:lvl w:ilvl="4" w:tplc="20000003" w:tentative="1">
      <w:start w:val="1"/>
      <w:numFmt w:val="bullet"/>
      <w:lvlText w:val="o"/>
      <w:lvlJc w:val="left"/>
      <w:pPr>
        <w:ind w:left="6633" w:hanging="360"/>
      </w:pPr>
      <w:rPr>
        <w:rFonts w:ascii="Courier New" w:hAnsi="Courier New" w:cs="Courier New" w:hint="default"/>
      </w:rPr>
    </w:lvl>
    <w:lvl w:ilvl="5" w:tplc="20000005" w:tentative="1">
      <w:start w:val="1"/>
      <w:numFmt w:val="bullet"/>
      <w:lvlText w:val=""/>
      <w:lvlJc w:val="left"/>
      <w:pPr>
        <w:ind w:left="7353" w:hanging="360"/>
      </w:pPr>
      <w:rPr>
        <w:rFonts w:ascii="Wingdings" w:hAnsi="Wingdings" w:hint="default"/>
      </w:rPr>
    </w:lvl>
    <w:lvl w:ilvl="6" w:tplc="20000001" w:tentative="1">
      <w:start w:val="1"/>
      <w:numFmt w:val="bullet"/>
      <w:lvlText w:val=""/>
      <w:lvlJc w:val="left"/>
      <w:pPr>
        <w:ind w:left="8073" w:hanging="360"/>
      </w:pPr>
      <w:rPr>
        <w:rFonts w:ascii="Symbol" w:hAnsi="Symbol" w:hint="default"/>
      </w:rPr>
    </w:lvl>
    <w:lvl w:ilvl="7" w:tplc="20000003" w:tentative="1">
      <w:start w:val="1"/>
      <w:numFmt w:val="bullet"/>
      <w:lvlText w:val="o"/>
      <w:lvlJc w:val="left"/>
      <w:pPr>
        <w:ind w:left="8793" w:hanging="360"/>
      </w:pPr>
      <w:rPr>
        <w:rFonts w:ascii="Courier New" w:hAnsi="Courier New" w:cs="Courier New" w:hint="default"/>
      </w:rPr>
    </w:lvl>
    <w:lvl w:ilvl="8" w:tplc="20000005" w:tentative="1">
      <w:start w:val="1"/>
      <w:numFmt w:val="bullet"/>
      <w:lvlText w:val=""/>
      <w:lvlJc w:val="left"/>
      <w:pPr>
        <w:ind w:left="9513" w:hanging="360"/>
      </w:pPr>
      <w:rPr>
        <w:rFonts w:ascii="Wingdings" w:hAnsi="Wingdings" w:hint="default"/>
      </w:rPr>
    </w:lvl>
  </w:abstractNum>
  <w:abstractNum w:abstractNumId="30" w15:restartNumberingAfterBreak="0">
    <w:nsid w:val="747A328D"/>
    <w:multiLevelType w:val="hybridMultilevel"/>
    <w:tmpl w:val="0660CAA0"/>
    <w:lvl w:ilvl="0" w:tplc="70FCEE84">
      <w:start w:val="3"/>
      <w:numFmt w:val="bullet"/>
      <w:lvlText w:val="-"/>
      <w:lvlJc w:val="left"/>
      <w:pPr>
        <w:ind w:left="2968" w:hanging="360"/>
      </w:pPr>
      <w:rPr>
        <w:rFonts w:ascii="Palatino Linotype" w:eastAsia="Times New Roman" w:hAnsi="Palatino Linotype" w:cs="Times New Roman" w:hint="default"/>
      </w:rPr>
    </w:lvl>
    <w:lvl w:ilvl="1" w:tplc="04240003" w:tentative="1">
      <w:start w:val="1"/>
      <w:numFmt w:val="bullet"/>
      <w:lvlText w:val="o"/>
      <w:lvlJc w:val="left"/>
      <w:pPr>
        <w:ind w:left="3688" w:hanging="360"/>
      </w:pPr>
      <w:rPr>
        <w:rFonts w:ascii="Courier New" w:hAnsi="Courier New" w:cs="Courier New" w:hint="default"/>
      </w:rPr>
    </w:lvl>
    <w:lvl w:ilvl="2" w:tplc="04240005" w:tentative="1">
      <w:start w:val="1"/>
      <w:numFmt w:val="bullet"/>
      <w:lvlText w:val=""/>
      <w:lvlJc w:val="left"/>
      <w:pPr>
        <w:ind w:left="4408" w:hanging="360"/>
      </w:pPr>
      <w:rPr>
        <w:rFonts w:ascii="Wingdings" w:hAnsi="Wingdings" w:hint="default"/>
      </w:rPr>
    </w:lvl>
    <w:lvl w:ilvl="3" w:tplc="04240001" w:tentative="1">
      <w:start w:val="1"/>
      <w:numFmt w:val="bullet"/>
      <w:lvlText w:val=""/>
      <w:lvlJc w:val="left"/>
      <w:pPr>
        <w:ind w:left="5128" w:hanging="360"/>
      </w:pPr>
      <w:rPr>
        <w:rFonts w:ascii="Symbol" w:hAnsi="Symbol" w:hint="default"/>
      </w:rPr>
    </w:lvl>
    <w:lvl w:ilvl="4" w:tplc="04240003" w:tentative="1">
      <w:start w:val="1"/>
      <w:numFmt w:val="bullet"/>
      <w:lvlText w:val="o"/>
      <w:lvlJc w:val="left"/>
      <w:pPr>
        <w:ind w:left="5848" w:hanging="360"/>
      </w:pPr>
      <w:rPr>
        <w:rFonts w:ascii="Courier New" w:hAnsi="Courier New" w:cs="Courier New" w:hint="default"/>
      </w:rPr>
    </w:lvl>
    <w:lvl w:ilvl="5" w:tplc="04240005" w:tentative="1">
      <w:start w:val="1"/>
      <w:numFmt w:val="bullet"/>
      <w:lvlText w:val=""/>
      <w:lvlJc w:val="left"/>
      <w:pPr>
        <w:ind w:left="6568" w:hanging="360"/>
      </w:pPr>
      <w:rPr>
        <w:rFonts w:ascii="Wingdings" w:hAnsi="Wingdings" w:hint="default"/>
      </w:rPr>
    </w:lvl>
    <w:lvl w:ilvl="6" w:tplc="04240001" w:tentative="1">
      <w:start w:val="1"/>
      <w:numFmt w:val="bullet"/>
      <w:lvlText w:val=""/>
      <w:lvlJc w:val="left"/>
      <w:pPr>
        <w:ind w:left="7288" w:hanging="360"/>
      </w:pPr>
      <w:rPr>
        <w:rFonts w:ascii="Symbol" w:hAnsi="Symbol" w:hint="default"/>
      </w:rPr>
    </w:lvl>
    <w:lvl w:ilvl="7" w:tplc="04240003" w:tentative="1">
      <w:start w:val="1"/>
      <w:numFmt w:val="bullet"/>
      <w:lvlText w:val="o"/>
      <w:lvlJc w:val="left"/>
      <w:pPr>
        <w:ind w:left="8008" w:hanging="360"/>
      </w:pPr>
      <w:rPr>
        <w:rFonts w:ascii="Courier New" w:hAnsi="Courier New" w:cs="Courier New" w:hint="default"/>
      </w:rPr>
    </w:lvl>
    <w:lvl w:ilvl="8" w:tplc="04240005" w:tentative="1">
      <w:start w:val="1"/>
      <w:numFmt w:val="bullet"/>
      <w:lvlText w:val=""/>
      <w:lvlJc w:val="left"/>
      <w:pPr>
        <w:ind w:left="8728" w:hanging="360"/>
      </w:pPr>
      <w:rPr>
        <w:rFonts w:ascii="Wingdings" w:hAnsi="Wingdings" w:hint="default"/>
      </w:rPr>
    </w:lvl>
  </w:abstractNum>
  <w:abstractNum w:abstractNumId="31" w15:restartNumberingAfterBreak="0">
    <w:nsid w:val="7848368F"/>
    <w:multiLevelType w:val="multilevel"/>
    <w:tmpl w:val="8472757E"/>
    <w:styleLink w:val="CurrentList2"/>
    <w:lvl w:ilvl="0">
      <w:start w:val="1"/>
      <w:numFmt w:val="decimal"/>
      <w:lvlText w:val="%1."/>
      <w:lvlJc w:val="left"/>
      <w:pPr>
        <w:ind w:left="0" w:firstLine="2438"/>
      </w:pPr>
      <w:rPr>
        <w:rFonts w:hint="default"/>
      </w:rPr>
    </w:lvl>
    <w:lvl w:ilvl="1">
      <w:start w:val="1"/>
      <w:numFmt w:val="decimal"/>
      <w:lvlText w:val="%1.%2."/>
      <w:lvlJc w:val="left"/>
      <w:pPr>
        <w:ind w:left="0" w:firstLine="2552"/>
      </w:pPr>
      <w:rPr>
        <w:rFonts w:hint="default"/>
      </w:rPr>
    </w:lvl>
    <w:lvl w:ilvl="2">
      <w:start w:val="1"/>
      <w:numFmt w:val="decimal"/>
      <w:lvlText w:val="%1.%2.%3."/>
      <w:lvlJc w:val="left"/>
      <w:pPr>
        <w:ind w:left="0" w:firstLine="2438"/>
      </w:pPr>
      <w:rPr>
        <w:rFonts w:hint="default"/>
      </w:rPr>
    </w:lvl>
    <w:lvl w:ilvl="3">
      <w:start w:val="1"/>
      <w:numFmt w:val="decimal"/>
      <w:lvlText w:val="%1.%2.%3.%4."/>
      <w:lvlJc w:val="left"/>
      <w:pPr>
        <w:ind w:left="0" w:firstLine="2438"/>
      </w:pPr>
      <w:rPr>
        <w:rFonts w:hint="default"/>
      </w:rPr>
    </w:lvl>
    <w:lvl w:ilvl="4">
      <w:start w:val="1"/>
      <w:numFmt w:val="decimal"/>
      <w:lvlText w:val="%1.%2.%3.%4.%5."/>
      <w:lvlJc w:val="left"/>
      <w:pPr>
        <w:ind w:left="0" w:firstLine="2438"/>
      </w:pPr>
      <w:rPr>
        <w:rFonts w:hint="default"/>
      </w:rPr>
    </w:lvl>
    <w:lvl w:ilvl="5">
      <w:start w:val="1"/>
      <w:numFmt w:val="decimal"/>
      <w:lvlText w:val="%1.%2.%3.%4.%5.%6."/>
      <w:lvlJc w:val="left"/>
      <w:pPr>
        <w:ind w:left="7952" w:hanging="936"/>
      </w:pPr>
      <w:rPr>
        <w:rFonts w:hint="default"/>
      </w:rPr>
    </w:lvl>
    <w:lvl w:ilvl="6">
      <w:start w:val="1"/>
      <w:numFmt w:val="decimal"/>
      <w:lvlText w:val="%1.%2.%3.%4.%5.%6.%7."/>
      <w:lvlJc w:val="left"/>
      <w:pPr>
        <w:ind w:left="8456" w:hanging="1080"/>
      </w:pPr>
      <w:rPr>
        <w:rFonts w:hint="default"/>
      </w:rPr>
    </w:lvl>
    <w:lvl w:ilvl="7">
      <w:start w:val="1"/>
      <w:numFmt w:val="decimal"/>
      <w:lvlText w:val="%1.%2.%3.%4.%5.%6.%7.%8."/>
      <w:lvlJc w:val="left"/>
      <w:pPr>
        <w:ind w:left="8960" w:hanging="1224"/>
      </w:pPr>
      <w:rPr>
        <w:rFonts w:hint="default"/>
      </w:rPr>
    </w:lvl>
    <w:lvl w:ilvl="8">
      <w:start w:val="1"/>
      <w:numFmt w:val="decimal"/>
      <w:lvlText w:val="%1.%2.%3.%4.%5.%6.%7.%8.%9."/>
      <w:lvlJc w:val="left"/>
      <w:pPr>
        <w:ind w:left="9536" w:hanging="1440"/>
      </w:pPr>
      <w:rPr>
        <w:rFonts w:hint="default"/>
      </w:rPr>
    </w:lvl>
  </w:abstractNum>
  <w:abstractNum w:abstractNumId="32" w15:restartNumberingAfterBreak="0">
    <w:nsid w:val="7B2173DC"/>
    <w:multiLevelType w:val="hybridMultilevel"/>
    <w:tmpl w:val="184EDD5C"/>
    <w:lvl w:ilvl="0" w:tplc="6C4ADA66">
      <w:start w:val="1"/>
      <w:numFmt w:val="decimal"/>
      <w:lvlRestart w:val="0"/>
      <w:pStyle w:val="MDPI71References"/>
      <w:lvlText w:val="%1."/>
      <w:lvlJc w:val="left"/>
      <w:pPr>
        <w:ind w:left="425" w:hanging="425"/>
      </w:pPr>
      <w:rPr>
        <w:b w:val="0"/>
        <w:i w:val="0"/>
        <w:sz w:val="2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848714064">
    <w:abstractNumId w:val="3"/>
  </w:num>
  <w:num w:numId="2" w16cid:durableId="693464130">
    <w:abstractNumId w:val="18"/>
  </w:num>
  <w:num w:numId="3" w16cid:durableId="994727315">
    <w:abstractNumId w:val="31"/>
  </w:num>
  <w:num w:numId="4" w16cid:durableId="741147065">
    <w:abstractNumId w:val="12"/>
  </w:num>
  <w:num w:numId="5" w16cid:durableId="1037123755">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789013814">
    <w:abstractNumId w:val="23"/>
  </w:num>
  <w:num w:numId="7" w16cid:durableId="561214201">
    <w:abstractNumId w:val="5"/>
  </w:num>
  <w:num w:numId="8" w16cid:durableId="1553080710">
    <w:abstractNumId w:val="22"/>
  </w:num>
  <w:num w:numId="9" w16cid:durableId="900556135">
    <w:abstractNumId w:val="4"/>
  </w:num>
  <w:num w:numId="10" w16cid:durableId="902371100">
    <w:abstractNumId w:val="9"/>
  </w:num>
  <w:num w:numId="11" w16cid:durableId="1419134596">
    <w:abstractNumId w:val="13"/>
  </w:num>
  <w:num w:numId="12" w16cid:durableId="1896772221">
    <w:abstractNumId w:val="7"/>
  </w:num>
  <w:num w:numId="13" w16cid:durableId="1384989593">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1753351962">
    <w:abstractNumId w:val="10"/>
  </w:num>
  <w:num w:numId="15" w16cid:durableId="660694667">
    <w:abstractNumId w:val="28"/>
  </w:num>
  <w:num w:numId="16" w16cid:durableId="706611043">
    <w:abstractNumId w:val="1"/>
  </w:num>
  <w:num w:numId="17" w16cid:durableId="288363777">
    <w:abstractNumId w:val="21"/>
  </w:num>
  <w:num w:numId="18" w16cid:durableId="2121024202">
    <w:abstractNumId w:val="32"/>
  </w:num>
  <w:num w:numId="19" w16cid:durableId="2131238636">
    <w:abstractNumId w:val="29"/>
  </w:num>
  <w:num w:numId="20" w16cid:durableId="211581402">
    <w:abstractNumId w:val="16"/>
  </w:num>
  <w:num w:numId="21" w16cid:durableId="1911772586">
    <w:abstractNumId w:val="8"/>
  </w:num>
  <w:num w:numId="22" w16cid:durableId="791243013">
    <w:abstractNumId w:val="15"/>
  </w:num>
  <w:num w:numId="23" w16cid:durableId="838470237">
    <w:abstractNumId w:val="27"/>
  </w:num>
  <w:num w:numId="24" w16cid:durableId="808942838">
    <w:abstractNumId w:val="20"/>
  </w:num>
  <w:num w:numId="25" w16cid:durableId="1065421426">
    <w:abstractNumId w:val="17"/>
  </w:num>
  <w:num w:numId="26" w16cid:durableId="1840149234">
    <w:abstractNumId w:val="26"/>
  </w:num>
  <w:num w:numId="27" w16cid:durableId="211238614">
    <w:abstractNumId w:val="2"/>
  </w:num>
  <w:num w:numId="28" w16cid:durableId="1611937280">
    <w:abstractNumId w:val="11"/>
  </w:num>
  <w:num w:numId="29" w16cid:durableId="1818692680">
    <w:abstractNumId w:val="19"/>
  </w:num>
  <w:num w:numId="30" w16cid:durableId="1198545080">
    <w:abstractNumId w:val="24"/>
  </w:num>
  <w:num w:numId="31" w16cid:durableId="1286698434">
    <w:abstractNumId w:val="6"/>
  </w:num>
  <w:num w:numId="32" w16cid:durableId="1739131678">
    <w:abstractNumId w:val="30"/>
  </w:num>
  <w:num w:numId="33" w16cid:durableId="882445751">
    <w:abstractNumId w:val="25"/>
  </w:num>
  <w:num w:numId="34" w16cid:durableId="1342975853">
    <w:abstractNumId w:val="0"/>
  </w:num>
  <w:num w:numId="35" w16cid:durableId="746073995">
    <w:abstractNumId w:val="14"/>
  </w:num>
  <w:numIdMacAtCleanup w:val="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Pečnik, Klemen">
    <w15:presenceInfo w15:providerId="None" w15:userId="Pečnik, Klemen"/>
  </w15:person>
  <w15:person w15:author="Juvan, Žana">
    <w15:presenceInfo w15:providerId="AD" w15:userId="S::zana.juvan@fe1.uni-lj.si::950115ec-e6db-42e7-8714-e714828dd6d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bordersDoNotSurroundHeader/>
  <w:bordersDoNotSurroundFooter/>
  <w:attachedTemplate r:id="rId1"/>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trackRevisions/>
  <w:defaultTabStop w:val="510"/>
  <w:autoHyphenation/>
  <w:hyphenationZone w:val="425"/>
  <w:drawingGridHorizontalSpacing w:val="100"/>
  <w:drawingGridVerticalSpacing w:val="163"/>
  <w:displayHorizontalDrawingGridEvery w:val="0"/>
  <w:displayVerticalDrawingGridEvery w:val="2"/>
  <w:characterSpacingControl w:val="compressPunctuation"/>
  <w:hdrShapeDefaults>
    <o:shapedefaults v:ext="edit" spidmax="2050"/>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4666B"/>
    <w:rsid w:val="00000097"/>
    <w:rsid w:val="000007B5"/>
    <w:rsid w:val="000008BD"/>
    <w:rsid w:val="0000096D"/>
    <w:rsid w:val="000009C0"/>
    <w:rsid w:val="00000B10"/>
    <w:rsid w:val="00000D29"/>
    <w:rsid w:val="00000D4C"/>
    <w:rsid w:val="000012E3"/>
    <w:rsid w:val="00001875"/>
    <w:rsid w:val="00001F55"/>
    <w:rsid w:val="00002548"/>
    <w:rsid w:val="00002B9D"/>
    <w:rsid w:val="00002CA6"/>
    <w:rsid w:val="00002DA4"/>
    <w:rsid w:val="0000315F"/>
    <w:rsid w:val="0000353D"/>
    <w:rsid w:val="000037D9"/>
    <w:rsid w:val="000039A0"/>
    <w:rsid w:val="0000400A"/>
    <w:rsid w:val="00004353"/>
    <w:rsid w:val="00004354"/>
    <w:rsid w:val="000045C6"/>
    <w:rsid w:val="00004709"/>
    <w:rsid w:val="00004A15"/>
    <w:rsid w:val="00004ABD"/>
    <w:rsid w:val="00004FDE"/>
    <w:rsid w:val="000054BB"/>
    <w:rsid w:val="00006048"/>
    <w:rsid w:val="00006247"/>
    <w:rsid w:val="000065B0"/>
    <w:rsid w:val="00006B9A"/>
    <w:rsid w:val="00006BBA"/>
    <w:rsid w:val="0000726B"/>
    <w:rsid w:val="00007439"/>
    <w:rsid w:val="000075DE"/>
    <w:rsid w:val="000077B5"/>
    <w:rsid w:val="000077EE"/>
    <w:rsid w:val="00007936"/>
    <w:rsid w:val="00007974"/>
    <w:rsid w:val="00007AD7"/>
    <w:rsid w:val="00007BAF"/>
    <w:rsid w:val="00007FD7"/>
    <w:rsid w:val="000101D6"/>
    <w:rsid w:val="000104A1"/>
    <w:rsid w:val="0001054D"/>
    <w:rsid w:val="0001061C"/>
    <w:rsid w:val="000109E7"/>
    <w:rsid w:val="00010BBD"/>
    <w:rsid w:val="00010C6E"/>
    <w:rsid w:val="00010E22"/>
    <w:rsid w:val="00010E29"/>
    <w:rsid w:val="00010EF9"/>
    <w:rsid w:val="00010F36"/>
    <w:rsid w:val="000111FD"/>
    <w:rsid w:val="000114B2"/>
    <w:rsid w:val="00011599"/>
    <w:rsid w:val="00011B73"/>
    <w:rsid w:val="00011BE2"/>
    <w:rsid w:val="00011DE1"/>
    <w:rsid w:val="00012252"/>
    <w:rsid w:val="000122AB"/>
    <w:rsid w:val="00012420"/>
    <w:rsid w:val="00012F4D"/>
    <w:rsid w:val="00013070"/>
    <w:rsid w:val="00013229"/>
    <w:rsid w:val="000132DB"/>
    <w:rsid w:val="0001386A"/>
    <w:rsid w:val="0001386E"/>
    <w:rsid w:val="0001390A"/>
    <w:rsid w:val="00013D56"/>
    <w:rsid w:val="00013E28"/>
    <w:rsid w:val="00013EC6"/>
    <w:rsid w:val="000140CA"/>
    <w:rsid w:val="00014541"/>
    <w:rsid w:val="000145E3"/>
    <w:rsid w:val="000146EB"/>
    <w:rsid w:val="00014A3B"/>
    <w:rsid w:val="00014F41"/>
    <w:rsid w:val="00015128"/>
    <w:rsid w:val="0001561F"/>
    <w:rsid w:val="0001607B"/>
    <w:rsid w:val="000161D3"/>
    <w:rsid w:val="0001636F"/>
    <w:rsid w:val="000166B9"/>
    <w:rsid w:val="000167D4"/>
    <w:rsid w:val="00016866"/>
    <w:rsid w:val="00016C94"/>
    <w:rsid w:val="00016DAD"/>
    <w:rsid w:val="00016EB1"/>
    <w:rsid w:val="0001792E"/>
    <w:rsid w:val="00017D25"/>
    <w:rsid w:val="00017DFB"/>
    <w:rsid w:val="000200BD"/>
    <w:rsid w:val="00020186"/>
    <w:rsid w:val="00020573"/>
    <w:rsid w:val="000205AB"/>
    <w:rsid w:val="000205DF"/>
    <w:rsid w:val="00020CB0"/>
    <w:rsid w:val="00020D31"/>
    <w:rsid w:val="00020ECB"/>
    <w:rsid w:val="000213E3"/>
    <w:rsid w:val="0002162A"/>
    <w:rsid w:val="000218D4"/>
    <w:rsid w:val="000219EA"/>
    <w:rsid w:val="0002226E"/>
    <w:rsid w:val="000222C7"/>
    <w:rsid w:val="00022621"/>
    <w:rsid w:val="00022945"/>
    <w:rsid w:val="00022AE1"/>
    <w:rsid w:val="00022E69"/>
    <w:rsid w:val="00022ECB"/>
    <w:rsid w:val="000236D9"/>
    <w:rsid w:val="00024470"/>
    <w:rsid w:val="000244AC"/>
    <w:rsid w:val="0002467D"/>
    <w:rsid w:val="00024681"/>
    <w:rsid w:val="00024875"/>
    <w:rsid w:val="00024C2B"/>
    <w:rsid w:val="00025161"/>
    <w:rsid w:val="00025238"/>
    <w:rsid w:val="000252B2"/>
    <w:rsid w:val="00025393"/>
    <w:rsid w:val="000256C5"/>
    <w:rsid w:val="0002588E"/>
    <w:rsid w:val="00025B3A"/>
    <w:rsid w:val="00025C5D"/>
    <w:rsid w:val="0002607B"/>
    <w:rsid w:val="000260FC"/>
    <w:rsid w:val="00026B22"/>
    <w:rsid w:val="00027030"/>
    <w:rsid w:val="0002742B"/>
    <w:rsid w:val="0002773E"/>
    <w:rsid w:val="00027856"/>
    <w:rsid w:val="0002799D"/>
    <w:rsid w:val="000279A6"/>
    <w:rsid w:val="00027AD4"/>
    <w:rsid w:val="00027B48"/>
    <w:rsid w:val="00027FD0"/>
    <w:rsid w:val="00030165"/>
    <w:rsid w:val="000305F1"/>
    <w:rsid w:val="00030FF4"/>
    <w:rsid w:val="00031338"/>
    <w:rsid w:val="000317F7"/>
    <w:rsid w:val="0003194B"/>
    <w:rsid w:val="00031C4A"/>
    <w:rsid w:val="00031D62"/>
    <w:rsid w:val="00031F6D"/>
    <w:rsid w:val="00031FE4"/>
    <w:rsid w:val="0003211E"/>
    <w:rsid w:val="00032575"/>
    <w:rsid w:val="00032A52"/>
    <w:rsid w:val="00032CE1"/>
    <w:rsid w:val="00032D7C"/>
    <w:rsid w:val="000330D4"/>
    <w:rsid w:val="000332E7"/>
    <w:rsid w:val="00033526"/>
    <w:rsid w:val="00033646"/>
    <w:rsid w:val="00033704"/>
    <w:rsid w:val="0003379E"/>
    <w:rsid w:val="00033871"/>
    <w:rsid w:val="00033B81"/>
    <w:rsid w:val="00033E5C"/>
    <w:rsid w:val="000344E9"/>
    <w:rsid w:val="000346A0"/>
    <w:rsid w:val="0003485C"/>
    <w:rsid w:val="00034A6C"/>
    <w:rsid w:val="00034D8C"/>
    <w:rsid w:val="000350B1"/>
    <w:rsid w:val="00035277"/>
    <w:rsid w:val="0003549B"/>
    <w:rsid w:val="00035800"/>
    <w:rsid w:val="0003586F"/>
    <w:rsid w:val="00035910"/>
    <w:rsid w:val="00035A5D"/>
    <w:rsid w:val="00035B46"/>
    <w:rsid w:val="00035DBF"/>
    <w:rsid w:val="000364CB"/>
    <w:rsid w:val="000368AE"/>
    <w:rsid w:val="00036937"/>
    <w:rsid w:val="0003697C"/>
    <w:rsid w:val="00036BFE"/>
    <w:rsid w:val="00036D7D"/>
    <w:rsid w:val="000371F8"/>
    <w:rsid w:val="000373A9"/>
    <w:rsid w:val="0003768B"/>
    <w:rsid w:val="00037740"/>
    <w:rsid w:val="000377B8"/>
    <w:rsid w:val="00037BE7"/>
    <w:rsid w:val="00037C8F"/>
    <w:rsid w:val="000400C9"/>
    <w:rsid w:val="0004037C"/>
    <w:rsid w:val="0004040B"/>
    <w:rsid w:val="00040865"/>
    <w:rsid w:val="000409EE"/>
    <w:rsid w:val="00040AA1"/>
    <w:rsid w:val="00040AB4"/>
    <w:rsid w:val="00040D3E"/>
    <w:rsid w:val="00040D78"/>
    <w:rsid w:val="000417CA"/>
    <w:rsid w:val="0004181E"/>
    <w:rsid w:val="00041A17"/>
    <w:rsid w:val="00041B0C"/>
    <w:rsid w:val="00041C20"/>
    <w:rsid w:val="000421FA"/>
    <w:rsid w:val="0004236F"/>
    <w:rsid w:val="00042BD8"/>
    <w:rsid w:val="00042D47"/>
    <w:rsid w:val="00042EE4"/>
    <w:rsid w:val="00042F4F"/>
    <w:rsid w:val="00043192"/>
    <w:rsid w:val="000432C8"/>
    <w:rsid w:val="000435C6"/>
    <w:rsid w:val="0004361F"/>
    <w:rsid w:val="00043760"/>
    <w:rsid w:val="000437CF"/>
    <w:rsid w:val="0004394A"/>
    <w:rsid w:val="00043AFA"/>
    <w:rsid w:val="00044065"/>
    <w:rsid w:val="000442DC"/>
    <w:rsid w:val="000446EE"/>
    <w:rsid w:val="000447E4"/>
    <w:rsid w:val="0004496E"/>
    <w:rsid w:val="000449D4"/>
    <w:rsid w:val="00044A8D"/>
    <w:rsid w:val="00044BBF"/>
    <w:rsid w:val="00044C56"/>
    <w:rsid w:val="00044D65"/>
    <w:rsid w:val="00044ED0"/>
    <w:rsid w:val="0004535E"/>
    <w:rsid w:val="00045658"/>
    <w:rsid w:val="000456FC"/>
    <w:rsid w:val="000457C3"/>
    <w:rsid w:val="00045D64"/>
    <w:rsid w:val="000460CF"/>
    <w:rsid w:val="000461A7"/>
    <w:rsid w:val="00046204"/>
    <w:rsid w:val="000463B1"/>
    <w:rsid w:val="000466DC"/>
    <w:rsid w:val="000469CF"/>
    <w:rsid w:val="00046BCD"/>
    <w:rsid w:val="00046EC1"/>
    <w:rsid w:val="00046F83"/>
    <w:rsid w:val="0004733B"/>
    <w:rsid w:val="000474A5"/>
    <w:rsid w:val="000475D2"/>
    <w:rsid w:val="00047650"/>
    <w:rsid w:val="00047734"/>
    <w:rsid w:val="0004787F"/>
    <w:rsid w:val="00047DD1"/>
    <w:rsid w:val="00047DE5"/>
    <w:rsid w:val="0005037D"/>
    <w:rsid w:val="0005050D"/>
    <w:rsid w:val="000506B6"/>
    <w:rsid w:val="0005086E"/>
    <w:rsid w:val="00050B1B"/>
    <w:rsid w:val="000512F7"/>
    <w:rsid w:val="0005167F"/>
    <w:rsid w:val="00051DAB"/>
    <w:rsid w:val="0005217C"/>
    <w:rsid w:val="000521ED"/>
    <w:rsid w:val="00052949"/>
    <w:rsid w:val="00052C1D"/>
    <w:rsid w:val="00052DA8"/>
    <w:rsid w:val="00052EE4"/>
    <w:rsid w:val="00053681"/>
    <w:rsid w:val="000536A7"/>
    <w:rsid w:val="000537CE"/>
    <w:rsid w:val="000538AB"/>
    <w:rsid w:val="00053CD5"/>
    <w:rsid w:val="000540DA"/>
    <w:rsid w:val="000540F0"/>
    <w:rsid w:val="00054346"/>
    <w:rsid w:val="00054485"/>
    <w:rsid w:val="00054619"/>
    <w:rsid w:val="000548BA"/>
    <w:rsid w:val="00054C45"/>
    <w:rsid w:val="00054D22"/>
    <w:rsid w:val="00055101"/>
    <w:rsid w:val="00055290"/>
    <w:rsid w:val="0005548B"/>
    <w:rsid w:val="00055A8F"/>
    <w:rsid w:val="00055B0E"/>
    <w:rsid w:val="00055C98"/>
    <w:rsid w:val="00055F72"/>
    <w:rsid w:val="0005605B"/>
    <w:rsid w:val="000561FF"/>
    <w:rsid w:val="000562B9"/>
    <w:rsid w:val="000564A7"/>
    <w:rsid w:val="0005658A"/>
    <w:rsid w:val="00056A03"/>
    <w:rsid w:val="00056B9A"/>
    <w:rsid w:val="00056DFD"/>
    <w:rsid w:val="000570DB"/>
    <w:rsid w:val="000573E3"/>
    <w:rsid w:val="000577E2"/>
    <w:rsid w:val="00057A08"/>
    <w:rsid w:val="00057D55"/>
    <w:rsid w:val="00057E8A"/>
    <w:rsid w:val="0006009B"/>
    <w:rsid w:val="0006064E"/>
    <w:rsid w:val="000607C8"/>
    <w:rsid w:val="000608BC"/>
    <w:rsid w:val="00060B08"/>
    <w:rsid w:val="00060BC6"/>
    <w:rsid w:val="00060D5A"/>
    <w:rsid w:val="00060DCB"/>
    <w:rsid w:val="000610FE"/>
    <w:rsid w:val="00061376"/>
    <w:rsid w:val="0006152F"/>
    <w:rsid w:val="00061781"/>
    <w:rsid w:val="000618CC"/>
    <w:rsid w:val="00061CD8"/>
    <w:rsid w:val="0006205C"/>
    <w:rsid w:val="00062080"/>
    <w:rsid w:val="000620C0"/>
    <w:rsid w:val="00062350"/>
    <w:rsid w:val="000623FB"/>
    <w:rsid w:val="000626DD"/>
    <w:rsid w:val="00062A35"/>
    <w:rsid w:val="00063356"/>
    <w:rsid w:val="00063618"/>
    <w:rsid w:val="000638D1"/>
    <w:rsid w:val="00063D0D"/>
    <w:rsid w:val="00063FEE"/>
    <w:rsid w:val="0006406D"/>
    <w:rsid w:val="000641CA"/>
    <w:rsid w:val="00064369"/>
    <w:rsid w:val="00064A99"/>
    <w:rsid w:val="00064B9F"/>
    <w:rsid w:val="00065296"/>
    <w:rsid w:val="000652E2"/>
    <w:rsid w:val="000658FE"/>
    <w:rsid w:val="00065A8E"/>
    <w:rsid w:val="00065B1C"/>
    <w:rsid w:val="00065BBA"/>
    <w:rsid w:val="00065E29"/>
    <w:rsid w:val="00065F7E"/>
    <w:rsid w:val="00066266"/>
    <w:rsid w:val="00066290"/>
    <w:rsid w:val="00066902"/>
    <w:rsid w:val="000669DD"/>
    <w:rsid w:val="00066B3A"/>
    <w:rsid w:val="00066E86"/>
    <w:rsid w:val="00066F3B"/>
    <w:rsid w:val="00067083"/>
    <w:rsid w:val="00067428"/>
    <w:rsid w:val="000674A1"/>
    <w:rsid w:val="000678A2"/>
    <w:rsid w:val="00067966"/>
    <w:rsid w:val="000679C6"/>
    <w:rsid w:val="00067A15"/>
    <w:rsid w:val="00067A30"/>
    <w:rsid w:val="00067C1F"/>
    <w:rsid w:val="00067CE2"/>
    <w:rsid w:val="00067DD1"/>
    <w:rsid w:val="00067E9A"/>
    <w:rsid w:val="00070337"/>
    <w:rsid w:val="000703A2"/>
    <w:rsid w:val="000703E1"/>
    <w:rsid w:val="00070428"/>
    <w:rsid w:val="00070792"/>
    <w:rsid w:val="00070795"/>
    <w:rsid w:val="00070902"/>
    <w:rsid w:val="000715CE"/>
    <w:rsid w:val="00071717"/>
    <w:rsid w:val="00071939"/>
    <w:rsid w:val="00071B8E"/>
    <w:rsid w:val="00071BAB"/>
    <w:rsid w:val="00071DE0"/>
    <w:rsid w:val="00072187"/>
    <w:rsid w:val="00072286"/>
    <w:rsid w:val="000724E9"/>
    <w:rsid w:val="000725D3"/>
    <w:rsid w:val="00072D93"/>
    <w:rsid w:val="00072F75"/>
    <w:rsid w:val="00072F87"/>
    <w:rsid w:val="00072FEA"/>
    <w:rsid w:val="0007303F"/>
    <w:rsid w:val="00073335"/>
    <w:rsid w:val="0007337A"/>
    <w:rsid w:val="00073B29"/>
    <w:rsid w:val="00073CCA"/>
    <w:rsid w:val="00073CCF"/>
    <w:rsid w:val="00073F11"/>
    <w:rsid w:val="0007405D"/>
    <w:rsid w:val="000741CB"/>
    <w:rsid w:val="000742B0"/>
    <w:rsid w:val="000742F3"/>
    <w:rsid w:val="00074505"/>
    <w:rsid w:val="000746E5"/>
    <w:rsid w:val="00074784"/>
    <w:rsid w:val="00074C58"/>
    <w:rsid w:val="00074E75"/>
    <w:rsid w:val="00075087"/>
    <w:rsid w:val="000750DF"/>
    <w:rsid w:val="000751E6"/>
    <w:rsid w:val="00075251"/>
    <w:rsid w:val="0007534B"/>
    <w:rsid w:val="000753D2"/>
    <w:rsid w:val="000756F2"/>
    <w:rsid w:val="000759F3"/>
    <w:rsid w:val="00075ACA"/>
    <w:rsid w:val="00076100"/>
    <w:rsid w:val="0007618E"/>
    <w:rsid w:val="00076332"/>
    <w:rsid w:val="0007651B"/>
    <w:rsid w:val="00076B37"/>
    <w:rsid w:val="00076BB3"/>
    <w:rsid w:val="00076C40"/>
    <w:rsid w:val="00076DBC"/>
    <w:rsid w:val="0007701B"/>
    <w:rsid w:val="00077311"/>
    <w:rsid w:val="000774DF"/>
    <w:rsid w:val="000776C3"/>
    <w:rsid w:val="0007779E"/>
    <w:rsid w:val="000777CD"/>
    <w:rsid w:val="00077C9D"/>
    <w:rsid w:val="00077F1C"/>
    <w:rsid w:val="00080004"/>
    <w:rsid w:val="000801CA"/>
    <w:rsid w:val="00080392"/>
    <w:rsid w:val="0008057E"/>
    <w:rsid w:val="000805B4"/>
    <w:rsid w:val="00080684"/>
    <w:rsid w:val="0008093F"/>
    <w:rsid w:val="00080C09"/>
    <w:rsid w:val="00080C27"/>
    <w:rsid w:val="00080F2C"/>
    <w:rsid w:val="00080F7F"/>
    <w:rsid w:val="00081DCA"/>
    <w:rsid w:val="00082477"/>
    <w:rsid w:val="000826DB"/>
    <w:rsid w:val="00082872"/>
    <w:rsid w:val="00082E09"/>
    <w:rsid w:val="00083176"/>
    <w:rsid w:val="000831E9"/>
    <w:rsid w:val="000833C0"/>
    <w:rsid w:val="000834F7"/>
    <w:rsid w:val="000840ED"/>
    <w:rsid w:val="000841F5"/>
    <w:rsid w:val="00084393"/>
    <w:rsid w:val="00084555"/>
    <w:rsid w:val="0008469A"/>
    <w:rsid w:val="000849A0"/>
    <w:rsid w:val="00084D88"/>
    <w:rsid w:val="00084F8B"/>
    <w:rsid w:val="00085109"/>
    <w:rsid w:val="00085253"/>
    <w:rsid w:val="000852EC"/>
    <w:rsid w:val="00085D38"/>
    <w:rsid w:val="00085E99"/>
    <w:rsid w:val="000860BA"/>
    <w:rsid w:val="0008616E"/>
    <w:rsid w:val="00086243"/>
    <w:rsid w:val="000866B6"/>
    <w:rsid w:val="000866F0"/>
    <w:rsid w:val="000868A2"/>
    <w:rsid w:val="00086CCA"/>
    <w:rsid w:val="00086E98"/>
    <w:rsid w:val="00087038"/>
    <w:rsid w:val="000871A3"/>
    <w:rsid w:val="00087593"/>
    <w:rsid w:val="000878DA"/>
    <w:rsid w:val="00087BD4"/>
    <w:rsid w:val="00087BEB"/>
    <w:rsid w:val="00087C2D"/>
    <w:rsid w:val="00087FA4"/>
    <w:rsid w:val="00090043"/>
    <w:rsid w:val="0009010A"/>
    <w:rsid w:val="0009027B"/>
    <w:rsid w:val="000902FA"/>
    <w:rsid w:val="00090311"/>
    <w:rsid w:val="00090589"/>
    <w:rsid w:val="00090637"/>
    <w:rsid w:val="00090747"/>
    <w:rsid w:val="00090910"/>
    <w:rsid w:val="00090A2D"/>
    <w:rsid w:val="00090DB7"/>
    <w:rsid w:val="00090E2A"/>
    <w:rsid w:val="00090E58"/>
    <w:rsid w:val="00090EE6"/>
    <w:rsid w:val="00091385"/>
    <w:rsid w:val="00091630"/>
    <w:rsid w:val="0009182F"/>
    <w:rsid w:val="00091CFC"/>
    <w:rsid w:val="00092035"/>
    <w:rsid w:val="000920CE"/>
    <w:rsid w:val="000921C6"/>
    <w:rsid w:val="0009222E"/>
    <w:rsid w:val="0009224B"/>
    <w:rsid w:val="000922CD"/>
    <w:rsid w:val="00092373"/>
    <w:rsid w:val="00092650"/>
    <w:rsid w:val="00092C3F"/>
    <w:rsid w:val="00093695"/>
    <w:rsid w:val="00093749"/>
    <w:rsid w:val="000937D7"/>
    <w:rsid w:val="000938BA"/>
    <w:rsid w:val="000939B6"/>
    <w:rsid w:val="00093B25"/>
    <w:rsid w:val="00093D4D"/>
    <w:rsid w:val="00093D75"/>
    <w:rsid w:val="000943BF"/>
    <w:rsid w:val="00094425"/>
    <w:rsid w:val="00094ADB"/>
    <w:rsid w:val="00094BB6"/>
    <w:rsid w:val="00094CAF"/>
    <w:rsid w:val="00094D51"/>
    <w:rsid w:val="00094DB9"/>
    <w:rsid w:val="0009505A"/>
    <w:rsid w:val="000951EF"/>
    <w:rsid w:val="000952D2"/>
    <w:rsid w:val="000955D1"/>
    <w:rsid w:val="000956CC"/>
    <w:rsid w:val="00095987"/>
    <w:rsid w:val="00095C38"/>
    <w:rsid w:val="00095DBF"/>
    <w:rsid w:val="00096027"/>
    <w:rsid w:val="000961C0"/>
    <w:rsid w:val="000963B9"/>
    <w:rsid w:val="0009672B"/>
    <w:rsid w:val="00096A58"/>
    <w:rsid w:val="0009741E"/>
    <w:rsid w:val="00097566"/>
    <w:rsid w:val="00097B8D"/>
    <w:rsid w:val="00097D70"/>
    <w:rsid w:val="00097D90"/>
    <w:rsid w:val="000A014C"/>
    <w:rsid w:val="000A0347"/>
    <w:rsid w:val="000A0697"/>
    <w:rsid w:val="000A06C3"/>
    <w:rsid w:val="000A083B"/>
    <w:rsid w:val="000A0D44"/>
    <w:rsid w:val="000A0E6F"/>
    <w:rsid w:val="000A0F0F"/>
    <w:rsid w:val="000A161C"/>
    <w:rsid w:val="000A176E"/>
    <w:rsid w:val="000A1C7F"/>
    <w:rsid w:val="000A1CEA"/>
    <w:rsid w:val="000A1E4A"/>
    <w:rsid w:val="000A2153"/>
    <w:rsid w:val="000A21AD"/>
    <w:rsid w:val="000A22EF"/>
    <w:rsid w:val="000A252C"/>
    <w:rsid w:val="000A275B"/>
    <w:rsid w:val="000A2DC4"/>
    <w:rsid w:val="000A2FDD"/>
    <w:rsid w:val="000A30E0"/>
    <w:rsid w:val="000A3273"/>
    <w:rsid w:val="000A328F"/>
    <w:rsid w:val="000A3541"/>
    <w:rsid w:val="000A3591"/>
    <w:rsid w:val="000A3960"/>
    <w:rsid w:val="000A3B14"/>
    <w:rsid w:val="000A3B2F"/>
    <w:rsid w:val="000A3DFA"/>
    <w:rsid w:val="000A3E40"/>
    <w:rsid w:val="000A43C0"/>
    <w:rsid w:val="000A49A4"/>
    <w:rsid w:val="000A4A4D"/>
    <w:rsid w:val="000A4B6D"/>
    <w:rsid w:val="000A4CC1"/>
    <w:rsid w:val="000A4D1F"/>
    <w:rsid w:val="000A53E2"/>
    <w:rsid w:val="000A5857"/>
    <w:rsid w:val="000A5DE6"/>
    <w:rsid w:val="000A5FD1"/>
    <w:rsid w:val="000A60FC"/>
    <w:rsid w:val="000A62EE"/>
    <w:rsid w:val="000A62F9"/>
    <w:rsid w:val="000A635B"/>
    <w:rsid w:val="000A6430"/>
    <w:rsid w:val="000A653D"/>
    <w:rsid w:val="000A6824"/>
    <w:rsid w:val="000A69AF"/>
    <w:rsid w:val="000A6C86"/>
    <w:rsid w:val="000A6CE1"/>
    <w:rsid w:val="000A6F37"/>
    <w:rsid w:val="000A7249"/>
    <w:rsid w:val="000A77C9"/>
    <w:rsid w:val="000A78A0"/>
    <w:rsid w:val="000A7B38"/>
    <w:rsid w:val="000A7C75"/>
    <w:rsid w:val="000A7C83"/>
    <w:rsid w:val="000A7DF1"/>
    <w:rsid w:val="000A7E79"/>
    <w:rsid w:val="000A7FE7"/>
    <w:rsid w:val="000B00EC"/>
    <w:rsid w:val="000B04EE"/>
    <w:rsid w:val="000B0838"/>
    <w:rsid w:val="000B0923"/>
    <w:rsid w:val="000B0B52"/>
    <w:rsid w:val="000B0BE3"/>
    <w:rsid w:val="000B0C81"/>
    <w:rsid w:val="000B0EA5"/>
    <w:rsid w:val="000B10FF"/>
    <w:rsid w:val="000B124E"/>
    <w:rsid w:val="000B18D0"/>
    <w:rsid w:val="000B1AF3"/>
    <w:rsid w:val="000B1BB0"/>
    <w:rsid w:val="000B20AE"/>
    <w:rsid w:val="000B2283"/>
    <w:rsid w:val="000B2346"/>
    <w:rsid w:val="000B258F"/>
    <w:rsid w:val="000B2926"/>
    <w:rsid w:val="000B2A69"/>
    <w:rsid w:val="000B2B25"/>
    <w:rsid w:val="000B2B87"/>
    <w:rsid w:val="000B3374"/>
    <w:rsid w:val="000B37A2"/>
    <w:rsid w:val="000B3B2F"/>
    <w:rsid w:val="000B3C57"/>
    <w:rsid w:val="000B3CE8"/>
    <w:rsid w:val="000B3D54"/>
    <w:rsid w:val="000B3DC2"/>
    <w:rsid w:val="000B3E69"/>
    <w:rsid w:val="000B42C5"/>
    <w:rsid w:val="000B4A85"/>
    <w:rsid w:val="000B4F80"/>
    <w:rsid w:val="000B5274"/>
    <w:rsid w:val="000B5920"/>
    <w:rsid w:val="000B5AF8"/>
    <w:rsid w:val="000B5AFE"/>
    <w:rsid w:val="000B5EC8"/>
    <w:rsid w:val="000B661F"/>
    <w:rsid w:val="000B66B1"/>
    <w:rsid w:val="000B673D"/>
    <w:rsid w:val="000B6CFB"/>
    <w:rsid w:val="000B7229"/>
    <w:rsid w:val="000B79E4"/>
    <w:rsid w:val="000B7A48"/>
    <w:rsid w:val="000B7A58"/>
    <w:rsid w:val="000B7C09"/>
    <w:rsid w:val="000B7D92"/>
    <w:rsid w:val="000B7E1D"/>
    <w:rsid w:val="000C0086"/>
    <w:rsid w:val="000C0564"/>
    <w:rsid w:val="000C07F2"/>
    <w:rsid w:val="000C07FB"/>
    <w:rsid w:val="000C0810"/>
    <w:rsid w:val="000C087B"/>
    <w:rsid w:val="000C09B4"/>
    <w:rsid w:val="000C0B85"/>
    <w:rsid w:val="000C0CBF"/>
    <w:rsid w:val="000C1004"/>
    <w:rsid w:val="000C1869"/>
    <w:rsid w:val="000C18D4"/>
    <w:rsid w:val="000C192C"/>
    <w:rsid w:val="000C1951"/>
    <w:rsid w:val="000C19A9"/>
    <w:rsid w:val="000C1DDC"/>
    <w:rsid w:val="000C1F9A"/>
    <w:rsid w:val="000C223E"/>
    <w:rsid w:val="000C2490"/>
    <w:rsid w:val="000C251F"/>
    <w:rsid w:val="000C254D"/>
    <w:rsid w:val="000C297B"/>
    <w:rsid w:val="000C2B2B"/>
    <w:rsid w:val="000C2D3B"/>
    <w:rsid w:val="000C310D"/>
    <w:rsid w:val="000C33A3"/>
    <w:rsid w:val="000C380B"/>
    <w:rsid w:val="000C38AD"/>
    <w:rsid w:val="000C3986"/>
    <w:rsid w:val="000C39B0"/>
    <w:rsid w:val="000C3A92"/>
    <w:rsid w:val="000C3B22"/>
    <w:rsid w:val="000C3CF4"/>
    <w:rsid w:val="000C3DD0"/>
    <w:rsid w:val="000C40C3"/>
    <w:rsid w:val="000C435F"/>
    <w:rsid w:val="000C446D"/>
    <w:rsid w:val="000C44EF"/>
    <w:rsid w:val="000C4563"/>
    <w:rsid w:val="000C4696"/>
    <w:rsid w:val="000C497A"/>
    <w:rsid w:val="000C4A52"/>
    <w:rsid w:val="000C4A7C"/>
    <w:rsid w:val="000C4B12"/>
    <w:rsid w:val="000C4C5B"/>
    <w:rsid w:val="000C4D89"/>
    <w:rsid w:val="000C4F33"/>
    <w:rsid w:val="000C53A2"/>
    <w:rsid w:val="000C551E"/>
    <w:rsid w:val="000C5550"/>
    <w:rsid w:val="000C57DD"/>
    <w:rsid w:val="000C5A61"/>
    <w:rsid w:val="000C5AA8"/>
    <w:rsid w:val="000C5E8A"/>
    <w:rsid w:val="000C5E94"/>
    <w:rsid w:val="000C690B"/>
    <w:rsid w:val="000C6F14"/>
    <w:rsid w:val="000C6F24"/>
    <w:rsid w:val="000C7023"/>
    <w:rsid w:val="000C7122"/>
    <w:rsid w:val="000C726A"/>
    <w:rsid w:val="000C72BC"/>
    <w:rsid w:val="000C75A5"/>
    <w:rsid w:val="000C79D6"/>
    <w:rsid w:val="000D03F8"/>
    <w:rsid w:val="000D04B5"/>
    <w:rsid w:val="000D093B"/>
    <w:rsid w:val="000D0C0F"/>
    <w:rsid w:val="000D0D2F"/>
    <w:rsid w:val="000D0E2A"/>
    <w:rsid w:val="000D139F"/>
    <w:rsid w:val="000D1537"/>
    <w:rsid w:val="000D1638"/>
    <w:rsid w:val="000D1904"/>
    <w:rsid w:val="000D1C6A"/>
    <w:rsid w:val="000D217B"/>
    <w:rsid w:val="000D2208"/>
    <w:rsid w:val="000D2222"/>
    <w:rsid w:val="000D24B6"/>
    <w:rsid w:val="000D27CB"/>
    <w:rsid w:val="000D2816"/>
    <w:rsid w:val="000D2831"/>
    <w:rsid w:val="000D2A66"/>
    <w:rsid w:val="000D2D2F"/>
    <w:rsid w:val="000D2F67"/>
    <w:rsid w:val="000D31D6"/>
    <w:rsid w:val="000D323D"/>
    <w:rsid w:val="000D3295"/>
    <w:rsid w:val="000D3436"/>
    <w:rsid w:val="000D352D"/>
    <w:rsid w:val="000D384D"/>
    <w:rsid w:val="000D399C"/>
    <w:rsid w:val="000D3DA2"/>
    <w:rsid w:val="000D3E99"/>
    <w:rsid w:val="000D410C"/>
    <w:rsid w:val="000D4168"/>
    <w:rsid w:val="000D4438"/>
    <w:rsid w:val="000D45D0"/>
    <w:rsid w:val="000D4BAE"/>
    <w:rsid w:val="000D4C7F"/>
    <w:rsid w:val="000D4C80"/>
    <w:rsid w:val="000D4E05"/>
    <w:rsid w:val="000D4F03"/>
    <w:rsid w:val="000D5071"/>
    <w:rsid w:val="000D56BC"/>
    <w:rsid w:val="000D56DB"/>
    <w:rsid w:val="000D5923"/>
    <w:rsid w:val="000D5C89"/>
    <w:rsid w:val="000D5D9F"/>
    <w:rsid w:val="000D5E4C"/>
    <w:rsid w:val="000D607D"/>
    <w:rsid w:val="000D61B7"/>
    <w:rsid w:val="000D64BB"/>
    <w:rsid w:val="000D660B"/>
    <w:rsid w:val="000D6B6B"/>
    <w:rsid w:val="000D71A6"/>
    <w:rsid w:val="000D7392"/>
    <w:rsid w:val="000D75CF"/>
    <w:rsid w:val="000D7CEB"/>
    <w:rsid w:val="000E02B6"/>
    <w:rsid w:val="000E02D7"/>
    <w:rsid w:val="000E04EA"/>
    <w:rsid w:val="000E04FA"/>
    <w:rsid w:val="000E0E58"/>
    <w:rsid w:val="000E1087"/>
    <w:rsid w:val="000E1223"/>
    <w:rsid w:val="000E13BD"/>
    <w:rsid w:val="000E1470"/>
    <w:rsid w:val="000E14A6"/>
    <w:rsid w:val="000E1576"/>
    <w:rsid w:val="000E1B00"/>
    <w:rsid w:val="000E1D29"/>
    <w:rsid w:val="000E2630"/>
    <w:rsid w:val="000E28B8"/>
    <w:rsid w:val="000E2BFB"/>
    <w:rsid w:val="000E2C94"/>
    <w:rsid w:val="000E3067"/>
    <w:rsid w:val="000E326C"/>
    <w:rsid w:val="000E336E"/>
    <w:rsid w:val="000E3370"/>
    <w:rsid w:val="000E34A2"/>
    <w:rsid w:val="000E34C0"/>
    <w:rsid w:val="000E3546"/>
    <w:rsid w:val="000E366F"/>
    <w:rsid w:val="000E37C5"/>
    <w:rsid w:val="000E3CAD"/>
    <w:rsid w:val="000E3CCF"/>
    <w:rsid w:val="000E3D51"/>
    <w:rsid w:val="000E3E1B"/>
    <w:rsid w:val="000E3F00"/>
    <w:rsid w:val="000E4003"/>
    <w:rsid w:val="000E4024"/>
    <w:rsid w:val="000E42DB"/>
    <w:rsid w:val="000E4327"/>
    <w:rsid w:val="000E4A57"/>
    <w:rsid w:val="000E4F82"/>
    <w:rsid w:val="000E4FB2"/>
    <w:rsid w:val="000E503A"/>
    <w:rsid w:val="000E532E"/>
    <w:rsid w:val="000E54A5"/>
    <w:rsid w:val="000E5756"/>
    <w:rsid w:val="000E5906"/>
    <w:rsid w:val="000E5B9B"/>
    <w:rsid w:val="000E5BDC"/>
    <w:rsid w:val="000E5C00"/>
    <w:rsid w:val="000E5DD3"/>
    <w:rsid w:val="000E6085"/>
    <w:rsid w:val="000E66AF"/>
    <w:rsid w:val="000E6BE8"/>
    <w:rsid w:val="000E6D21"/>
    <w:rsid w:val="000E7482"/>
    <w:rsid w:val="000E77C6"/>
    <w:rsid w:val="000E7843"/>
    <w:rsid w:val="000E7863"/>
    <w:rsid w:val="000E7B4C"/>
    <w:rsid w:val="000E7EC3"/>
    <w:rsid w:val="000F0050"/>
    <w:rsid w:val="000F0149"/>
    <w:rsid w:val="000F055B"/>
    <w:rsid w:val="000F09C7"/>
    <w:rsid w:val="000F0C3B"/>
    <w:rsid w:val="000F0CD0"/>
    <w:rsid w:val="000F17CF"/>
    <w:rsid w:val="000F198B"/>
    <w:rsid w:val="000F19F5"/>
    <w:rsid w:val="000F1A2B"/>
    <w:rsid w:val="000F1AA3"/>
    <w:rsid w:val="000F1C87"/>
    <w:rsid w:val="000F1D3B"/>
    <w:rsid w:val="000F1D75"/>
    <w:rsid w:val="000F1D85"/>
    <w:rsid w:val="000F2235"/>
    <w:rsid w:val="000F2574"/>
    <w:rsid w:val="000F28AE"/>
    <w:rsid w:val="000F2B5B"/>
    <w:rsid w:val="000F2C22"/>
    <w:rsid w:val="000F2D7F"/>
    <w:rsid w:val="000F2DFA"/>
    <w:rsid w:val="000F2ED6"/>
    <w:rsid w:val="000F2FD8"/>
    <w:rsid w:val="000F336D"/>
    <w:rsid w:val="000F3870"/>
    <w:rsid w:val="000F3A04"/>
    <w:rsid w:val="000F41BA"/>
    <w:rsid w:val="000F44C4"/>
    <w:rsid w:val="000F4570"/>
    <w:rsid w:val="000F4797"/>
    <w:rsid w:val="000F4AC0"/>
    <w:rsid w:val="000F4CD5"/>
    <w:rsid w:val="000F50A0"/>
    <w:rsid w:val="000F51C0"/>
    <w:rsid w:val="000F5337"/>
    <w:rsid w:val="000F5905"/>
    <w:rsid w:val="000F5AA3"/>
    <w:rsid w:val="000F619F"/>
    <w:rsid w:val="000F61BB"/>
    <w:rsid w:val="000F6246"/>
    <w:rsid w:val="000F64A6"/>
    <w:rsid w:val="000F65AB"/>
    <w:rsid w:val="000F66D6"/>
    <w:rsid w:val="000F687E"/>
    <w:rsid w:val="000F697F"/>
    <w:rsid w:val="000F7614"/>
    <w:rsid w:val="000F7854"/>
    <w:rsid w:val="000F798D"/>
    <w:rsid w:val="000F7A30"/>
    <w:rsid w:val="000F7A4D"/>
    <w:rsid w:val="000F7C4F"/>
    <w:rsid w:val="00100085"/>
    <w:rsid w:val="001000B8"/>
    <w:rsid w:val="00100428"/>
    <w:rsid w:val="00100525"/>
    <w:rsid w:val="00100892"/>
    <w:rsid w:val="00100C8E"/>
    <w:rsid w:val="00100E3C"/>
    <w:rsid w:val="001012FA"/>
    <w:rsid w:val="00101853"/>
    <w:rsid w:val="00101892"/>
    <w:rsid w:val="00101CC6"/>
    <w:rsid w:val="00101CD5"/>
    <w:rsid w:val="00102C7B"/>
    <w:rsid w:val="00102E68"/>
    <w:rsid w:val="001031D4"/>
    <w:rsid w:val="00103349"/>
    <w:rsid w:val="001034C2"/>
    <w:rsid w:val="0010352A"/>
    <w:rsid w:val="0010352D"/>
    <w:rsid w:val="00103638"/>
    <w:rsid w:val="0010371F"/>
    <w:rsid w:val="00103A80"/>
    <w:rsid w:val="00103ADB"/>
    <w:rsid w:val="00103D69"/>
    <w:rsid w:val="00104032"/>
    <w:rsid w:val="0010407B"/>
    <w:rsid w:val="001040CB"/>
    <w:rsid w:val="001041A8"/>
    <w:rsid w:val="00104703"/>
    <w:rsid w:val="001047E2"/>
    <w:rsid w:val="00104C62"/>
    <w:rsid w:val="00104E21"/>
    <w:rsid w:val="00104EE0"/>
    <w:rsid w:val="0010500F"/>
    <w:rsid w:val="0010505A"/>
    <w:rsid w:val="00105309"/>
    <w:rsid w:val="00105852"/>
    <w:rsid w:val="00105C53"/>
    <w:rsid w:val="0010617B"/>
    <w:rsid w:val="001061A6"/>
    <w:rsid w:val="00106484"/>
    <w:rsid w:val="00106495"/>
    <w:rsid w:val="00106979"/>
    <w:rsid w:val="001069CA"/>
    <w:rsid w:val="00106F94"/>
    <w:rsid w:val="001072FA"/>
    <w:rsid w:val="00107460"/>
    <w:rsid w:val="001076CB"/>
    <w:rsid w:val="001079D8"/>
    <w:rsid w:val="00107E41"/>
    <w:rsid w:val="0011026F"/>
    <w:rsid w:val="00110401"/>
    <w:rsid w:val="00110C44"/>
    <w:rsid w:val="00110CC3"/>
    <w:rsid w:val="00110E1E"/>
    <w:rsid w:val="00110E7D"/>
    <w:rsid w:val="00111153"/>
    <w:rsid w:val="001113C5"/>
    <w:rsid w:val="001113F5"/>
    <w:rsid w:val="00111635"/>
    <w:rsid w:val="001118D0"/>
    <w:rsid w:val="00111943"/>
    <w:rsid w:val="00111B41"/>
    <w:rsid w:val="00111C2D"/>
    <w:rsid w:val="00112109"/>
    <w:rsid w:val="00112275"/>
    <w:rsid w:val="001123CB"/>
    <w:rsid w:val="00112570"/>
    <w:rsid w:val="001129FB"/>
    <w:rsid w:val="00112B20"/>
    <w:rsid w:val="00112DEC"/>
    <w:rsid w:val="00112E28"/>
    <w:rsid w:val="00112F41"/>
    <w:rsid w:val="00112F84"/>
    <w:rsid w:val="001130AF"/>
    <w:rsid w:val="001133D0"/>
    <w:rsid w:val="00113670"/>
    <w:rsid w:val="00113CA7"/>
    <w:rsid w:val="00113CF2"/>
    <w:rsid w:val="00113F08"/>
    <w:rsid w:val="00113FC9"/>
    <w:rsid w:val="001140CF"/>
    <w:rsid w:val="0011413D"/>
    <w:rsid w:val="00114561"/>
    <w:rsid w:val="00114E1A"/>
    <w:rsid w:val="0011503A"/>
    <w:rsid w:val="001150BC"/>
    <w:rsid w:val="00115646"/>
    <w:rsid w:val="00115AD9"/>
    <w:rsid w:val="00115DC0"/>
    <w:rsid w:val="001160B8"/>
    <w:rsid w:val="0011618A"/>
    <w:rsid w:val="0011628D"/>
    <w:rsid w:val="00116385"/>
    <w:rsid w:val="001166BD"/>
    <w:rsid w:val="00116735"/>
    <w:rsid w:val="00116EBA"/>
    <w:rsid w:val="00116EEE"/>
    <w:rsid w:val="00117005"/>
    <w:rsid w:val="00117333"/>
    <w:rsid w:val="001174D7"/>
    <w:rsid w:val="00117632"/>
    <w:rsid w:val="00117859"/>
    <w:rsid w:val="00117956"/>
    <w:rsid w:val="00117A75"/>
    <w:rsid w:val="00117C13"/>
    <w:rsid w:val="00117EAC"/>
    <w:rsid w:val="00117F42"/>
    <w:rsid w:val="00117F6D"/>
    <w:rsid w:val="00117F84"/>
    <w:rsid w:val="0012009F"/>
    <w:rsid w:val="00120133"/>
    <w:rsid w:val="00120330"/>
    <w:rsid w:val="00120B8B"/>
    <w:rsid w:val="00120CF8"/>
    <w:rsid w:val="00121062"/>
    <w:rsid w:val="001214E6"/>
    <w:rsid w:val="00121594"/>
    <w:rsid w:val="001216C3"/>
    <w:rsid w:val="00121D32"/>
    <w:rsid w:val="00121F21"/>
    <w:rsid w:val="0012212F"/>
    <w:rsid w:val="001222FA"/>
    <w:rsid w:val="00122CD1"/>
    <w:rsid w:val="00122E66"/>
    <w:rsid w:val="00122FEE"/>
    <w:rsid w:val="00123640"/>
    <w:rsid w:val="001236C5"/>
    <w:rsid w:val="001238EA"/>
    <w:rsid w:val="001238F3"/>
    <w:rsid w:val="00123B83"/>
    <w:rsid w:val="00123BCA"/>
    <w:rsid w:val="00123DB8"/>
    <w:rsid w:val="0012423C"/>
    <w:rsid w:val="001247FB"/>
    <w:rsid w:val="0012481F"/>
    <w:rsid w:val="00124950"/>
    <w:rsid w:val="0012499A"/>
    <w:rsid w:val="00125039"/>
    <w:rsid w:val="00125449"/>
    <w:rsid w:val="001255E2"/>
    <w:rsid w:val="0012587D"/>
    <w:rsid w:val="001258B1"/>
    <w:rsid w:val="00125C15"/>
    <w:rsid w:val="00125FBB"/>
    <w:rsid w:val="001260FC"/>
    <w:rsid w:val="001265AE"/>
    <w:rsid w:val="001265CE"/>
    <w:rsid w:val="001267C1"/>
    <w:rsid w:val="00126C83"/>
    <w:rsid w:val="0013022E"/>
    <w:rsid w:val="001303C4"/>
    <w:rsid w:val="00130649"/>
    <w:rsid w:val="00130D99"/>
    <w:rsid w:val="00130E2D"/>
    <w:rsid w:val="0013101B"/>
    <w:rsid w:val="0013107C"/>
    <w:rsid w:val="001312D2"/>
    <w:rsid w:val="00131425"/>
    <w:rsid w:val="001314F1"/>
    <w:rsid w:val="001318A5"/>
    <w:rsid w:val="00131BF3"/>
    <w:rsid w:val="00131E19"/>
    <w:rsid w:val="00131E29"/>
    <w:rsid w:val="00131F56"/>
    <w:rsid w:val="001321B5"/>
    <w:rsid w:val="0013230E"/>
    <w:rsid w:val="001323E2"/>
    <w:rsid w:val="00132699"/>
    <w:rsid w:val="00132B6D"/>
    <w:rsid w:val="00132BF7"/>
    <w:rsid w:val="00132C4C"/>
    <w:rsid w:val="00132E98"/>
    <w:rsid w:val="00132EB4"/>
    <w:rsid w:val="00133009"/>
    <w:rsid w:val="001330A5"/>
    <w:rsid w:val="0013315E"/>
    <w:rsid w:val="00133190"/>
    <w:rsid w:val="001332B3"/>
    <w:rsid w:val="0013388E"/>
    <w:rsid w:val="00133BB9"/>
    <w:rsid w:val="001340C2"/>
    <w:rsid w:val="001344EC"/>
    <w:rsid w:val="001347B9"/>
    <w:rsid w:val="00134848"/>
    <w:rsid w:val="00134BB7"/>
    <w:rsid w:val="00134C47"/>
    <w:rsid w:val="00134D6D"/>
    <w:rsid w:val="00135066"/>
    <w:rsid w:val="001353A3"/>
    <w:rsid w:val="001354A1"/>
    <w:rsid w:val="00135518"/>
    <w:rsid w:val="001355F2"/>
    <w:rsid w:val="00135670"/>
    <w:rsid w:val="0013569E"/>
    <w:rsid w:val="00135718"/>
    <w:rsid w:val="00135BE0"/>
    <w:rsid w:val="00135C27"/>
    <w:rsid w:val="00135DE7"/>
    <w:rsid w:val="00135FA7"/>
    <w:rsid w:val="0013616B"/>
    <w:rsid w:val="00136592"/>
    <w:rsid w:val="001367F5"/>
    <w:rsid w:val="00136949"/>
    <w:rsid w:val="001369A0"/>
    <w:rsid w:val="00136D1E"/>
    <w:rsid w:val="00136F6B"/>
    <w:rsid w:val="0013712A"/>
    <w:rsid w:val="00137793"/>
    <w:rsid w:val="00137B04"/>
    <w:rsid w:val="00137EED"/>
    <w:rsid w:val="001400FF"/>
    <w:rsid w:val="00140178"/>
    <w:rsid w:val="00140690"/>
    <w:rsid w:val="001407D0"/>
    <w:rsid w:val="00140CA3"/>
    <w:rsid w:val="00140CCC"/>
    <w:rsid w:val="00140D67"/>
    <w:rsid w:val="00141335"/>
    <w:rsid w:val="00141393"/>
    <w:rsid w:val="001413F1"/>
    <w:rsid w:val="001415D1"/>
    <w:rsid w:val="00141AB5"/>
    <w:rsid w:val="00141D05"/>
    <w:rsid w:val="00142049"/>
    <w:rsid w:val="001425B0"/>
    <w:rsid w:val="001426FF"/>
    <w:rsid w:val="00143110"/>
    <w:rsid w:val="00143294"/>
    <w:rsid w:val="0014366B"/>
    <w:rsid w:val="00143D68"/>
    <w:rsid w:val="00143DE7"/>
    <w:rsid w:val="001442D3"/>
    <w:rsid w:val="00144308"/>
    <w:rsid w:val="001444F3"/>
    <w:rsid w:val="0014450E"/>
    <w:rsid w:val="0014457D"/>
    <w:rsid w:val="001445B9"/>
    <w:rsid w:val="0014480C"/>
    <w:rsid w:val="00144A86"/>
    <w:rsid w:val="00144B3C"/>
    <w:rsid w:val="00144C76"/>
    <w:rsid w:val="00144E58"/>
    <w:rsid w:val="00145091"/>
    <w:rsid w:val="001451C4"/>
    <w:rsid w:val="00145323"/>
    <w:rsid w:val="0014548F"/>
    <w:rsid w:val="00145626"/>
    <w:rsid w:val="001456B0"/>
    <w:rsid w:val="00145751"/>
    <w:rsid w:val="00145D55"/>
    <w:rsid w:val="00145EC2"/>
    <w:rsid w:val="00146082"/>
    <w:rsid w:val="001461C7"/>
    <w:rsid w:val="001462E5"/>
    <w:rsid w:val="001463C7"/>
    <w:rsid w:val="001464B4"/>
    <w:rsid w:val="00146602"/>
    <w:rsid w:val="001468A0"/>
    <w:rsid w:val="001469C8"/>
    <w:rsid w:val="00146C24"/>
    <w:rsid w:val="00146D02"/>
    <w:rsid w:val="00146EE9"/>
    <w:rsid w:val="00146F28"/>
    <w:rsid w:val="00146F30"/>
    <w:rsid w:val="001470E2"/>
    <w:rsid w:val="00147217"/>
    <w:rsid w:val="00147421"/>
    <w:rsid w:val="00147913"/>
    <w:rsid w:val="00147C6F"/>
    <w:rsid w:val="00147F77"/>
    <w:rsid w:val="00150448"/>
    <w:rsid w:val="00150621"/>
    <w:rsid w:val="001506EE"/>
    <w:rsid w:val="001506F9"/>
    <w:rsid w:val="00150AC6"/>
    <w:rsid w:val="00150D78"/>
    <w:rsid w:val="001514D4"/>
    <w:rsid w:val="00151A1B"/>
    <w:rsid w:val="00151F36"/>
    <w:rsid w:val="00151F5E"/>
    <w:rsid w:val="00151F90"/>
    <w:rsid w:val="00151FF2"/>
    <w:rsid w:val="00151FF8"/>
    <w:rsid w:val="00152055"/>
    <w:rsid w:val="00152D1B"/>
    <w:rsid w:val="00153154"/>
    <w:rsid w:val="00153278"/>
    <w:rsid w:val="001534E0"/>
    <w:rsid w:val="00153757"/>
    <w:rsid w:val="00153778"/>
    <w:rsid w:val="001537BF"/>
    <w:rsid w:val="0015380E"/>
    <w:rsid w:val="001542D0"/>
    <w:rsid w:val="001543BF"/>
    <w:rsid w:val="00154417"/>
    <w:rsid w:val="001545E8"/>
    <w:rsid w:val="00154730"/>
    <w:rsid w:val="0015473B"/>
    <w:rsid w:val="001547DA"/>
    <w:rsid w:val="00154F29"/>
    <w:rsid w:val="00154F53"/>
    <w:rsid w:val="00155116"/>
    <w:rsid w:val="001565E4"/>
    <w:rsid w:val="001567AB"/>
    <w:rsid w:val="00156D3B"/>
    <w:rsid w:val="00156E6B"/>
    <w:rsid w:val="00157364"/>
    <w:rsid w:val="00157535"/>
    <w:rsid w:val="001578E1"/>
    <w:rsid w:val="00157DCD"/>
    <w:rsid w:val="00160367"/>
    <w:rsid w:val="001603ED"/>
    <w:rsid w:val="001604E1"/>
    <w:rsid w:val="00160B8E"/>
    <w:rsid w:val="00160C00"/>
    <w:rsid w:val="00160CAC"/>
    <w:rsid w:val="00160F1F"/>
    <w:rsid w:val="00161354"/>
    <w:rsid w:val="00161468"/>
    <w:rsid w:val="00161595"/>
    <w:rsid w:val="0016160C"/>
    <w:rsid w:val="001617E7"/>
    <w:rsid w:val="00162710"/>
    <w:rsid w:val="001628C8"/>
    <w:rsid w:val="00162971"/>
    <w:rsid w:val="001629D5"/>
    <w:rsid w:val="00162C35"/>
    <w:rsid w:val="0016313C"/>
    <w:rsid w:val="00163483"/>
    <w:rsid w:val="00163860"/>
    <w:rsid w:val="00163BF1"/>
    <w:rsid w:val="00164192"/>
    <w:rsid w:val="0016494D"/>
    <w:rsid w:val="001649FC"/>
    <w:rsid w:val="00164A1D"/>
    <w:rsid w:val="00164A6F"/>
    <w:rsid w:val="00164B61"/>
    <w:rsid w:val="0016514E"/>
    <w:rsid w:val="001655FB"/>
    <w:rsid w:val="00165697"/>
    <w:rsid w:val="0016574C"/>
    <w:rsid w:val="00165947"/>
    <w:rsid w:val="00165EB3"/>
    <w:rsid w:val="0016604B"/>
    <w:rsid w:val="00166359"/>
    <w:rsid w:val="001665A6"/>
    <w:rsid w:val="0016680E"/>
    <w:rsid w:val="00166822"/>
    <w:rsid w:val="001669C7"/>
    <w:rsid w:val="00166C18"/>
    <w:rsid w:val="00166D44"/>
    <w:rsid w:val="0016728E"/>
    <w:rsid w:val="00167574"/>
    <w:rsid w:val="001677A9"/>
    <w:rsid w:val="00167BFB"/>
    <w:rsid w:val="00167C28"/>
    <w:rsid w:val="0017001E"/>
    <w:rsid w:val="001700D8"/>
    <w:rsid w:val="00170482"/>
    <w:rsid w:val="00170794"/>
    <w:rsid w:val="00170853"/>
    <w:rsid w:val="00170859"/>
    <w:rsid w:val="00170B25"/>
    <w:rsid w:val="00170D15"/>
    <w:rsid w:val="00170D71"/>
    <w:rsid w:val="00170E56"/>
    <w:rsid w:val="001711CB"/>
    <w:rsid w:val="001714CB"/>
    <w:rsid w:val="001714E9"/>
    <w:rsid w:val="0017156C"/>
    <w:rsid w:val="00171905"/>
    <w:rsid w:val="00171C4C"/>
    <w:rsid w:val="0017218C"/>
    <w:rsid w:val="001723E0"/>
    <w:rsid w:val="00172815"/>
    <w:rsid w:val="00172840"/>
    <w:rsid w:val="00172B4D"/>
    <w:rsid w:val="00172CD9"/>
    <w:rsid w:val="00172F84"/>
    <w:rsid w:val="00173072"/>
    <w:rsid w:val="001733E2"/>
    <w:rsid w:val="0017452D"/>
    <w:rsid w:val="00174703"/>
    <w:rsid w:val="00174722"/>
    <w:rsid w:val="00174750"/>
    <w:rsid w:val="00174E36"/>
    <w:rsid w:val="00174E58"/>
    <w:rsid w:val="00174FDD"/>
    <w:rsid w:val="001750AA"/>
    <w:rsid w:val="001757F6"/>
    <w:rsid w:val="0017581C"/>
    <w:rsid w:val="00175EE8"/>
    <w:rsid w:val="0017647F"/>
    <w:rsid w:val="001765CE"/>
    <w:rsid w:val="00176647"/>
    <w:rsid w:val="00176680"/>
    <w:rsid w:val="00176838"/>
    <w:rsid w:val="00176AB0"/>
    <w:rsid w:val="00176DF0"/>
    <w:rsid w:val="00176EB4"/>
    <w:rsid w:val="00176FEC"/>
    <w:rsid w:val="001776C2"/>
    <w:rsid w:val="00177861"/>
    <w:rsid w:val="00177906"/>
    <w:rsid w:val="0017795C"/>
    <w:rsid w:val="00177B55"/>
    <w:rsid w:val="00177B5B"/>
    <w:rsid w:val="00177DDA"/>
    <w:rsid w:val="00177DE3"/>
    <w:rsid w:val="00180034"/>
    <w:rsid w:val="00180132"/>
    <w:rsid w:val="00180157"/>
    <w:rsid w:val="00180322"/>
    <w:rsid w:val="00180560"/>
    <w:rsid w:val="00180691"/>
    <w:rsid w:val="00180740"/>
    <w:rsid w:val="00180877"/>
    <w:rsid w:val="00180A63"/>
    <w:rsid w:val="00180AAE"/>
    <w:rsid w:val="00180AE1"/>
    <w:rsid w:val="00180C8D"/>
    <w:rsid w:val="00181169"/>
    <w:rsid w:val="0018132C"/>
    <w:rsid w:val="00181432"/>
    <w:rsid w:val="00181814"/>
    <w:rsid w:val="00181ACE"/>
    <w:rsid w:val="00181B48"/>
    <w:rsid w:val="00181BFA"/>
    <w:rsid w:val="00181F9D"/>
    <w:rsid w:val="00181FB2"/>
    <w:rsid w:val="0018204D"/>
    <w:rsid w:val="0018226E"/>
    <w:rsid w:val="0018230B"/>
    <w:rsid w:val="001823C5"/>
    <w:rsid w:val="00182740"/>
    <w:rsid w:val="00182813"/>
    <w:rsid w:val="00182867"/>
    <w:rsid w:val="00182C50"/>
    <w:rsid w:val="00182F4E"/>
    <w:rsid w:val="00183205"/>
    <w:rsid w:val="00183538"/>
    <w:rsid w:val="00183610"/>
    <w:rsid w:val="00183818"/>
    <w:rsid w:val="0018383F"/>
    <w:rsid w:val="001839BB"/>
    <w:rsid w:val="00183DBD"/>
    <w:rsid w:val="00183F58"/>
    <w:rsid w:val="0018401A"/>
    <w:rsid w:val="0018459A"/>
    <w:rsid w:val="0018466A"/>
    <w:rsid w:val="00184B57"/>
    <w:rsid w:val="001850AA"/>
    <w:rsid w:val="001851F8"/>
    <w:rsid w:val="00185214"/>
    <w:rsid w:val="0018533D"/>
    <w:rsid w:val="0018548A"/>
    <w:rsid w:val="001859C5"/>
    <w:rsid w:val="00185F32"/>
    <w:rsid w:val="00185F78"/>
    <w:rsid w:val="00186339"/>
    <w:rsid w:val="00186579"/>
    <w:rsid w:val="00186675"/>
    <w:rsid w:val="001866FE"/>
    <w:rsid w:val="00186823"/>
    <w:rsid w:val="00186B04"/>
    <w:rsid w:val="00186BCD"/>
    <w:rsid w:val="00186EDF"/>
    <w:rsid w:val="0018713A"/>
    <w:rsid w:val="0018719A"/>
    <w:rsid w:val="001872B0"/>
    <w:rsid w:val="0018758D"/>
    <w:rsid w:val="001875EC"/>
    <w:rsid w:val="0018790B"/>
    <w:rsid w:val="00187910"/>
    <w:rsid w:val="00187D0F"/>
    <w:rsid w:val="00187F90"/>
    <w:rsid w:val="001900F2"/>
    <w:rsid w:val="00190335"/>
    <w:rsid w:val="00190711"/>
    <w:rsid w:val="0019083A"/>
    <w:rsid w:val="0019113C"/>
    <w:rsid w:val="001918AB"/>
    <w:rsid w:val="00191942"/>
    <w:rsid w:val="00191958"/>
    <w:rsid w:val="00191977"/>
    <w:rsid w:val="00191E42"/>
    <w:rsid w:val="00191E7F"/>
    <w:rsid w:val="00191F53"/>
    <w:rsid w:val="001924D4"/>
    <w:rsid w:val="00192550"/>
    <w:rsid w:val="001928C1"/>
    <w:rsid w:val="00192CC6"/>
    <w:rsid w:val="00192D27"/>
    <w:rsid w:val="001931F4"/>
    <w:rsid w:val="00193289"/>
    <w:rsid w:val="0019336D"/>
    <w:rsid w:val="001933C2"/>
    <w:rsid w:val="00193736"/>
    <w:rsid w:val="00193770"/>
    <w:rsid w:val="0019392C"/>
    <w:rsid w:val="001941AE"/>
    <w:rsid w:val="001942A3"/>
    <w:rsid w:val="001947E2"/>
    <w:rsid w:val="00194891"/>
    <w:rsid w:val="001948CB"/>
    <w:rsid w:val="00194ECD"/>
    <w:rsid w:val="00194F8F"/>
    <w:rsid w:val="00195258"/>
    <w:rsid w:val="0019531E"/>
    <w:rsid w:val="001953CB"/>
    <w:rsid w:val="00195514"/>
    <w:rsid w:val="00195539"/>
    <w:rsid w:val="001957AD"/>
    <w:rsid w:val="00195914"/>
    <w:rsid w:val="00195993"/>
    <w:rsid w:val="00195A5E"/>
    <w:rsid w:val="00195BC4"/>
    <w:rsid w:val="00195DCA"/>
    <w:rsid w:val="001960B7"/>
    <w:rsid w:val="001960EB"/>
    <w:rsid w:val="00196163"/>
    <w:rsid w:val="0019665E"/>
    <w:rsid w:val="001966E3"/>
    <w:rsid w:val="00196C50"/>
    <w:rsid w:val="00196E1A"/>
    <w:rsid w:val="00196E2F"/>
    <w:rsid w:val="00196F39"/>
    <w:rsid w:val="00196F8F"/>
    <w:rsid w:val="0019721F"/>
    <w:rsid w:val="001972BE"/>
    <w:rsid w:val="0019744C"/>
    <w:rsid w:val="001979E4"/>
    <w:rsid w:val="00197CAE"/>
    <w:rsid w:val="00197CFB"/>
    <w:rsid w:val="00197D4A"/>
    <w:rsid w:val="00197DE6"/>
    <w:rsid w:val="001A0064"/>
    <w:rsid w:val="001A048E"/>
    <w:rsid w:val="001A07AC"/>
    <w:rsid w:val="001A0810"/>
    <w:rsid w:val="001A0B15"/>
    <w:rsid w:val="001A0B98"/>
    <w:rsid w:val="001A0CC1"/>
    <w:rsid w:val="001A1496"/>
    <w:rsid w:val="001A1513"/>
    <w:rsid w:val="001A1709"/>
    <w:rsid w:val="001A1801"/>
    <w:rsid w:val="001A1BBE"/>
    <w:rsid w:val="001A1C98"/>
    <w:rsid w:val="001A2019"/>
    <w:rsid w:val="001A20A5"/>
    <w:rsid w:val="001A242A"/>
    <w:rsid w:val="001A25F2"/>
    <w:rsid w:val="001A2984"/>
    <w:rsid w:val="001A2B22"/>
    <w:rsid w:val="001A2BD9"/>
    <w:rsid w:val="001A2EB4"/>
    <w:rsid w:val="001A2EC3"/>
    <w:rsid w:val="001A2F81"/>
    <w:rsid w:val="001A3479"/>
    <w:rsid w:val="001A3A36"/>
    <w:rsid w:val="001A425A"/>
    <w:rsid w:val="001A4495"/>
    <w:rsid w:val="001A44AC"/>
    <w:rsid w:val="001A4645"/>
    <w:rsid w:val="001A477D"/>
    <w:rsid w:val="001A4927"/>
    <w:rsid w:val="001A4BE8"/>
    <w:rsid w:val="001A4DD6"/>
    <w:rsid w:val="001A4DF6"/>
    <w:rsid w:val="001A516A"/>
    <w:rsid w:val="001A5226"/>
    <w:rsid w:val="001A526D"/>
    <w:rsid w:val="001A547E"/>
    <w:rsid w:val="001A5B1C"/>
    <w:rsid w:val="001A5C69"/>
    <w:rsid w:val="001A61E2"/>
    <w:rsid w:val="001A636D"/>
    <w:rsid w:val="001A63B1"/>
    <w:rsid w:val="001A6B9B"/>
    <w:rsid w:val="001A72B6"/>
    <w:rsid w:val="001A7836"/>
    <w:rsid w:val="001A7912"/>
    <w:rsid w:val="001A7A4A"/>
    <w:rsid w:val="001A7C62"/>
    <w:rsid w:val="001B050A"/>
    <w:rsid w:val="001B0A84"/>
    <w:rsid w:val="001B0F7A"/>
    <w:rsid w:val="001B1087"/>
    <w:rsid w:val="001B13EB"/>
    <w:rsid w:val="001B140B"/>
    <w:rsid w:val="001B1452"/>
    <w:rsid w:val="001B16BF"/>
    <w:rsid w:val="001B16DF"/>
    <w:rsid w:val="001B19D2"/>
    <w:rsid w:val="001B1A20"/>
    <w:rsid w:val="001B1B5C"/>
    <w:rsid w:val="001B1BF4"/>
    <w:rsid w:val="001B1D8E"/>
    <w:rsid w:val="001B1DD3"/>
    <w:rsid w:val="001B1E28"/>
    <w:rsid w:val="001B203A"/>
    <w:rsid w:val="001B235C"/>
    <w:rsid w:val="001B2844"/>
    <w:rsid w:val="001B2869"/>
    <w:rsid w:val="001B28DF"/>
    <w:rsid w:val="001B29DA"/>
    <w:rsid w:val="001B2C55"/>
    <w:rsid w:val="001B30D9"/>
    <w:rsid w:val="001B3203"/>
    <w:rsid w:val="001B348D"/>
    <w:rsid w:val="001B36A5"/>
    <w:rsid w:val="001B3880"/>
    <w:rsid w:val="001B38E2"/>
    <w:rsid w:val="001B3B10"/>
    <w:rsid w:val="001B3DA3"/>
    <w:rsid w:val="001B3F5D"/>
    <w:rsid w:val="001B4285"/>
    <w:rsid w:val="001B4323"/>
    <w:rsid w:val="001B4380"/>
    <w:rsid w:val="001B4AB6"/>
    <w:rsid w:val="001B4BC4"/>
    <w:rsid w:val="001B4D70"/>
    <w:rsid w:val="001B4E81"/>
    <w:rsid w:val="001B4F43"/>
    <w:rsid w:val="001B525E"/>
    <w:rsid w:val="001B53EE"/>
    <w:rsid w:val="001B5471"/>
    <w:rsid w:val="001B5F2B"/>
    <w:rsid w:val="001B60D2"/>
    <w:rsid w:val="001B65E3"/>
    <w:rsid w:val="001B6606"/>
    <w:rsid w:val="001B6656"/>
    <w:rsid w:val="001B6695"/>
    <w:rsid w:val="001B67C6"/>
    <w:rsid w:val="001B67E5"/>
    <w:rsid w:val="001B6A61"/>
    <w:rsid w:val="001B6B94"/>
    <w:rsid w:val="001B6E64"/>
    <w:rsid w:val="001B6F81"/>
    <w:rsid w:val="001B73F7"/>
    <w:rsid w:val="001B75F7"/>
    <w:rsid w:val="001B7642"/>
    <w:rsid w:val="001B76ED"/>
    <w:rsid w:val="001B797A"/>
    <w:rsid w:val="001B7B3F"/>
    <w:rsid w:val="001B7E35"/>
    <w:rsid w:val="001B7E8E"/>
    <w:rsid w:val="001B7F2B"/>
    <w:rsid w:val="001C0016"/>
    <w:rsid w:val="001C00F3"/>
    <w:rsid w:val="001C0252"/>
    <w:rsid w:val="001C03FF"/>
    <w:rsid w:val="001C04E2"/>
    <w:rsid w:val="001C0705"/>
    <w:rsid w:val="001C09E0"/>
    <w:rsid w:val="001C0F53"/>
    <w:rsid w:val="001C15F6"/>
    <w:rsid w:val="001C16BB"/>
    <w:rsid w:val="001C1F93"/>
    <w:rsid w:val="001C22A0"/>
    <w:rsid w:val="001C2321"/>
    <w:rsid w:val="001C233B"/>
    <w:rsid w:val="001C2355"/>
    <w:rsid w:val="001C2409"/>
    <w:rsid w:val="001C2642"/>
    <w:rsid w:val="001C2AAB"/>
    <w:rsid w:val="001C2BAC"/>
    <w:rsid w:val="001C2FC6"/>
    <w:rsid w:val="001C3055"/>
    <w:rsid w:val="001C3088"/>
    <w:rsid w:val="001C30C0"/>
    <w:rsid w:val="001C3512"/>
    <w:rsid w:val="001C3746"/>
    <w:rsid w:val="001C3BC0"/>
    <w:rsid w:val="001C3DEE"/>
    <w:rsid w:val="001C3EC0"/>
    <w:rsid w:val="001C4008"/>
    <w:rsid w:val="001C4023"/>
    <w:rsid w:val="001C409F"/>
    <w:rsid w:val="001C40A8"/>
    <w:rsid w:val="001C4182"/>
    <w:rsid w:val="001C493F"/>
    <w:rsid w:val="001C49F2"/>
    <w:rsid w:val="001C5017"/>
    <w:rsid w:val="001C56F5"/>
    <w:rsid w:val="001C5BC4"/>
    <w:rsid w:val="001C5DC7"/>
    <w:rsid w:val="001C6682"/>
    <w:rsid w:val="001C6751"/>
    <w:rsid w:val="001C7129"/>
    <w:rsid w:val="001C7164"/>
    <w:rsid w:val="001C759A"/>
    <w:rsid w:val="001C75E3"/>
    <w:rsid w:val="001C77E5"/>
    <w:rsid w:val="001C7A82"/>
    <w:rsid w:val="001C7CBD"/>
    <w:rsid w:val="001D033D"/>
    <w:rsid w:val="001D03A7"/>
    <w:rsid w:val="001D0693"/>
    <w:rsid w:val="001D06D7"/>
    <w:rsid w:val="001D09A5"/>
    <w:rsid w:val="001D09C8"/>
    <w:rsid w:val="001D0A76"/>
    <w:rsid w:val="001D0C18"/>
    <w:rsid w:val="001D0E25"/>
    <w:rsid w:val="001D0FFB"/>
    <w:rsid w:val="001D1687"/>
    <w:rsid w:val="001D1751"/>
    <w:rsid w:val="001D1C16"/>
    <w:rsid w:val="001D1C76"/>
    <w:rsid w:val="001D1F9C"/>
    <w:rsid w:val="001D1FF9"/>
    <w:rsid w:val="001D2708"/>
    <w:rsid w:val="001D27D3"/>
    <w:rsid w:val="001D2994"/>
    <w:rsid w:val="001D2AB5"/>
    <w:rsid w:val="001D2D20"/>
    <w:rsid w:val="001D301E"/>
    <w:rsid w:val="001D3309"/>
    <w:rsid w:val="001D35F7"/>
    <w:rsid w:val="001D3638"/>
    <w:rsid w:val="001D3A4A"/>
    <w:rsid w:val="001D3AA9"/>
    <w:rsid w:val="001D3D36"/>
    <w:rsid w:val="001D44ED"/>
    <w:rsid w:val="001D45CD"/>
    <w:rsid w:val="001D49A5"/>
    <w:rsid w:val="001D4A63"/>
    <w:rsid w:val="001D4BD3"/>
    <w:rsid w:val="001D4C34"/>
    <w:rsid w:val="001D4D3E"/>
    <w:rsid w:val="001D500E"/>
    <w:rsid w:val="001D5056"/>
    <w:rsid w:val="001D53DD"/>
    <w:rsid w:val="001D54C7"/>
    <w:rsid w:val="001D5566"/>
    <w:rsid w:val="001D561D"/>
    <w:rsid w:val="001D580A"/>
    <w:rsid w:val="001D5AEA"/>
    <w:rsid w:val="001D5C26"/>
    <w:rsid w:val="001D5C4A"/>
    <w:rsid w:val="001D5D57"/>
    <w:rsid w:val="001D5E2E"/>
    <w:rsid w:val="001D6051"/>
    <w:rsid w:val="001D62E4"/>
    <w:rsid w:val="001D659D"/>
    <w:rsid w:val="001D6C10"/>
    <w:rsid w:val="001D6DBA"/>
    <w:rsid w:val="001D6F19"/>
    <w:rsid w:val="001D71BF"/>
    <w:rsid w:val="001D71F2"/>
    <w:rsid w:val="001D72DA"/>
    <w:rsid w:val="001D7399"/>
    <w:rsid w:val="001D73D9"/>
    <w:rsid w:val="001D7476"/>
    <w:rsid w:val="001D7482"/>
    <w:rsid w:val="001D756F"/>
    <w:rsid w:val="001D759D"/>
    <w:rsid w:val="001D75A5"/>
    <w:rsid w:val="001D7846"/>
    <w:rsid w:val="001D79E5"/>
    <w:rsid w:val="001D7A86"/>
    <w:rsid w:val="001D7BA7"/>
    <w:rsid w:val="001D7F26"/>
    <w:rsid w:val="001E09A8"/>
    <w:rsid w:val="001E0C2B"/>
    <w:rsid w:val="001E0D02"/>
    <w:rsid w:val="001E1457"/>
    <w:rsid w:val="001E1662"/>
    <w:rsid w:val="001E18D0"/>
    <w:rsid w:val="001E1B49"/>
    <w:rsid w:val="001E1C65"/>
    <w:rsid w:val="001E1C84"/>
    <w:rsid w:val="001E1D81"/>
    <w:rsid w:val="001E1E2A"/>
    <w:rsid w:val="001E1ECE"/>
    <w:rsid w:val="001E21F2"/>
    <w:rsid w:val="001E2482"/>
    <w:rsid w:val="001E24E1"/>
    <w:rsid w:val="001E258D"/>
    <w:rsid w:val="001E260F"/>
    <w:rsid w:val="001E29D5"/>
    <w:rsid w:val="001E2AEB"/>
    <w:rsid w:val="001E2F65"/>
    <w:rsid w:val="001E2FC9"/>
    <w:rsid w:val="001E2FD6"/>
    <w:rsid w:val="001E3625"/>
    <w:rsid w:val="001E386B"/>
    <w:rsid w:val="001E3A76"/>
    <w:rsid w:val="001E3B25"/>
    <w:rsid w:val="001E4186"/>
    <w:rsid w:val="001E4524"/>
    <w:rsid w:val="001E4BF7"/>
    <w:rsid w:val="001E4E12"/>
    <w:rsid w:val="001E4EAC"/>
    <w:rsid w:val="001E5030"/>
    <w:rsid w:val="001E5212"/>
    <w:rsid w:val="001E56F2"/>
    <w:rsid w:val="001E57F7"/>
    <w:rsid w:val="001E5A40"/>
    <w:rsid w:val="001E5A58"/>
    <w:rsid w:val="001E5BB8"/>
    <w:rsid w:val="001E5CB7"/>
    <w:rsid w:val="001E5FEB"/>
    <w:rsid w:val="001E6449"/>
    <w:rsid w:val="001E6D08"/>
    <w:rsid w:val="001E6E38"/>
    <w:rsid w:val="001E715B"/>
    <w:rsid w:val="001E722B"/>
    <w:rsid w:val="001E74E7"/>
    <w:rsid w:val="001E771B"/>
    <w:rsid w:val="001E77DC"/>
    <w:rsid w:val="001E7917"/>
    <w:rsid w:val="001E795A"/>
    <w:rsid w:val="001E7B34"/>
    <w:rsid w:val="001E7E8E"/>
    <w:rsid w:val="001F04C9"/>
    <w:rsid w:val="001F06EA"/>
    <w:rsid w:val="001F0724"/>
    <w:rsid w:val="001F0E15"/>
    <w:rsid w:val="001F0EBE"/>
    <w:rsid w:val="001F0F09"/>
    <w:rsid w:val="001F10C8"/>
    <w:rsid w:val="001F118A"/>
    <w:rsid w:val="001F15EB"/>
    <w:rsid w:val="001F1C8B"/>
    <w:rsid w:val="001F1CE6"/>
    <w:rsid w:val="001F1DB6"/>
    <w:rsid w:val="001F1FC1"/>
    <w:rsid w:val="001F2227"/>
    <w:rsid w:val="001F2576"/>
    <w:rsid w:val="001F28DD"/>
    <w:rsid w:val="001F2A28"/>
    <w:rsid w:val="001F2B7D"/>
    <w:rsid w:val="001F31DD"/>
    <w:rsid w:val="001F371A"/>
    <w:rsid w:val="001F373C"/>
    <w:rsid w:val="001F3A42"/>
    <w:rsid w:val="001F426E"/>
    <w:rsid w:val="001F445F"/>
    <w:rsid w:val="001F4524"/>
    <w:rsid w:val="001F452A"/>
    <w:rsid w:val="001F4597"/>
    <w:rsid w:val="001F45F2"/>
    <w:rsid w:val="001F465A"/>
    <w:rsid w:val="001F4875"/>
    <w:rsid w:val="001F48BE"/>
    <w:rsid w:val="001F4BC7"/>
    <w:rsid w:val="001F53FC"/>
    <w:rsid w:val="001F54C2"/>
    <w:rsid w:val="001F54F2"/>
    <w:rsid w:val="001F5853"/>
    <w:rsid w:val="001F5877"/>
    <w:rsid w:val="001F5A8E"/>
    <w:rsid w:val="001F5BFE"/>
    <w:rsid w:val="001F5C9A"/>
    <w:rsid w:val="001F5D62"/>
    <w:rsid w:val="001F61ED"/>
    <w:rsid w:val="001F624A"/>
    <w:rsid w:val="001F6484"/>
    <w:rsid w:val="001F6BBF"/>
    <w:rsid w:val="001F6CBB"/>
    <w:rsid w:val="001F73B5"/>
    <w:rsid w:val="001F75F5"/>
    <w:rsid w:val="001F769E"/>
    <w:rsid w:val="001F77EE"/>
    <w:rsid w:val="001F79A1"/>
    <w:rsid w:val="001F7AAA"/>
    <w:rsid w:val="001F7DBC"/>
    <w:rsid w:val="001F7F9A"/>
    <w:rsid w:val="00200870"/>
    <w:rsid w:val="00200961"/>
    <w:rsid w:val="00200F8C"/>
    <w:rsid w:val="0020147A"/>
    <w:rsid w:val="00201832"/>
    <w:rsid w:val="002018FC"/>
    <w:rsid w:val="00201A16"/>
    <w:rsid w:val="00201AA1"/>
    <w:rsid w:val="00201CCB"/>
    <w:rsid w:val="00201DD7"/>
    <w:rsid w:val="00201EAC"/>
    <w:rsid w:val="00201F37"/>
    <w:rsid w:val="0020231B"/>
    <w:rsid w:val="0020233D"/>
    <w:rsid w:val="00202390"/>
    <w:rsid w:val="00202813"/>
    <w:rsid w:val="00202905"/>
    <w:rsid w:val="00202A8E"/>
    <w:rsid w:val="00202D90"/>
    <w:rsid w:val="00202F3C"/>
    <w:rsid w:val="0020320A"/>
    <w:rsid w:val="0020332F"/>
    <w:rsid w:val="00203989"/>
    <w:rsid w:val="00203A57"/>
    <w:rsid w:val="0020400D"/>
    <w:rsid w:val="002041B3"/>
    <w:rsid w:val="0020428C"/>
    <w:rsid w:val="00204379"/>
    <w:rsid w:val="0020491B"/>
    <w:rsid w:val="00204BFA"/>
    <w:rsid w:val="00204CF5"/>
    <w:rsid w:val="00204D46"/>
    <w:rsid w:val="00204D89"/>
    <w:rsid w:val="00205017"/>
    <w:rsid w:val="00205AE5"/>
    <w:rsid w:val="00205C93"/>
    <w:rsid w:val="00205E1A"/>
    <w:rsid w:val="00205EA4"/>
    <w:rsid w:val="002060EB"/>
    <w:rsid w:val="002063AD"/>
    <w:rsid w:val="00206D9D"/>
    <w:rsid w:val="00207218"/>
    <w:rsid w:val="00207AF5"/>
    <w:rsid w:val="00207D9B"/>
    <w:rsid w:val="00207E50"/>
    <w:rsid w:val="00207E73"/>
    <w:rsid w:val="00207F5F"/>
    <w:rsid w:val="00210085"/>
    <w:rsid w:val="00210686"/>
    <w:rsid w:val="002109A0"/>
    <w:rsid w:val="0021104C"/>
    <w:rsid w:val="0021108C"/>
    <w:rsid w:val="00211155"/>
    <w:rsid w:val="00211454"/>
    <w:rsid w:val="0021146E"/>
    <w:rsid w:val="00211D8F"/>
    <w:rsid w:val="00211E93"/>
    <w:rsid w:val="00211FFF"/>
    <w:rsid w:val="0021209E"/>
    <w:rsid w:val="002121A4"/>
    <w:rsid w:val="002127D4"/>
    <w:rsid w:val="002128A9"/>
    <w:rsid w:val="00212A5D"/>
    <w:rsid w:val="00212AFF"/>
    <w:rsid w:val="002133D5"/>
    <w:rsid w:val="00213451"/>
    <w:rsid w:val="0021363C"/>
    <w:rsid w:val="00213781"/>
    <w:rsid w:val="00213A1F"/>
    <w:rsid w:val="00213A33"/>
    <w:rsid w:val="00213C61"/>
    <w:rsid w:val="0021426F"/>
    <w:rsid w:val="00214271"/>
    <w:rsid w:val="00214360"/>
    <w:rsid w:val="00214404"/>
    <w:rsid w:val="002145DA"/>
    <w:rsid w:val="00214C08"/>
    <w:rsid w:val="00215187"/>
    <w:rsid w:val="002152A4"/>
    <w:rsid w:val="00215447"/>
    <w:rsid w:val="002154E2"/>
    <w:rsid w:val="00215626"/>
    <w:rsid w:val="00215BCC"/>
    <w:rsid w:val="00216129"/>
    <w:rsid w:val="0021617E"/>
    <w:rsid w:val="00216236"/>
    <w:rsid w:val="00216605"/>
    <w:rsid w:val="002166C5"/>
    <w:rsid w:val="00216959"/>
    <w:rsid w:val="00216C38"/>
    <w:rsid w:val="00216DDA"/>
    <w:rsid w:val="002177CC"/>
    <w:rsid w:val="002177F9"/>
    <w:rsid w:val="00217905"/>
    <w:rsid w:val="00217BC0"/>
    <w:rsid w:val="00217D37"/>
    <w:rsid w:val="002207DE"/>
    <w:rsid w:val="00220BFE"/>
    <w:rsid w:val="00220FF4"/>
    <w:rsid w:val="00221394"/>
    <w:rsid w:val="002213B9"/>
    <w:rsid w:val="002213D0"/>
    <w:rsid w:val="00221423"/>
    <w:rsid w:val="00221542"/>
    <w:rsid w:val="002217F9"/>
    <w:rsid w:val="00221994"/>
    <w:rsid w:val="0022199E"/>
    <w:rsid w:val="002220ED"/>
    <w:rsid w:val="002221BA"/>
    <w:rsid w:val="002221F8"/>
    <w:rsid w:val="00222459"/>
    <w:rsid w:val="002224A9"/>
    <w:rsid w:val="002224E1"/>
    <w:rsid w:val="0022272C"/>
    <w:rsid w:val="00222B18"/>
    <w:rsid w:val="00222B4B"/>
    <w:rsid w:val="00222C64"/>
    <w:rsid w:val="00222CA6"/>
    <w:rsid w:val="002231E8"/>
    <w:rsid w:val="002231F1"/>
    <w:rsid w:val="00223392"/>
    <w:rsid w:val="002236FC"/>
    <w:rsid w:val="00223B5E"/>
    <w:rsid w:val="00223B60"/>
    <w:rsid w:val="00223FFE"/>
    <w:rsid w:val="002240E2"/>
    <w:rsid w:val="00224380"/>
    <w:rsid w:val="00224386"/>
    <w:rsid w:val="00224619"/>
    <w:rsid w:val="00224728"/>
    <w:rsid w:val="00224D5B"/>
    <w:rsid w:val="002252C1"/>
    <w:rsid w:val="002254A8"/>
    <w:rsid w:val="0022566A"/>
    <w:rsid w:val="00225891"/>
    <w:rsid w:val="00225D17"/>
    <w:rsid w:val="00226179"/>
    <w:rsid w:val="002262D5"/>
    <w:rsid w:val="002263FE"/>
    <w:rsid w:val="00226636"/>
    <w:rsid w:val="00226A93"/>
    <w:rsid w:val="00226DF7"/>
    <w:rsid w:val="00227017"/>
    <w:rsid w:val="00227122"/>
    <w:rsid w:val="0022783F"/>
    <w:rsid w:val="00227940"/>
    <w:rsid w:val="00227A0A"/>
    <w:rsid w:val="00227B38"/>
    <w:rsid w:val="00230398"/>
    <w:rsid w:val="002306C7"/>
    <w:rsid w:val="00230793"/>
    <w:rsid w:val="00230B07"/>
    <w:rsid w:val="00230CF7"/>
    <w:rsid w:val="00230DF2"/>
    <w:rsid w:val="00231685"/>
    <w:rsid w:val="002322A5"/>
    <w:rsid w:val="002326F1"/>
    <w:rsid w:val="00232C31"/>
    <w:rsid w:val="00232DFA"/>
    <w:rsid w:val="00232F39"/>
    <w:rsid w:val="00233313"/>
    <w:rsid w:val="0023345D"/>
    <w:rsid w:val="00233510"/>
    <w:rsid w:val="0023351B"/>
    <w:rsid w:val="00233B98"/>
    <w:rsid w:val="00233EBF"/>
    <w:rsid w:val="002340FF"/>
    <w:rsid w:val="00234179"/>
    <w:rsid w:val="00234819"/>
    <w:rsid w:val="00234849"/>
    <w:rsid w:val="0023548D"/>
    <w:rsid w:val="002357E4"/>
    <w:rsid w:val="00235966"/>
    <w:rsid w:val="00235B78"/>
    <w:rsid w:val="00235D30"/>
    <w:rsid w:val="00235D62"/>
    <w:rsid w:val="002361C6"/>
    <w:rsid w:val="002363B8"/>
    <w:rsid w:val="002364A8"/>
    <w:rsid w:val="002367B5"/>
    <w:rsid w:val="00236B38"/>
    <w:rsid w:val="00236C8A"/>
    <w:rsid w:val="00236DA5"/>
    <w:rsid w:val="002371C4"/>
    <w:rsid w:val="00237279"/>
    <w:rsid w:val="00237292"/>
    <w:rsid w:val="0023747C"/>
    <w:rsid w:val="002375E1"/>
    <w:rsid w:val="0023769F"/>
    <w:rsid w:val="002376E2"/>
    <w:rsid w:val="0024003E"/>
    <w:rsid w:val="0024028C"/>
    <w:rsid w:val="00240426"/>
    <w:rsid w:val="00240610"/>
    <w:rsid w:val="0024087C"/>
    <w:rsid w:val="00240994"/>
    <w:rsid w:val="00240AB1"/>
    <w:rsid w:val="00240C03"/>
    <w:rsid w:val="00241023"/>
    <w:rsid w:val="0024118C"/>
    <w:rsid w:val="0024199E"/>
    <w:rsid w:val="00241CB1"/>
    <w:rsid w:val="00241F27"/>
    <w:rsid w:val="00242007"/>
    <w:rsid w:val="002421B2"/>
    <w:rsid w:val="00242208"/>
    <w:rsid w:val="00242672"/>
    <w:rsid w:val="002427F5"/>
    <w:rsid w:val="0024282B"/>
    <w:rsid w:val="002428BE"/>
    <w:rsid w:val="002429A0"/>
    <w:rsid w:val="00242CFB"/>
    <w:rsid w:val="0024317B"/>
    <w:rsid w:val="002434B3"/>
    <w:rsid w:val="00243AA1"/>
    <w:rsid w:val="00243B4C"/>
    <w:rsid w:val="00243CBE"/>
    <w:rsid w:val="0024414C"/>
    <w:rsid w:val="002445F5"/>
    <w:rsid w:val="0024487B"/>
    <w:rsid w:val="00244A85"/>
    <w:rsid w:val="00244FCF"/>
    <w:rsid w:val="00245066"/>
    <w:rsid w:val="0024537D"/>
    <w:rsid w:val="0024580C"/>
    <w:rsid w:val="00245A70"/>
    <w:rsid w:val="00245B00"/>
    <w:rsid w:val="00245F8B"/>
    <w:rsid w:val="00246191"/>
    <w:rsid w:val="002464B5"/>
    <w:rsid w:val="00246713"/>
    <w:rsid w:val="00246A94"/>
    <w:rsid w:val="00246AF6"/>
    <w:rsid w:val="00246E43"/>
    <w:rsid w:val="00247372"/>
    <w:rsid w:val="00247473"/>
    <w:rsid w:val="0024779E"/>
    <w:rsid w:val="00247922"/>
    <w:rsid w:val="002504F3"/>
    <w:rsid w:val="00250676"/>
    <w:rsid w:val="002509B8"/>
    <w:rsid w:val="002509ED"/>
    <w:rsid w:val="00250A9B"/>
    <w:rsid w:val="00250D96"/>
    <w:rsid w:val="00251124"/>
    <w:rsid w:val="0025180C"/>
    <w:rsid w:val="00251C1C"/>
    <w:rsid w:val="00251CFB"/>
    <w:rsid w:val="00252028"/>
    <w:rsid w:val="0025244C"/>
    <w:rsid w:val="0025272F"/>
    <w:rsid w:val="00252955"/>
    <w:rsid w:val="00252AE3"/>
    <w:rsid w:val="00252C99"/>
    <w:rsid w:val="00252F04"/>
    <w:rsid w:val="002532CA"/>
    <w:rsid w:val="00253575"/>
    <w:rsid w:val="002535FA"/>
    <w:rsid w:val="00253781"/>
    <w:rsid w:val="002539D9"/>
    <w:rsid w:val="00253EC7"/>
    <w:rsid w:val="00253FE8"/>
    <w:rsid w:val="00254731"/>
    <w:rsid w:val="002553E9"/>
    <w:rsid w:val="002557D6"/>
    <w:rsid w:val="002559E2"/>
    <w:rsid w:val="00255A22"/>
    <w:rsid w:val="00255A6D"/>
    <w:rsid w:val="00255BEB"/>
    <w:rsid w:val="00255C0B"/>
    <w:rsid w:val="00255D15"/>
    <w:rsid w:val="00255E6A"/>
    <w:rsid w:val="002563C1"/>
    <w:rsid w:val="002565D5"/>
    <w:rsid w:val="00256830"/>
    <w:rsid w:val="00256876"/>
    <w:rsid w:val="00256B98"/>
    <w:rsid w:val="00256D07"/>
    <w:rsid w:val="00256E24"/>
    <w:rsid w:val="002570A8"/>
    <w:rsid w:val="00257488"/>
    <w:rsid w:val="002578BC"/>
    <w:rsid w:val="002579C1"/>
    <w:rsid w:val="00257A73"/>
    <w:rsid w:val="002601A1"/>
    <w:rsid w:val="00260546"/>
    <w:rsid w:val="00260994"/>
    <w:rsid w:val="00260A92"/>
    <w:rsid w:val="0026138B"/>
    <w:rsid w:val="002617AD"/>
    <w:rsid w:val="00261974"/>
    <w:rsid w:val="00261AC0"/>
    <w:rsid w:val="00261DFA"/>
    <w:rsid w:val="00261F19"/>
    <w:rsid w:val="002622F1"/>
    <w:rsid w:val="00262577"/>
    <w:rsid w:val="002626ED"/>
    <w:rsid w:val="00262D42"/>
    <w:rsid w:val="00263033"/>
    <w:rsid w:val="0026371F"/>
    <w:rsid w:val="00263A88"/>
    <w:rsid w:val="00263B5F"/>
    <w:rsid w:val="00263C58"/>
    <w:rsid w:val="00263E0F"/>
    <w:rsid w:val="00264191"/>
    <w:rsid w:val="00264232"/>
    <w:rsid w:val="002642A3"/>
    <w:rsid w:val="00264783"/>
    <w:rsid w:val="00264A52"/>
    <w:rsid w:val="002650E7"/>
    <w:rsid w:val="0026555E"/>
    <w:rsid w:val="00265691"/>
    <w:rsid w:val="00265913"/>
    <w:rsid w:val="00265935"/>
    <w:rsid w:val="00265C99"/>
    <w:rsid w:val="00265E17"/>
    <w:rsid w:val="00265E2D"/>
    <w:rsid w:val="00265F3A"/>
    <w:rsid w:val="002661F2"/>
    <w:rsid w:val="0026640A"/>
    <w:rsid w:val="0026663B"/>
    <w:rsid w:val="002667DA"/>
    <w:rsid w:val="00266885"/>
    <w:rsid w:val="00266B6D"/>
    <w:rsid w:val="00266E43"/>
    <w:rsid w:val="00266FAD"/>
    <w:rsid w:val="0026735A"/>
    <w:rsid w:val="0026760C"/>
    <w:rsid w:val="0026786F"/>
    <w:rsid w:val="00267AEE"/>
    <w:rsid w:val="00267D26"/>
    <w:rsid w:val="00267DE7"/>
    <w:rsid w:val="00267DF3"/>
    <w:rsid w:val="00267F0C"/>
    <w:rsid w:val="002704A1"/>
    <w:rsid w:val="00270853"/>
    <w:rsid w:val="00270893"/>
    <w:rsid w:val="00270A25"/>
    <w:rsid w:val="00270ACE"/>
    <w:rsid w:val="00270BBA"/>
    <w:rsid w:val="00270CF8"/>
    <w:rsid w:val="00270E44"/>
    <w:rsid w:val="00270F6F"/>
    <w:rsid w:val="00271006"/>
    <w:rsid w:val="00271745"/>
    <w:rsid w:val="00271A7E"/>
    <w:rsid w:val="00271D26"/>
    <w:rsid w:val="00271D5F"/>
    <w:rsid w:val="00271FD5"/>
    <w:rsid w:val="00272177"/>
    <w:rsid w:val="002721BF"/>
    <w:rsid w:val="002722D3"/>
    <w:rsid w:val="002722EE"/>
    <w:rsid w:val="00272904"/>
    <w:rsid w:val="00272982"/>
    <w:rsid w:val="00272B6D"/>
    <w:rsid w:val="00272C06"/>
    <w:rsid w:val="00272DA2"/>
    <w:rsid w:val="00273651"/>
    <w:rsid w:val="0027377A"/>
    <w:rsid w:val="002737C4"/>
    <w:rsid w:val="0027393B"/>
    <w:rsid w:val="00273C05"/>
    <w:rsid w:val="00273E10"/>
    <w:rsid w:val="0027440D"/>
    <w:rsid w:val="0027456E"/>
    <w:rsid w:val="002746CD"/>
    <w:rsid w:val="00274A75"/>
    <w:rsid w:val="002751B7"/>
    <w:rsid w:val="00275445"/>
    <w:rsid w:val="0027557E"/>
    <w:rsid w:val="00275818"/>
    <w:rsid w:val="00275836"/>
    <w:rsid w:val="00275963"/>
    <w:rsid w:val="00275C2A"/>
    <w:rsid w:val="00275D1C"/>
    <w:rsid w:val="00275FEB"/>
    <w:rsid w:val="00276150"/>
    <w:rsid w:val="002761CD"/>
    <w:rsid w:val="002762D9"/>
    <w:rsid w:val="002763AB"/>
    <w:rsid w:val="002764F6"/>
    <w:rsid w:val="002765F1"/>
    <w:rsid w:val="0027669D"/>
    <w:rsid w:val="002767CE"/>
    <w:rsid w:val="00276A55"/>
    <w:rsid w:val="00276AE6"/>
    <w:rsid w:val="00276BBE"/>
    <w:rsid w:val="00276D3E"/>
    <w:rsid w:val="00276D5D"/>
    <w:rsid w:val="00276E58"/>
    <w:rsid w:val="002770EC"/>
    <w:rsid w:val="002772C6"/>
    <w:rsid w:val="00277369"/>
    <w:rsid w:val="002774CE"/>
    <w:rsid w:val="00277582"/>
    <w:rsid w:val="0027765B"/>
    <w:rsid w:val="0027779B"/>
    <w:rsid w:val="0027787B"/>
    <w:rsid w:val="002779C3"/>
    <w:rsid w:val="00277B20"/>
    <w:rsid w:val="00277BDF"/>
    <w:rsid w:val="00277D7B"/>
    <w:rsid w:val="00277D98"/>
    <w:rsid w:val="002800B2"/>
    <w:rsid w:val="00280134"/>
    <w:rsid w:val="00280554"/>
    <w:rsid w:val="0028096C"/>
    <w:rsid w:val="002809A1"/>
    <w:rsid w:val="00280CB7"/>
    <w:rsid w:val="00280CCB"/>
    <w:rsid w:val="00280DD2"/>
    <w:rsid w:val="002811D6"/>
    <w:rsid w:val="00281294"/>
    <w:rsid w:val="00281418"/>
    <w:rsid w:val="002815A2"/>
    <w:rsid w:val="002815D2"/>
    <w:rsid w:val="00281612"/>
    <w:rsid w:val="002819C9"/>
    <w:rsid w:val="00281AF0"/>
    <w:rsid w:val="00282024"/>
    <w:rsid w:val="0028224B"/>
    <w:rsid w:val="002824D9"/>
    <w:rsid w:val="00282527"/>
    <w:rsid w:val="002826F1"/>
    <w:rsid w:val="002828D4"/>
    <w:rsid w:val="002829A4"/>
    <w:rsid w:val="00282B29"/>
    <w:rsid w:val="00282B68"/>
    <w:rsid w:val="00282B6C"/>
    <w:rsid w:val="00282B96"/>
    <w:rsid w:val="00282DB1"/>
    <w:rsid w:val="00282DCA"/>
    <w:rsid w:val="00282FE5"/>
    <w:rsid w:val="00283042"/>
    <w:rsid w:val="00283311"/>
    <w:rsid w:val="002835F0"/>
    <w:rsid w:val="00283722"/>
    <w:rsid w:val="00283A4B"/>
    <w:rsid w:val="002845BB"/>
    <w:rsid w:val="002847C5"/>
    <w:rsid w:val="00284913"/>
    <w:rsid w:val="00284944"/>
    <w:rsid w:val="00284B77"/>
    <w:rsid w:val="00284F12"/>
    <w:rsid w:val="00285196"/>
    <w:rsid w:val="0028519E"/>
    <w:rsid w:val="00285D0C"/>
    <w:rsid w:val="00285E09"/>
    <w:rsid w:val="00286329"/>
    <w:rsid w:val="00286343"/>
    <w:rsid w:val="0028640C"/>
    <w:rsid w:val="00286A7A"/>
    <w:rsid w:val="00286CA0"/>
    <w:rsid w:val="00286F68"/>
    <w:rsid w:val="00287436"/>
    <w:rsid w:val="002877C9"/>
    <w:rsid w:val="00287E82"/>
    <w:rsid w:val="00287F6A"/>
    <w:rsid w:val="00290099"/>
    <w:rsid w:val="00290281"/>
    <w:rsid w:val="0029031E"/>
    <w:rsid w:val="002904CD"/>
    <w:rsid w:val="0029055A"/>
    <w:rsid w:val="00290725"/>
    <w:rsid w:val="0029080C"/>
    <w:rsid w:val="00290B56"/>
    <w:rsid w:val="00290BA3"/>
    <w:rsid w:val="00290D4D"/>
    <w:rsid w:val="00290DC3"/>
    <w:rsid w:val="00290EF3"/>
    <w:rsid w:val="00290F8C"/>
    <w:rsid w:val="0029101E"/>
    <w:rsid w:val="0029102F"/>
    <w:rsid w:val="002910D3"/>
    <w:rsid w:val="002913F0"/>
    <w:rsid w:val="002918CC"/>
    <w:rsid w:val="00291A11"/>
    <w:rsid w:val="00291BE3"/>
    <w:rsid w:val="00291C0B"/>
    <w:rsid w:val="00291FCC"/>
    <w:rsid w:val="00292ADB"/>
    <w:rsid w:val="00292CB5"/>
    <w:rsid w:val="00292D8B"/>
    <w:rsid w:val="00292F03"/>
    <w:rsid w:val="0029312C"/>
    <w:rsid w:val="00293270"/>
    <w:rsid w:val="0029328B"/>
    <w:rsid w:val="00293328"/>
    <w:rsid w:val="002933A9"/>
    <w:rsid w:val="002933B1"/>
    <w:rsid w:val="00293667"/>
    <w:rsid w:val="00293B0F"/>
    <w:rsid w:val="00293C97"/>
    <w:rsid w:val="00293D62"/>
    <w:rsid w:val="00293D99"/>
    <w:rsid w:val="00293E1C"/>
    <w:rsid w:val="00293E75"/>
    <w:rsid w:val="00293EB6"/>
    <w:rsid w:val="00293F49"/>
    <w:rsid w:val="00294848"/>
    <w:rsid w:val="002948B0"/>
    <w:rsid w:val="00294D6B"/>
    <w:rsid w:val="00294E30"/>
    <w:rsid w:val="00295168"/>
    <w:rsid w:val="00295CAA"/>
    <w:rsid w:val="00295CF6"/>
    <w:rsid w:val="00295F1C"/>
    <w:rsid w:val="00296082"/>
    <w:rsid w:val="002961A5"/>
    <w:rsid w:val="00296546"/>
    <w:rsid w:val="0029659D"/>
    <w:rsid w:val="0029671D"/>
    <w:rsid w:val="002969DF"/>
    <w:rsid w:val="00296BC5"/>
    <w:rsid w:val="00296C23"/>
    <w:rsid w:val="002972BE"/>
    <w:rsid w:val="00297576"/>
    <w:rsid w:val="002A018F"/>
    <w:rsid w:val="002A0194"/>
    <w:rsid w:val="002A01BC"/>
    <w:rsid w:val="002A0510"/>
    <w:rsid w:val="002A07A5"/>
    <w:rsid w:val="002A07D1"/>
    <w:rsid w:val="002A0812"/>
    <w:rsid w:val="002A0BA5"/>
    <w:rsid w:val="002A0D5C"/>
    <w:rsid w:val="002A11B8"/>
    <w:rsid w:val="002A11C1"/>
    <w:rsid w:val="002A1816"/>
    <w:rsid w:val="002A1976"/>
    <w:rsid w:val="002A1B6F"/>
    <w:rsid w:val="002A1C97"/>
    <w:rsid w:val="002A1D5C"/>
    <w:rsid w:val="002A1E5F"/>
    <w:rsid w:val="002A1F1B"/>
    <w:rsid w:val="002A238D"/>
    <w:rsid w:val="002A2692"/>
    <w:rsid w:val="002A2922"/>
    <w:rsid w:val="002A29C4"/>
    <w:rsid w:val="002A2A4A"/>
    <w:rsid w:val="002A2CF4"/>
    <w:rsid w:val="002A2EED"/>
    <w:rsid w:val="002A2F5B"/>
    <w:rsid w:val="002A3258"/>
    <w:rsid w:val="002A34D8"/>
    <w:rsid w:val="002A35B4"/>
    <w:rsid w:val="002A3654"/>
    <w:rsid w:val="002A3659"/>
    <w:rsid w:val="002A3751"/>
    <w:rsid w:val="002A3AC6"/>
    <w:rsid w:val="002A3E65"/>
    <w:rsid w:val="002A3E69"/>
    <w:rsid w:val="002A3FC2"/>
    <w:rsid w:val="002A410C"/>
    <w:rsid w:val="002A44A2"/>
    <w:rsid w:val="002A45C1"/>
    <w:rsid w:val="002A4740"/>
    <w:rsid w:val="002A4B4C"/>
    <w:rsid w:val="002A4C89"/>
    <w:rsid w:val="002A4EE3"/>
    <w:rsid w:val="002A501F"/>
    <w:rsid w:val="002A534C"/>
    <w:rsid w:val="002A5358"/>
    <w:rsid w:val="002A5A41"/>
    <w:rsid w:val="002A5A7E"/>
    <w:rsid w:val="002A5B26"/>
    <w:rsid w:val="002A6185"/>
    <w:rsid w:val="002A63C2"/>
    <w:rsid w:val="002A6610"/>
    <w:rsid w:val="002A69FA"/>
    <w:rsid w:val="002A6D05"/>
    <w:rsid w:val="002A6E9A"/>
    <w:rsid w:val="002A6FB9"/>
    <w:rsid w:val="002A7690"/>
    <w:rsid w:val="002A778D"/>
    <w:rsid w:val="002A77E9"/>
    <w:rsid w:val="002A781E"/>
    <w:rsid w:val="002A78E5"/>
    <w:rsid w:val="002A7BEB"/>
    <w:rsid w:val="002B0186"/>
    <w:rsid w:val="002B0741"/>
    <w:rsid w:val="002B0778"/>
    <w:rsid w:val="002B0908"/>
    <w:rsid w:val="002B0C99"/>
    <w:rsid w:val="002B0C9A"/>
    <w:rsid w:val="002B0D7E"/>
    <w:rsid w:val="002B0E36"/>
    <w:rsid w:val="002B0FD6"/>
    <w:rsid w:val="002B0FE1"/>
    <w:rsid w:val="002B118D"/>
    <w:rsid w:val="002B11CD"/>
    <w:rsid w:val="002B1266"/>
    <w:rsid w:val="002B14DA"/>
    <w:rsid w:val="002B1830"/>
    <w:rsid w:val="002B1A5D"/>
    <w:rsid w:val="002B1AAD"/>
    <w:rsid w:val="002B1BF3"/>
    <w:rsid w:val="002B1E8C"/>
    <w:rsid w:val="002B2802"/>
    <w:rsid w:val="002B2896"/>
    <w:rsid w:val="002B2982"/>
    <w:rsid w:val="002B29E4"/>
    <w:rsid w:val="002B2B89"/>
    <w:rsid w:val="002B2C89"/>
    <w:rsid w:val="002B2D53"/>
    <w:rsid w:val="002B2DE1"/>
    <w:rsid w:val="002B2FF2"/>
    <w:rsid w:val="002B319C"/>
    <w:rsid w:val="002B320B"/>
    <w:rsid w:val="002B33BE"/>
    <w:rsid w:val="002B3408"/>
    <w:rsid w:val="002B35CD"/>
    <w:rsid w:val="002B363C"/>
    <w:rsid w:val="002B3666"/>
    <w:rsid w:val="002B3815"/>
    <w:rsid w:val="002B3A9C"/>
    <w:rsid w:val="002B3D10"/>
    <w:rsid w:val="002B3E3B"/>
    <w:rsid w:val="002B3F7D"/>
    <w:rsid w:val="002B407E"/>
    <w:rsid w:val="002B409C"/>
    <w:rsid w:val="002B40DE"/>
    <w:rsid w:val="002B45CF"/>
    <w:rsid w:val="002B45E7"/>
    <w:rsid w:val="002B4BEC"/>
    <w:rsid w:val="002B4C8D"/>
    <w:rsid w:val="002B5024"/>
    <w:rsid w:val="002B50F3"/>
    <w:rsid w:val="002B5638"/>
    <w:rsid w:val="002B568A"/>
    <w:rsid w:val="002B5AA9"/>
    <w:rsid w:val="002B5AD2"/>
    <w:rsid w:val="002B5B63"/>
    <w:rsid w:val="002B5BE1"/>
    <w:rsid w:val="002B5C05"/>
    <w:rsid w:val="002B62C3"/>
    <w:rsid w:val="002B6353"/>
    <w:rsid w:val="002B657E"/>
    <w:rsid w:val="002B696C"/>
    <w:rsid w:val="002B6A26"/>
    <w:rsid w:val="002B6B57"/>
    <w:rsid w:val="002B6E36"/>
    <w:rsid w:val="002B6E50"/>
    <w:rsid w:val="002B6FDB"/>
    <w:rsid w:val="002B710C"/>
    <w:rsid w:val="002B717E"/>
    <w:rsid w:val="002B71F4"/>
    <w:rsid w:val="002B739A"/>
    <w:rsid w:val="002B7455"/>
    <w:rsid w:val="002B748D"/>
    <w:rsid w:val="002B77CF"/>
    <w:rsid w:val="002B786A"/>
    <w:rsid w:val="002B79A5"/>
    <w:rsid w:val="002B7A85"/>
    <w:rsid w:val="002B7D8C"/>
    <w:rsid w:val="002B7E85"/>
    <w:rsid w:val="002B7FDF"/>
    <w:rsid w:val="002C00A9"/>
    <w:rsid w:val="002C0204"/>
    <w:rsid w:val="002C046D"/>
    <w:rsid w:val="002C05CE"/>
    <w:rsid w:val="002C06A9"/>
    <w:rsid w:val="002C08DD"/>
    <w:rsid w:val="002C0948"/>
    <w:rsid w:val="002C0A3A"/>
    <w:rsid w:val="002C0BFB"/>
    <w:rsid w:val="002C0C5B"/>
    <w:rsid w:val="002C0C7B"/>
    <w:rsid w:val="002C0CC2"/>
    <w:rsid w:val="002C0EB9"/>
    <w:rsid w:val="002C0EE8"/>
    <w:rsid w:val="002C10BB"/>
    <w:rsid w:val="002C115F"/>
    <w:rsid w:val="002C1226"/>
    <w:rsid w:val="002C12F6"/>
    <w:rsid w:val="002C1D2F"/>
    <w:rsid w:val="002C1D9D"/>
    <w:rsid w:val="002C1EC3"/>
    <w:rsid w:val="002C236A"/>
    <w:rsid w:val="002C23F3"/>
    <w:rsid w:val="002C28AF"/>
    <w:rsid w:val="002C2B35"/>
    <w:rsid w:val="002C2ED0"/>
    <w:rsid w:val="002C2F7E"/>
    <w:rsid w:val="002C334E"/>
    <w:rsid w:val="002C349E"/>
    <w:rsid w:val="002C3605"/>
    <w:rsid w:val="002C36A9"/>
    <w:rsid w:val="002C3C58"/>
    <w:rsid w:val="002C3D4F"/>
    <w:rsid w:val="002C412E"/>
    <w:rsid w:val="002C4661"/>
    <w:rsid w:val="002C4926"/>
    <w:rsid w:val="002C4CB0"/>
    <w:rsid w:val="002C4EA4"/>
    <w:rsid w:val="002C5473"/>
    <w:rsid w:val="002C54E1"/>
    <w:rsid w:val="002C5756"/>
    <w:rsid w:val="002C5903"/>
    <w:rsid w:val="002C5996"/>
    <w:rsid w:val="002C5AAF"/>
    <w:rsid w:val="002C5C2E"/>
    <w:rsid w:val="002C5DF0"/>
    <w:rsid w:val="002C60B1"/>
    <w:rsid w:val="002C622D"/>
    <w:rsid w:val="002C63B0"/>
    <w:rsid w:val="002C63FD"/>
    <w:rsid w:val="002C652B"/>
    <w:rsid w:val="002C6558"/>
    <w:rsid w:val="002C66CA"/>
    <w:rsid w:val="002C6FC2"/>
    <w:rsid w:val="002C7076"/>
    <w:rsid w:val="002C715B"/>
    <w:rsid w:val="002C747A"/>
    <w:rsid w:val="002C757C"/>
    <w:rsid w:val="002C76BF"/>
    <w:rsid w:val="002C77D6"/>
    <w:rsid w:val="002C7C04"/>
    <w:rsid w:val="002C7F60"/>
    <w:rsid w:val="002D018E"/>
    <w:rsid w:val="002D038A"/>
    <w:rsid w:val="002D08AC"/>
    <w:rsid w:val="002D0A57"/>
    <w:rsid w:val="002D0BE1"/>
    <w:rsid w:val="002D0C6A"/>
    <w:rsid w:val="002D0E20"/>
    <w:rsid w:val="002D104D"/>
    <w:rsid w:val="002D1748"/>
    <w:rsid w:val="002D179D"/>
    <w:rsid w:val="002D1E08"/>
    <w:rsid w:val="002D229F"/>
    <w:rsid w:val="002D2760"/>
    <w:rsid w:val="002D28EF"/>
    <w:rsid w:val="002D2C69"/>
    <w:rsid w:val="002D2D11"/>
    <w:rsid w:val="002D2DFB"/>
    <w:rsid w:val="002D2EC1"/>
    <w:rsid w:val="002D2F37"/>
    <w:rsid w:val="002D3566"/>
    <w:rsid w:val="002D35E5"/>
    <w:rsid w:val="002D3A26"/>
    <w:rsid w:val="002D40C4"/>
    <w:rsid w:val="002D4219"/>
    <w:rsid w:val="002D4388"/>
    <w:rsid w:val="002D43B1"/>
    <w:rsid w:val="002D467F"/>
    <w:rsid w:val="002D472F"/>
    <w:rsid w:val="002D50A3"/>
    <w:rsid w:val="002D5122"/>
    <w:rsid w:val="002D519D"/>
    <w:rsid w:val="002D534D"/>
    <w:rsid w:val="002D538C"/>
    <w:rsid w:val="002D541C"/>
    <w:rsid w:val="002D55BA"/>
    <w:rsid w:val="002D586C"/>
    <w:rsid w:val="002D59A9"/>
    <w:rsid w:val="002D5B92"/>
    <w:rsid w:val="002D5C66"/>
    <w:rsid w:val="002D5C8B"/>
    <w:rsid w:val="002D5CE7"/>
    <w:rsid w:val="002D5F37"/>
    <w:rsid w:val="002D60A2"/>
    <w:rsid w:val="002D6133"/>
    <w:rsid w:val="002D61AD"/>
    <w:rsid w:val="002D6665"/>
    <w:rsid w:val="002D70A7"/>
    <w:rsid w:val="002D7261"/>
    <w:rsid w:val="002D7271"/>
    <w:rsid w:val="002D7418"/>
    <w:rsid w:val="002D751C"/>
    <w:rsid w:val="002D7D5E"/>
    <w:rsid w:val="002D7F29"/>
    <w:rsid w:val="002D7FCE"/>
    <w:rsid w:val="002E006D"/>
    <w:rsid w:val="002E0227"/>
    <w:rsid w:val="002E03B1"/>
    <w:rsid w:val="002E03F6"/>
    <w:rsid w:val="002E0555"/>
    <w:rsid w:val="002E06C1"/>
    <w:rsid w:val="002E0A84"/>
    <w:rsid w:val="002E0D49"/>
    <w:rsid w:val="002E0D6C"/>
    <w:rsid w:val="002E117C"/>
    <w:rsid w:val="002E15CB"/>
    <w:rsid w:val="002E194F"/>
    <w:rsid w:val="002E1B62"/>
    <w:rsid w:val="002E1CF5"/>
    <w:rsid w:val="002E1EE8"/>
    <w:rsid w:val="002E200E"/>
    <w:rsid w:val="002E213D"/>
    <w:rsid w:val="002E2886"/>
    <w:rsid w:val="002E2BB5"/>
    <w:rsid w:val="002E2DF7"/>
    <w:rsid w:val="002E357F"/>
    <w:rsid w:val="002E39C8"/>
    <w:rsid w:val="002E4C48"/>
    <w:rsid w:val="002E4CC4"/>
    <w:rsid w:val="002E4E12"/>
    <w:rsid w:val="002E4E53"/>
    <w:rsid w:val="002E5346"/>
    <w:rsid w:val="002E577A"/>
    <w:rsid w:val="002E5826"/>
    <w:rsid w:val="002E591B"/>
    <w:rsid w:val="002E5933"/>
    <w:rsid w:val="002E5B62"/>
    <w:rsid w:val="002E5D87"/>
    <w:rsid w:val="002E6117"/>
    <w:rsid w:val="002E613B"/>
    <w:rsid w:val="002E623C"/>
    <w:rsid w:val="002E62DC"/>
    <w:rsid w:val="002E64FC"/>
    <w:rsid w:val="002E65D4"/>
    <w:rsid w:val="002E65DA"/>
    <w:rsid w:val="002E69E0"/>
    <w:rsid w:val="002E6ACB"/>
    <w:rsid w:val="002E6B87"/>
    <w:rsid w:val="002E6D5D"/>
    <w:rsid w:val="002E6D60"/>
    <w:rsid w:val="002E6D69"/>
    <w:rsid w:val="002E6E99"/>
    <w:rsid w:val="002E7078"/>
    <w:rsid w:val="002E7130"/>
    <w:rsid w:val="002E7191"/>
    <w:rsid w:val="002E74BE"/>
    <w:rsid w:val="002E7582"/>
    <w:rsid w:val="002E77FA"/>
    <w:rsid w:val="002E7B7F"/>
    <w:rsid w:val="002E7DC6"/>
    <w:rsid w:val="002E7E39"/>
    <w:rsid w:val="002E7F4D"/>
    <w:rsid w:val="002F01A6"/>
    <w:rsid w:val="002F024A"/>
    <w:rsid w:val="002F046D"/>
    <w:rsid w:val="002F0497"/>
    <w:rsid w:val="002F04AF"/>
    <w:rsid w:val="002F051D"/>
    <w:rsid w:val="002F065A"/>
    <w:rsid w:val="002F07A8"/>
    <w:rsid w:val="002F0895"/>
    <w:rsid w:val="002F0981"/>
    <w:rsid w:val="002F0D59"/>
    <w:rsid w:val="002F1131"/>
    <w:rsid w:val="002F1411"/>
    <w:rsid w:val="002F14E2"/>
    <w:rsid w:val="002F1AE1"/>
    <w:rsid w:val="002F1B0E"/>
    <w:rsid w:val="002F1B44"/>
    <w:rsid w:val="002F1FAD"/>
    <w:rsid w:val="002F2397"/>
    <w:rsid w:val="002F259A"/>
    <w:rsid w:val="002F26EF"/>
    <w:rsid w:val="002F289C"/>
    <w:rsid w:val="002F2A37"/>
    <w:rsid w:val="002F2AA3"/>
    <w:rsid w:val="002F2CAB"/>
    <w:rsid w:val="002F301E"/>
    <w:rsid w:val="002F31EC"/>
    <w:rsid w:val="002F3680"/>
    <w:rsid w:val="002F375E"/>
    <w:rsid w:val="002F394F"/>
    <w:rsid w:val="002F3DC6"/>
    <w:rsid w:val="002F3F08"/>
    <w:rsid w:val="002F4159"/>
    <w:rsid w:val="002F486D"/>
    <w:rsid w:val="002F498F"/>
    <w:rsid w:val="002F4BA5"/>
    <w:rsid w:val="002F4D4C"/>
    <w:rsid w:val="002F5041"/>
    <w:rsid w:val="002F57F4"/>
    <w:rsid w:val="002F5884"/>
    <w:rsid w:val="002F5DB3"/>
    <w:rsid w:val="002F61BD"/>
    <w:rsid w:val="002F6303"/>
    <w:rsid w:val="002F635E"/>
    <w:rsid w:val="002F63B3"/>
    <w:rsid w:val="002F6609"/>
    <w:rsid w:val="002F6718"/>
    <w:rsid w:val="002F6A41"/>
    <w:rsid w:val="002F6A72"/>
    <w:rsid w:val="002F6AC8"/>
    <w:rsid w:val="002F7027"/>
    <w:rsid w:val="002F70E6"/>
    <w:rsid w:val="002F7267"/>
    <w:rsid w:val="002F7480"/>
    <w:rsid w:val="002F7CE5"/>
    <w:rsid w:val="002F7EB3"/>
    <w:rsid w:val="002F7F5F"/>
    <w:rsid w:val="003000C0"/>
    <w:rsid w:val="00300340"/>
    <w:rsid w:val="00300956"/>
    <w:rsid w:val="00300AF8"/>
    <w:rsid w:val="00300B19"/>
    <w:rsid w:val="00300D45"/>
    <w:rsid w:val="00300E85"/>
    <w:rsid w:val="00300FA6"/>
    <w:rsid w:val="00301797"/>
    <w:rsid w:val="00301846"/>
    <w:rsid w:val="00301AFB"/>
    <w:rsid w:val="00301E8A"/>
    <w:rsid w:val="00301FC4"/>
    <w:rsid w:val="00302014"/>
    <w:rsid w:val="00302048"/>
    <w:rsid w:val="003023A9"/>
    <w:rsid w:val="00302805"/>
    <w:rsid w:val="00302855"/>
    <w:rsid w:val="003028C3"/>
    <w:rsid w:val="00302F7A"/>
    <w:rsid w:val="00303143"/>
    <w:rsid w:val="003039EA"/>
    <w:rsid w:val="00303A64"/>
    <w:rsid w:val="00303C38"/>
    <w:rsid w:val="00303DA3"/>
    <w:rsid w:val="0030433D"/>
    <w:rsid w:val="00304586"/>
    <w:rsid w:val="00304AD3"/>
    <w:rsid w:val="00304AF0"/>
    <w:rsid w:val="00304C7C"/>
    <w:rsid w:val="00305811"/>
    <w:rsid w:val="00305954"/>
    <w:rsid w:val="00305B43"/>
    <w:rsid w:val="00305DC3"/>
    <w:rsid w:val="00305E42"/>
    <w:rsid w:val="00305E50"/>
    <w:rsid w:val="0030611D"/>
    <w:rsid w:val="003062A6"/>
    <w:rsid w:val="003064B0"/>
    <w:rsid w:val="00306576"/>
    <w:rsid w:val="003066EB"/>
    <w:rsid w:val="00306A10"/>
    <w:rsid w:val="00306A1F"/>
    <w:rsid w:val="00306E80"/>
    <w:rsid w:val="00307104"/>
    <w:rsid w:val="00307495"/>
    <w:rsid w:val="003076E4"/>
    <w:rsid w:val="00307802"/>
    <w:rsid w:val="00307CBE"/>
    <w:rsid w:val="00307DC1"/>
    <w:rsid w:val="003100A5"/>
    <w:rsid w:val="003100E6"/>
    <w:rsid w:val="00310377"/>
    <w:rsid w:val="0031039D"/>
    <w:rsid w:val="00310462"/>
    <w:rsid w:val="00310679"/>
    <w:rsid w:val="00310ABD"/>
    <w:rsid w:val="00310B02"/>
    <w:rsid w:val="00310C68"/>
    <w:rsid w:val="00310EB3"/>
    <w:rsid w:val="00310F36"/>
    <w:rsid w:val="003110FD"/>
    <w:rsid w:val="0031175F"/>
    <w:rsid w:val="0031177D"/>
    <w:rsid w:val="00311A77"/>
    <w:rsid w:val="0031252E"/>
    <w:rsid w:val="0031253B"/>
    <w:rsid w:val="003125DD"/>
    <w:rsid w:val="003128C2"/>
    <w:rsid w:val="003128FD"/>
    <w:rsid w:val="00312903"/>
    <w:rsid w:val="00312B74"/>
    <w:rsid w:val="00312D8D"/>
    <w:rsid w:val="00312E29"/>
    <w:rsid w:val="00313025"/>
    <w:rsid w:val="00313392"/>
    <w:rsid w:val="00313789"/>
    <w:rsid w:val="003138B9"/>
    <w:rsid w:val="0031390D"/>
    <w:rsid w:val="0031399B"/>
    <w:rsid w:val="00313A98"/>
    <w:rsid w:val="00313CF7"/>
    <w:rsid w:val="00313DA8"/>
    <w:rsid w:val="00313E6C"/>
    <w:rsid w:val="00313F6D"/>
    <w:rsid w:val="003140DF"/>
    <w:rsid w:val="0031433B"/>
    <w:rsid w:val="003145BD"/>
    <w:rsid w:val="00314810"/>
    <w:rsid w:val="00314A57"/>
    <w:rsid w:val="00314C99"/>
    <w:rsid w:val="00314D49"/>
    <w:rsid w:val="00314FCF"/>
    <w:rsid w:val="00315140"/>
    <w:rsid w:val="00315195"/>
    <w:rsid w:val="003151DB"/>
    <w:rsid w:val="003153C4"/>
    <w:rsid w:val="00315506"/>
    <w:rsid w:val="0031560C"/>
    <w:rsid w:val="003159A2"/>
    <w:rsid w:val="00315C27"/>
    <w:rsid w:val="00315C6A"/>
    <w:rsid w:val="00315F06"/>
    <w:rsid w:val="00316640"/>
    <w:rsid w:val="003167C5"/>
    <w:rsid w:val="003168F6"/>
    <w:rsid w:val="003169DE"/>
    <w:rsid w:val="003169E4"/>
    <w:rsid w:val="00316C38"/>
    <w:rsid w:val="0031744E"/>
    <w:rsid w:val="003175A2"/>
    <w:rsid w:val="003177A8"/>
    <w:rsid w:val="00317A0A"/>
    <w:rsid w:val="00317C27"/>
    <w:rsid w:val="00317C69"/>
    <w:rsid w:val="0032015D"/>
    <w:rsid w:val="00320357"/>
    <w:rsid w:val="003205A8"/>
    <w:rsid w:val="003207A4"/>
    <w:rsid w:val="00320873"/>
    <w:rsid w:val="003208BD"/>
    <w:rsid w:val="003208C2"/>
    <w:rsid w:val="00320A71"/>
    <w:rsid w:val="00320B15"/>
    <w:rsid w:val="00320CED"/>
    <w:rsid w:val="00320D3C"/>
    <w:rsid w:val="00321343"/>
    <w:rsid w:val="003214F4"/>
    <w:rsid w:val="0032154C"/>
    <w:rsid w:val="00321671"/>
    <w:rsid w:val="003216E8"/>
    <w:rsid w:val="00321836"/>
    <w:rsid w:val="003219F1"/>
    <w:rsid w:val="00321AC6"/>
    <w:rsid w:val="00321C9D"/>
    <w:rsid w:val="00321CE7"/>
    <w:rsid w:val="00321D7F"/>
    <w:rsid w:val="00321E18"/>
    <w:rsid w:val="00322026"/>
    <w:rsid w:val="0032280E"/>
    <w:rsid w:val="0032283F"/>
    <w:rsid w:val="0032288A"/>
    <w:rsid w:val="00322A01"/>
    <w:rsid w:val="00323070"/>
    <w:rsid w:val="00323807"/>
    <w:rsid w:val="0032381C"/>
    <w:rsid w:val="00323BB9"/>
    <w:rsid w:val="00323D89"/>
    <w:rsid w:val="00323F41"/>
    <w:rsid w:val="00323FC3"/>
    <w:rsid w:val="003242CA"/>
    <w:rsid w:val="0032458F"/>
    <w:rsid w:val="00324798"/>
    <w:rsid w:val="0032480C"/>
    <w:rsid w:val="003248DE"/>
    <w:rsid w:val="0032494C"/>
    <w:rsid w:val="00324A5D"/>
    <w:rsid w:val="00324F28"/>
    <w:rsid w:val="0032517E"/>
    <w:rsid w:val="003251F9"/>
    <w:rsid w:val="00325262"/>
    <w:rsid w:val="0032566F"/>
    <w:rsid w:val="0032567F"/>
    <w:rsid w:val="00325774"/>
    <w:rsid w:val="0032594D"/>
    <w:rsid w:val="003259F6"/>
    <w:rsid w:val="0032607F"/>
    <w:rsid w:val="00326141"/>
    <w:rsid w:val="0032622B"/>
    <w:rsid w:val="0032623B"/>
    <w:rsid w:val="0032630D"/>
    <w:rsid w:val="00326512"/>
    <w:rsid w:val="003265F3"/>
    <w:rsid w:val="00326BC1"/>
    <w:rsid w:val="00327689"/>
    <w:rsid w:val="00327ABF"/>
    <w:rsid w:val="00327B71"/>
    <w:rsid w:val="0033040B"/>
    <w:rsid w:val="00330588"/>
    <w:rsid w:val="00330810"/>
    <w:rsid w:val="003309CD"/>
    <w:rsid w:val="00330C9D"/>
    <w:rsid w:val="00330E17"/>
    <w:rsid w:val="00331219"/>
    <w:rsid w:val="00331347"/>
    <w:rsid w:val="00331462"/>
    <w:rsid w:val="0033182E"/>
    <w:rsid w:val="003319AB"/>
    <w:rsid w:val="00331C36"/>
    <w:rsid w:val="00331EBE"/>
    <w:rsid w:val="00332162"/>
    <w:rsid w:val="0033223A"/>
    <w:rsid w:val="00332425"/>
    <w:rsid w:val="003324D6"/>
    <w:rsid w:val="00332868"/>
    <w:rsid w:val="00332870"/>
    <w:rsid w:val="003328F9"/>
    <w:rsid w:val="003328FE"/>
    <w:rsid w:val="00332E1D"/>
    <w:rsid w:val="00333433"/>
    <w:rsid w:val="0033356B"/>
    <w:rsid w:val="0033356D"/>
    <w:rsid w:val="003336E9"/>
    <w:rsid w:val="00334121"/>
    <w:rsid w:val="003341F5"/>
    <w:rsid w:val="003345FD"/>
    <w:rsid w:val="003350E5"/>
    <w:rsid w:val="003351B6"/>
    <w:rsid w:val="0033531B"/>
    <w:rsid w:val="00335357"/>
    <w:rsid w:val="003354AA"/>
    <w:rsid w:val="00335544"/>
    <w:rsid w:val="003355DC"/>
    <w:rsid w:val="0033568B"/>
    <w:rsid w:val="0033588A"/>
    <w:rsid w:val="00335910"/>
    <w:rsid w:val="00335CDE"/>
    <w:rsid w:val="00335EE0"/>
    <w:rsid w:val="003361C5"/>
    <w:rsid w:val="003364E5"/>
    <w:rsid w:val="00336626"/>
    <w:rsid w:val="00336633"/>
    <w:rsid w:val="00336966"/>
    <w:rsid w:val="00336C99"/>
    <w:rsid w:val="00336CE5"/>
    <w:rsid w:val="00336F69"/>
    <w:rsid w:val="003371AB"/>
    <w:rsid w:val="00337437"/>
    <w:rsid w:val="003374DA"/>
    <w:rsid w:val="003375A9"/>
    <w:rsid w:val="00337B67"/>
    <w:rsid w:val="00337DD1"/>
    <w:rsid w:val="00337E4C"/>
    <w:rsid w:val="003400D9"/>
    <w:rsid w:val="00340322"/>
    <w:rsid w:val="003408E3"/>
    <w:rsid w:val="00340B68"/>
    <w:rsid w:val="00340C0E"/>
    <w:rsid w:val="00340E53"/>
    <w:rsid w:val="00341067"/>
    <w:rsid w:val="0034131F"/>
    <w:rsid w:val="00341346"/>
    <w:rsid w:val="003413D3"/>
    <w:rsid w:val="0034192D"/>
    <w:rsid w:val="00341B37"/>
    <w:rsid w:val="00341C28"/>
    <w:rsid w:val="00341E28"/>
    <w:rsid w:val="00341E3B"/>
    <w:rsid w:val="00341FA5"/>
    <w:rsid w:val="00341FFA"/>
    <w:rsid w:val="00342A0D"/>
    <w:rsid w:val="003430D1"/>
    <w:rsid w:val="0034319F"/>
    <w:rsid w:val="003432C2"/>
    <w:rsid w:val="003434A1"/>
    <w:rsid w:val="003437EF"/>
    <w:rsid w:val="00344181"/>
    <w:rsid w:val="0034476F"/>
    <w:rsid w:val="003447B7"/>
    <w:rsid w:val="0034484D"/>
    <w:rsid w:val="0034486B"/>
    <w:rsid w:val="00344D4A"/>
    <w:rsid w:val="00344D9E"/>
    <w:rsid w:val="00344DC3"/>
    <w:rsid w:val="00344EEB"/>
    <w:rsid w:val="00345006"/>
    <w:rsid w:val="00345258"/>
    <w:rsid w:val="003454B1"/>
    <w:rsid w:val="0034553E"/>
    <w:rsid w:val="00345623"/>
    <w:rsid w:val="0034585F"/>
    <w:rsid w:val="003458C6"/>
    <w:rsid w:val="00345A58"/>
    <w:rsid w:val="00345A9C"/>
    <w:rsid w:val="003460B6"/>
    <w:rsid w:val="00346202"/>
    <w:rsid w:val="003462DA"/>
    <w:rsid w:val="00346497"/>
    <w:rsid w:val="00346589"/>
    <w:rsid w:val="0034670B"/>
    <w:rsid w:val="0034694A"/>
    <w:rsid w:val="00346A6C"/>
    <w:rsid w:val="00346DF4"/>
    <w:rsid w:val="00346ECD"/>
    <w:rsid w:val="003470ED"/>
    <w:rsid w:val="003474B4"/>
    <w:rsid w:val="003474C4"/>
    <w:rsid w:val="0034770D"/>
    <w:rsid w:val="0034777B"/>
    <w:rsid w:val="00347A0F"/>
    <w:rsid w:val="00347B4D"/>
    <w:rsid w:val="00347CCE"/>
    <w:rsid w:val="00347F91"/>
    <w:rsid w:val="00350050"/>
    <w:rsid w:val="003500FE"/>
    <w:rsid w:val="003503E9"/>
    <w:rsid w:val="00350D5F"/>
    <w:rsid w:val="00350D9D"/>
    <w:rsid w:val="00350DB3"/>
    <w:rsid w:val="00350E87"/>
    <w:rsid w:val="0035143A"/>
    <w:rsid w:val="003514C4"/>
    <w:rsid w:val="003515D1"/>
    <w:rsid w:val="003516C5"/>
    <w:rsid w:val="00351E18"/>
    <w:rsid w:val="00351EFB"/>
    <w:rsid w:val="00351FF1"/>
    <w:rsid w:val="00352178"/>
    <w:rsid w:val="0035254F"/>
    <w:rsid w:val="003527E2"/>
    <w:rsid w:val="00352ACA"/>
    <w:rsid w:val="003533B9"/>
    <w:rsid w:val="0035340B"/>
    <w:rsid w:val="003536B4"/>
    <w:rsid w:val="0035389C"/>
    <w:rsid w:val="0035404B"/>
    <w:rsid w:val="00354289"/>
    <w:rsid w:val="003544F5"/>
    <w:rsid w:val="00354C2D"/>
    <w:rsid w:val="00354D01"/>
    <w:rsid w:val="00354F56"/>
    <w:rsid w:val="003551B2"/>
    <w:rsid w:val="003554E2"/>
    <w:rsid w:val="00355696"/>
    <w:rsid w:val="00355B60"/>
    <w:rsid w:val="00355CCD"/>
    <w:rsid w:val="00355FAA"/>
    <w:rsid w:val="00356331"/>
    <w:rsid w:val="003564B1"/>
    <w:rsid w:val="003564FE"/>
    <w:rsid w:val="00356761"/>
    <w:rsid w:val="00356772"/>
    <w:rsid w:val="00356B5C"/>
    <w:rsid w:val="00356CCC"/>
    <w:rsid w:val="00357318"/>
    <w:rsid w:val="0035746C"/>
    <w:rsid w:val="00357AE4"/>
    <w:rsid w:val="00360104"/>
    <w:rsid w:val="0036011B"/>
    <w:rsid w:val="003609A1"/>
    <w:rsid w:val="003609C4"/>
    <w:rsid w:val="00360AD7"/>
    <w:rsid w:val="00360B57"/>
    <w:rsid w:val="00360BFF"/>
    <w:rsid w:val="00360C7D"/>
    <w:rsid w:val="0036142A"/>
    <w:rsid w:val="00361A15"/>
    <w:rsid w:val="00361C26"/>
    <w:rsid w:val="003620FB"/>
    <w:rsid w:val="0036216D"/>
    <w:rsid w:val="003621C6"/>
    <w:rsid w:val="0036220E"/>
    <w:rsid w:val="003623A7"/>
    <w:rsid w:val="0036255D"/>
    <w:rsid w:val="003628A4"/>
    <w:rsid w:val="00362D9C"/>
    <w:rsid w:val="00363091"/>
    <w:rsid w:val="00363882"/>
    <w:rsid w:val="00363F80"/>
    <w:rsid w:val="00364107"/>
    <w:rsid w:val="00364390"/>
    <w:rsid w:val="003646DC"/>
    <w:rsid w:val="003646DE"/>
    <w:rsid w:val="00364AAC"/>
    <w:rsid w:val="00364B20"/>
    <w:rsid w:val="00364F82"/>
    <w:rsid w:val="003652CD"/>
    <w:rsid w:val="003652E3"/>
    <w:rsid w:val="00365409"/>
    <w:rsid w:val="00365594"/>
    <w:rsid w:val="00365967"/>
    <w:rsid w:val="00365D23"/>
    <w:rsid w:val="00366260"/>
    <w:rsid w:val="00366279"/>
    <w:rsid w:val="00366945"/>
    <w:rsid w:val="00366B2E"/>
    <w:rsid w:val="00366BBE"/>
    <w:rsid w:val="00366E00"/>
    <w:rsid w:val="00367C83"/>
    <w:rsid w:val="003701CD"/>
    <w:rsid w:val="00370386"/>
    <w:rsid w:val="003704E9"/>
    <w:rsid w:val="003707AC"/>
    <w:rsid w:val="003709C7"/>
    <w:rsid w:val="00371411"/>
    <w:rsid w:val="003715AF"/>
    <w:rsid w:val="00371801"/>
    <w:rsid w:val="0037196C"/>
    <w:rsid w:val="00371A78"/>
    <w:rsid w:val="00371CEF"/>
    <w:rsid w:val="00371D13"/>
    <w:rsid w:val="00371F36"/>
    <w:rsid w:val="0037211E"/>
    <w:rsid w:val="00372525"/>
    <w:rsid w:val="003725A7"/>
    <w:rsid w:val="00372638"/>
    <w:rsid w:val="00372706"/>
    <w:rsid w:val="003728F2"/>
    <w:rsid w:val="00372960"/>
    <w:rsid w:val="003729DD"/>
    <w:rsid w:val="00372C28"/>
    <w:rsid w:val="00372D00"/>
    <w:rsid w:val="00372D3D"/>
    <w:rsid w:val="00372DFC"/>
    <w:rsid w:val="00373800"/>
    <w:rsid w:val="00373804"/>
    <w:rsid w:val="00373879"/>
    <w:rsid w:val="00373C46"/>
    <w:rsid w:val="00373C55"/>
    <w:rsid w:val="00373D21"/>
    <w:rsid w:val="00373D95"/>
    <w:rsid w:val="00373E55"/>
    <w:rsid w:val="0037481C"/>
    <w:rsid w:val="00374C70"/>
    <w:rsid w:val="003750AE"/>
    <w:rsid w:val="003750C1"/>
    <w:rsid w:val="003750E7"/>
    <w:rsid w:val="00375116"/>
    <w:rsid w:val="0037523D"/>
    <w:rsid w:val="00375677"/>
    <w:rsid w:val="003756EC"/>
    <w:rsid w:val="00375936"/>
    <w:rsid w:val="00375A07"/>
    <w:rsid w:val="00375B88"/>
    <w:rsid w:val="00375F54"/>
    <w:rsid w:val="003763B2"/>
    <w:rsid w:val="003763B9"/>
    <w:rsid w:val="0037666C"/>
    <w:rsid w:val="0037695E"/>
    <w:rsid w:val="00376B51"/>
    <w:rsid w:val="00376C03"/>
    <w:rsid w:val="00376C22"/>
    <w:rsid w:val="00376CEC"/>
    <w:rsid w:val="00376D8D"/>
    <w:rsid w:val="00377081"/>
    <w:rsid w:val="00377391"/>
    <w:rsid w:val="0037751D"/>
    <w:rsid w:val="0037796B"/>
    <w:rsid w:val="00377EFB"/>
    <w:rsid w:val="00380369"/>
    <w:rsid w:val="0038042E"/>
    <w:rsid w:val="00380AE0"/>
    <w:rsid w:val="00380B41"/>
    <w:rsid w:val="00380B6A"/>
    <w:rsid w:val="00380B78"/>
    <w:rsid w:val="00380D9E"/>
    <w:rsid w:val="00380E29"/>
    <w:rsid w:val="00381016"/>
    <w:rsid w:val="003810DD"/>
    <w:rsid w:val="00381192"/>
    <w:rsid w:val="003815FA"/>
    <w:rsid w:val="0038165E"/>
    <w:rsid w:val="00381C10"/>
    <w:rsid w:val="00381FAA"/>
    <w:rsid w:val="003820EE"/>
    <w:rsid w:val="00382172"/>
    <w:rsid w:val="0038222B"/>
    <w:rsid w:val="003822B5"/>
    <w:rsid w:val="003825EE"/>
    <w:rsid w:val="00382747"/>
    <w:rsid w:val="003828CD"/>
    <w:rsid w:val="00382A00"/>
    <w:rsid w:val="00382AC7"/>
    <w:rsid w:val="00382B45"/>
    <w:rsid w:val="00382B50"/>
    <w:rsid w:val="00383076"/>
    <w:rsid w:val="0038316E"/>
    <w:rsid w:val="00383193"/>
    <w:rsid w:val="00383462"/>
    <w:rsid w:val="0038376E"/>
    <w:rsid w:val="00383840"/>
    <w:rsid w:val="00383A05"/>
    <w:rsid w:val="00383C9C"/>
    <w:rsid w:val="00383D18"/>
    <w:rsid w:val="00384009"/>
    <w:rsid w:val="00384309"/>
    <w:rsid w:val="00384337"/>
    <w:rsid w:val="003843C3"/>
    <w:rsid w:val="003844A1"/>
    <w:rsid w:val="00384547"/>
    <w:rsid w:val="00384549"/>
    <w:rsid w:val="00384563"/>
    <w:rsid w:val="0038462E"/>
    <w:rsid w:val="0038481E"/>
    <w:rsid w:val="00384A45"/>
    <w:rsid w:val="00384C9B"/>
    <w:rsid w:val="00384DB2"/>
    <w:rsid w:val="00384EF6"/>
    <w:rsid w:val="00384F22"/>
    <w:rsid w:val="00384FFC"/>
    <w:rsid w:val="0038517A"/>
    <w:rsid w:val="00385418"/>
    <w:rsid w:val="003854B6"/>
    <w:rsid w:val="003857E0"/>
    <w:rsid w:val="00385AF5"/>
    <w:rsid w:val="00385DB0"/>
    <w:rsid w:val="00385F15"/>
    <w:rsid w:val="003860DC"/>
    <w:rsid w:val="00386208"/>
    <w:rsid w:val="003864A1"/>
    <w:rsid w:val="0038650B"/>
    <w:rsid w:val="00386AFF"/>
    <w:rsid w:val="00386FCD"/>
    <w:rsid w:val="00387126"/>
    <w:rsid w:val="0038718B"/>
    <w:rsid w:val="0038720D"/>
    <w:rsid w:val="0038727C"/>
    <w:rsid w:val="00387330"/>
    <w:rsid w:val="00387986"/>
    <w:rsid w:val="00387A13"/>
    <w:rsid w:val="00387AC4"/>
    <w:rsid w:val="00387ADD"/>
    <w:rsid w:val="00390166"/>
    <w:rsid w:val="003901A2"/>
    <w:rsid w:val="00390283"/>
    <w:rsid w:val="003905DD"/>
    <w:rsid w:val="003907C7"/>
    <w:rsid w:val="003907EF"/>
    <w:rsid w:val="00390813"/>
    <w:rsid w:val="00390875"/>
    <w:rsid w:val="003909BD"/>
    <w:rsid w:val="00391142"/>
    <w:rsid w:val="00391392"/>
    <w:rsid w:val="003913EB"/>
    <w:rsid w:val="00391816"/>
    <w:rsid w:val="00391A9C"/>
    <w:rsid w:val="00391D80"/>
    <w:rsid w:val="00391DE2"/>
    <w:rsid w:val="00392451"/>
    <w:rsid w:val="003927EB"/>
    <w:rsid w:val="003927FE"/>
    <w:rsid w:val="00392BE0"/>
    <w:rsid w:val="00392CA8"/>
    <w:rsid w:val="00392E87"/>
    <w:rsid w:val="0039346B"/>
    <w:rsid w:val="00393516"/>
    <w:rsid w:val="00393586"/>
    <w:rsid w:val="0039378A"/>
    <w:rsid w:val="0039378E"/>
    <w:rsid w:val="00393830"/>
    <w:rsid w:val="00393A1C"/>
    <w:rsid w:val="00393A3D"/>
    <w:rsid w:val="00393B14"/>
    <w:rsid w:val="00393D01"/>
    <w:rsid w:val="00394091"/>
    <w:rsid w:val="00394095"/>
    <w:rsid w:val="003940BC"/>
    <w:rsid w:val="0039443E"/>
    <w:rsid w:val="003945CF"/>
    <w:rsid w:val="003945F8"/>
    <w:rsid w:val="003947DC"/>
    <w:rsid w:val="00395067"/>
    <w:rsid w:val="003953ED"/>
    <w:rsid w:val="003954CC"/>
    <w:rsid w:val="003954EE"/>
    <w:rsid w:val="003956EF"/>
    <w:rsid w:val="00395C65"/>
    <w:rsid w:val="003960B9"/>
    <w:rsid w:val="0039664A"/>
    <w:rsid w:val="003967AB"/>
    <w:rsid w:val="003969B8"/>
    <w:rsid w:val="00396CCB"/>
    <w:rsid w:val="00396DD1"/>
    <w:rsid w:val="00397078"/>
    <w:rsid w:val="003972D5"/>
    <w:rsid w:val="00397458"/>
    <w:rsid w:val="003975D7"/>
    <w:rsid w:val="0039791D"/>
    <w:rsid w:val="00397DBD"/>
    <w:rsid w:val="00397EAD"/>
    <w:rsid w:val="003A00E1"/>
    <w:rsid w:val="003A070D"/>
    <w:rsid w:val="003A08C5"/>
    <w:rsid w:val="003A0B95"/>
    <w:rsid w:val="003A0C27"/>
    <w:rsid w:val="003A0C6F"/>
    <w:rsid w:val="003A1091"/>
    <w:rsid w:val="003A10D9"/>
    <w:rsid w:val="003A1458"/>
    <w:rsid w:val="003A170E"/>
    <w:rsid w:val="003A1936"/>
    <w:rsid w:val="003A1AB4"/>
    <w:rsid w:val="003A1ADD"/>
    <w:rsid w:val="003A1BC1"/>
    <w:rsid w:val="003A1D0A"/>
    <w:rsid w:val="003A2006"/>
    <w:rsid w:val="003A27F5"/>
    <w:rsid w:val="003A2904"/>
    <w:rsid w:val="003A2A0A"/>
    <w:rsid w:val="003A2C4B"/>
    <w:rsid w:val="003A2E96"/>
    <w:rsid w:val="003A3157"/>
    <w:rsid w:val="003A328D"/>
    <w:rsid w:val="003A32AC"/>
    <w:rsid w:val="003A340E"/>
    <w:rsid w:val="003A3794"/>
    <w:rsid w:val="003A3C20"/>
    <w:rsid w:val="003A4043"/>
    <w:rsid w:val="003A43F4"/>
    <w:rsid w:val="003A453E"/>
    <w:rsid w:val="003A4895"/>
    <w:rsid w:val="003A49E2"/>
    <w:rsid w:val="003A4A65"/>
    <w:rsid w:val="003A4A78"/>
    <w:rsid w:val="003A4A7E"/>
    <w:rsid w:val="003A4E9C"/>
    <w:rsid w:val="003A52A3"/>
    <w:rsid w:val="003A549D"/>
    <w:rsid w:val="003A5A40"/>
    <w:rsid w:val="003A5B4D"/>
    <w:rsid w:val="003A5D38"/>
    <w:rsid w:val="003A5D62"/>
    <w:rsid w:val="003A5E65"/>
    <w:rsid w:val="003A63A8"/>
    <w:rsid w:val="003A6467"/>
    <w:rsid w:val="003A6AD1"/>
    <w:rsid w:val="003A6E32"/>
    <w:rsid w:val="003A7048"/>
    <w:rsid w:val="003A7362"/>
    <w:rsid w:val="003A7608"/>
    <w:rsid w:val="003A767B"/>
    <w:rsid w:val="003A7E52"/>
    <w:rsid w:val="003A7F9F"/>
    <w:rsid w:val="003B0221"/>
    <w:rsid w:val="003B0499"/>
    <w:rsid w:val="003B0506"/>
    <w:rsid w:val="003B09D4"/>
    <w:rsid w:val="003B0BC3"/>
    <w:rsid w:val="003B0FEE"/>
    <w:rsid w:val="003B124A"/>
    <w:rsid w:val="003B1508"/>
    <w:rsid w:val="003B15E8"/>
    <w:rsid w:val="003B15EA"/>
    <w:rsid w:val="003B1741"/>
    <w:rsid w:val="003B1BE6"/>
    <w:rsid w:val="003B218A"/>
    <w:rsid w:val="003B227C"/>
    <w:rsid w:val="003B23D6"/>
    <w:rsid w:val="003B2458"/>
    <w:rsid w:val="003B2491"/>
    <w:rsid w:val="003B28A4"/>
    <w:rsid w:val="003B2AF9"/>
    <w:rsid w:val="003B2E6A"/>
    <w:rsid w:val="003B3033"/>
    <w:rsid w:val="003B32B6"/>
    <w:rsid w:val="003B3842"/>
    <w:rsid w:val="003B41D1"/>
    <w:rsid w:val="003B460D"/>
    <w:rsid w:val="003B4A81"/>
    <w:rsid w:val="003B4B47"/>
    <w:rsid w:val="003B4E04"/>
    <w:rsid w:val="003B50A4"/>
    <w:rsid w:val="003B50C0"/>
    <w:rsid w:val="003B5584"/>
    <w:rsid w:val="003B5664"/>
    <w:rsid w:val="003B576D"/>
    <w:rsid w:val="003B5AAF"/>
    <w:rsid w:val="003B5BE6"/>
    <w:rsid w:val="003B5CE1"/>
    <w:rsid w:val="003B5E1F"/>
    <w:rsid w:val="003B601B"/>
    <w:rsid w:val="003B60EE"/>
    <w:rsid w:val="003B64B3"/>
    <w:rsid w:val="003B681D"/>
    <w:rsid w:val="003B6C21"/>
    <w:rsid w:val="003B6D4D"/>
    <w:rsid w:val="003B7335"/>
    <w:rsid w:val="003B74AA"/>
    <w:rsid w:val="003B76E5"/>
    <w:rsid w:val="003B76F0"/>
    <w:rsid w:val="003B775B"/>
    <w:rsid w:val="003B789B"/>
    <w:rsid w:val="003B7E31"/>
    <w:rsid w:val="003C0127"/>
    <w:rsid w:val="003C02A6"/>
    <w:rsid w:val="003C057C"/>
    <w:rsid w:val="003C0636"/>
    <w:rsid w:val="003C097D"/>
    <w:rsid w:val="003C0BAF"/>
    <w:rsid w:val="003C1076"/>
    <w:rsid w:val="003C1377"/>
    <w:rsid w:val="003C13A0"/>
    <w:rsid w:val="003C1579"/>
    <w:rsid w:val="003C1601"/>
    <w:rsid w:val="003C19EE"/>
    <w:rsid w:val="003C1EB2"/>
    <w:rsid w:val="003C215C"/>
    <w:rsid w:val="003C2849"/>
    <w:rsid w:val="003C284C"/>
    <w:rsid w:val="003C2BD9"/>
    <w:rsid w:val="003C2BF7"/>
    <w:rsid w:val="003C30C7"/>
    <w:rsid w:val="003C3773"/>
    <w:rsid w:val="003C3B61"/>
    <w:rsid w:val="003C3CDA"/>
    <w:rsid w:val="003C3CE2"/>
    <w:rsid w:val="003C3F51"/>
    <w:rsid w:val="003C41D6"/>
    <w:rsid w:val="003C4207"/>
    <w:rsid w:val="003C44B0"/>
    <w:rsid w:val="003C45C8"/>
    <w:rsid w:val="003C4A31"/>
    <w:rsid w:val="003C4A69"/>
    <w:rsid w:val="003C4B02"/>
    <w:rsid w:val="003C4F46"/>
    <w:rsid w:val="003C521B"/>
    <w:rsid w:val="003C53A5"/>
    <w:rsid w:val="003C54F7"/>
    <w:rsid w:val="003C5539"/>
    <w:rsid w:val="003C579A"/>
    <w:rsid w:val="003C57AC"/>
    <w:rsid w:val="003C58CC"/>
    <w:rsid w:val="003C5C78"/>
    <w:rsid w:val="003C5E17"/>
    <w:rsid w:val="003C5EE9"/>
    <w:rsid w:val="003C604E"/>
    <w:rsid w:val="003C6BBF"/>
    <w:rsid w:val="003C6BDF"/>
    <w:rsid w:val="003C6D61"/>
    <w:rsid w:val="003C7260"/>
    <w:rsid w:val="003C74D4"/>
    <w:rsid w:val="003C7736"/>
    <w:rsid w:val="003C790A"/>
    <w:rsid w:val="003C7B3D"/>
    <w:rsid w:val="003C7DC0"/>
    <w:rsid w:val="003D003D"/>
    <w:rsid w:val="003D00E4"/>
    <w:rsid w:val="003D02E6"/>
    <w:rsid w:val="003D03B1"/>
    <w:rsid w:val="003D0496"/>
    <w:rsid w:val="003D0525"/>
    <w:rsid w:val="003D09A0"/>
    <w:rsid w:val="003D0F81"/>
    <w:rsid w:val="003D0FC2"/>
    <w:rsid w:val="003D11AC"/>
    <w:rsid w:val="003D12AF"/>
    <w:rsid w:val="003D1360"/>
    <w:rsid w:val="003D142A"/>
    <w:rsid w:val="003D1B18"/>
    <w:rsid w:val="003D1E8E"/>
    <w:rsid w:val="003D290D"/>
    <w:rsid w:val="003D29BE"/>
    <w:rsid w:val="003D2B3B"/>
    <w:rsid w:val="003D2C94"/>
    <w:rsid w:val="003D3486"/>
    <w:rsid w:val="003D34E8"/>
    <w:rsid w:val="003D3654"/>
    <w:rsid w:val="003D36EB"/>
    <w:rsid w:val="003D3FDB"/>
    <w:rsid w:val="003D4008"/>
    <w:rsid w:val="003D428C"/>
    <w:rsid w:val="003D44D5"/>
    <w:rsid w:val="003D4725"/>
    <w:rsid w:val="003D4C07"/>
    <w:rsid w:val="003D4DA3"/>
    <w:rsid w:val="003D4E4F"/>
    <w:rsid w:val="003D504A"/>
    <w:rsid w:val="003D50BB"/>
    <w:rsid w:val="003D532B"/>
    <w:rsid w:val="003D5463"/>
    <w:rsid w:val="003D54F7"/>
    <w:rsid w:val="003D5869"/>
    <w:rsid w:val="003D5F87"/>
    <w:rsid w:val="003D6058"/>
    <w:rsid w:val="003D6094"/>
    <w:rsid w:val="003D60D5"/>
    <w:rsid w:val="003D613D"/>
    <w:rsid w:val="003D65C3"/>
    <w:rsid w:val="003D660D"/>
    <w:rsid w:val="003D6748"/>
    <w:rsid w:val="003D68B0"/>
    <w:rsid w:val="003D69A5"/>
    <w:rsid w:val="003D69C4"/>
    <w:rsid w:val="003D6F01"/>
    <w:rsid w:val="003D72CD"/>
    <w:rsid w:val="003D74FD"/>
    <w:rsid w:val="003D7516"/>
    <w:rsid w:val="003D76B4"/>
    <w:rsid w:val="003D7896"/>
    <w:rsid w:val="003D7974"/>
    <w:rsid w:val="003D798B"/>
    <w:rsid w:val="003D7999"/>
    <w:rsid w:val="003D7BC3"/>
    <w:rsid w:val="003D7D60"/>
    <w:rsid w:val="003D7F20"/>
    <w:rsid w:val="003D7F31"/>
    <w:rsid w:val="003D7F66"/>
    <w:rsid w:val="003D7FF1"/>
    <w:rsid w:val="003E027D"/>
    <w:rsid w:val="003E0300"/>
    <w:rsid w:val="003E0503"/>
    <w:rsid w:val="003E051C"/>
    <w:rsid w:val="003E0A50"/>
    <w:rsid w:val="003E0E6E"/>
    <w:rsid w:val="003E1056"/>
    <w:rsid w:val="003E1065"/>
    <w:rsid w:val="003E1467"/>
    <w:rsid w:val="003E17D5"/>
    <w:rsid w:val="003E186F"/>
    <w:rsid w:val="003E195E"/>
    <w:rsid w:val="003E1F3A"/>
    <w:rsid w:val="003E206B"/>
    <w:rsid w:val="003E2099"/>
    <w:rsid w:val="003E220B"/>
    <w:rsid w:val="003E220D"/>
    <w:rsid w:val="003E25D7"/>
    <w:rsid w:val="003E269F"/>
    <w:rsid w:val="003E2892"/>
    <w:rsid w:val="003E290D"/>
    <w:rsid w:val="003E29BB"/>
    <w:rsid w:val="003E30EA"/>
    <w:rsid w:val="003E3118"/>
    <w:rsid w:val="003E315F"/>
    <w:rsid w:val="003E3168"/>
    <w:rsid w:val="003E35F8"/>
    <w:rsid w:val="003E376E"/>
    <w:rsid w:val="003E387A"/>
    <w:rsid w:val="003E3930"/>
    <w:rsid w:val="003E3BCE"/>
    <w:rsid w:val="003E431C"/>
    <w:rsid w:val="003E44B6"/>
    <w:rsid w:val="003E44EE"/>
    <w:rsid w:val="003E4B0E"/>
    <w:rsid w:val="003E4DEC"/>
    <w:rsid w:val="003E4FD1"/>
    <w:rsid w:val="003E4FE6"/>
    <w:rsid w:val="003E50B6"/>
    <w:rsid w:val="003E52C6"/>
    <w:rsid w:val="003E54C6"/>
    <w:rsid w:val="003E562A"/>
    <w:rsid w:val="003E56FB"/>
    <w:rsid w:val="003E574D"/>
    <w:rsid w:val="003E58F5"/>
    <w:rsid w:val="003E5A1A"/>
    <w:rsid w:val="003E5F82"/>
    <w:rsid w:val="003E621D"/>
    <w:rsid w:val="003E647C"/>
    <w:rsid w:val="003E6555"/>
    <w:rsid w:val="003E682F"/>
    <w:rsid w:val="003E6D05"/>
    <w:rsid w:val="003E715F"/>
    <w:rsid w:val="003E7310"/>
    <w:rsid w:val="003E73B9"/>
    <w:rsid w:val="003E75F3"/>
    <w:rsid w:val="003E76E4"/>
    <w:rsid w:val="003E78AB"/>
    <w:rsid w:val="003E7A50"/>
    <w:rsid w:val="003E7E2C"/>
    <w:rsid w:val="003E7FFA"/>
    <w:rsid w:val="003F025B"/>
    <w:rsid w:val="003F025D"/>
    <w:rsid w:val="003F0550"/>
    <w:rsid w:val="003F0A09"/>
    <w:rsid w:val="003F1064"/>
    <w:rsid w:val="003F15DD"/>
    <w:rsid w:val="003F15F8"/>
    <w:rsid w:val="003F1D95"/>
    <w:rsid w:val="003F1F5C"/>
    <w:rsid w:val="003F1F97"/>
    <w:rsid w:val="003F1FA4"/>
    <w:rsid w:val="003F1FF8"/>
    <w:rsid w:val="003F24C0"/>
    <w:rsid w:val="003F268B"/>
    <w:rsid w:val="003F284C"/>
    <w:rsid w:val="003F287E"/>
    <w:rsid w:val="003F28D7"/>
    <w:rsid w:val="003F2ACE"/>
    <w:rsid w:val="003F2AF5"/>
    <w:rsid w:val="003F32CB"/>
    <w:rsid w:val="003F350F"/>
    <w:rsid w:val="003F3619"/>
    <w:rsid w:val="003F36C1"/>
    <w:rsid w:val="003F3705"/>
    <w:rsid w:val="003F394C"/>
    <w:rsid w:val="003F394D"/>
    <w:rsid w:val="003F3B4D"/>
    <w:rsid w:val="003F3B9F"/>
    <w:rsid w:val="003F3E95"/>
    <w:rsid w:val="003F3FC0"/>
    <w:rsid w:val="003F4050"/>
    <w:rsid w:val="003F430B"/>
    <w:rsid w:val="003F46EC"/>
    <w:rsid w:val="003F4819"/>
    <w:rsid w:val="003F4929"/>
    <w:rsid w:val="003F4C36"/>
    <w:rsid w:val="003F4D0E"/>
    <w:rsid w:val="003F4D5B"/>
    <w:rsid w:val="003F4E92"/>
    <w:rsid w:val="003F4EC3"/>
    <w:rsid w:val="003F5242"/>
    <w:rsid w:val="003F529C"/>
    <w:rsid w:val="003F5356"/>
    <w:rsid w:val="003F54DD"/>
    <w:rsid w:val="003F5505"/>
    <w:rsid w:val="003F5A4F"/>
    <w:rsid w:val="003F5B8C"/>
    <w:rsid w:val="003F5D60"/>
    <w:rsid w:val="003F5E5E"/>
    <w:rsid w:val="003F60D3"/>
    <w:rsid w:val="003F6265"/>
    <w:rsid w:val="003F63C7"/>
    <w:rsid w:val="003F6479"/>
    <w:rsid w:val="003F6679"/>
    <w:rsid w:val="003F67B7"/>
    <w:rsid w:val="003F6804"/>
    <w:rsid w:val="003F6963"/>
    <w:rsid w:val="003F6D15"/>
    <w:rsid w:val="003F6F10"/>
    <w:rsid w:val="003F73A5"/>
    <w:rsid w:val="003F73E1"/>
    <w:rsid w:val="003F75F7"/>
    <w:rsid w:val="003F7B75"/>
    <w:rsid w:val="0040047E"/>
    <w:rsid w:val="00400C9D"/>
    <w:rsid w:val="00401442"/>
    <w:rsid w:val="00401BF7"/>
    <w:rsid w:val="00401D30"/>
    <w:rsid w:val="00402225"/>
    <w:rsid w:val="004022FD"/>
    <w:rsid w:val="004023E5"/>
    <w:rsid w:val="00402566"/>
    <w:rsid w:val="00402581"/>
    <w:rsid w:val="00402A45"/>
    <w:rsid w:val="00402C15"/>
    <w:rsid w:val="00402D25"/>
    <w:rsid w:val="00402DD7"/>
    <w:rsid w:val="00402E6B"/>
    <w:rsid w:val="0040363D"/>
    <w:rsid w:val="0040375A"/>
    <w:rsid w:val="0040392E"/>
    <w:rsid w:val="00403C4D"/>
    <w:rsid w:val="00403DBB"/>
    <w:rsid w:val="00403F21"/>
    <w:rsid w:val="00403F88"/>
    <w:rsid w:val="0040402C"/>
    <w:rsid w:val="004040E2"/>
    <w:rsid w:val="00404125"/>
    <w:rsid w:val="0040414F"/>
    <w:rsid w:val="004046C3"/>
    <w:rsid w:val="0040474C"/>
    <w:rsid w:val="00404850"/>
    <w:rsid w:val="00404A58"/>
    <w:rsid w:val="00404ABA"/>
    <w:rsid w:val="00404ABE"/>
    <w:rsid w:val="00404DB7"/>
    <w:rsid w:val="00404EED"/>
    <w:rsid w:val="00405215"/>
    <w:rsid w:val="00405F11"/>
    <w:rsid w:val="00406110"/>
    <w:rsid w:val="00406128"/>
    <w:rsid w:val="00406149"/>
    <w:rsid w:val="00406235"/>
    <w:rsid w:val="00406623"/>
    <w:rsid w:val="004068F2"/>
    <w:rsid w:val="00406A38"/>
    <w:rsid w:val="00406A9F"/>
    <w:rsid w:val="00406B7E"/>
    <w:rsid w:val="004077FD"/>
    <w:rsid w:val="00407861"/>
    <w:rsid w:val="004079AB"/>
    <w:rsid w:val="00407B70"/>
    <w:rsid w:val="00407EB4"/>
    <w:rsid w:val="00410810"/>
    <w:rsid w:val="00410F35"/>
    <w:rsid w:val="00411550"/>
    <w:rsid w:val="00411559"/>
    <w:rsid w:val="004116F7"/>
    <w:rsid w:val="00412101"/>
    <w:rsid w:val="004121BF"/>
    <w:rsid w:val="004121D5"/>
    <w:rsid w:val="0041236F"/>
    <w:rsid w:val="00412378"/>
    <w:rsid w:val="0041239D"/>
    <w:rsid w:val="004127D3"/>
    <w:rsid w:val="00412CC2"/>
    <w:rsid w:val="00412D27"/>
    <w:rsid w:val="004132AE"/>
    <w:rsid w:val="00413678"/>
    <w:rsid w:val="0041383E"/>
    <w:rsid w:val="00413F97"/>
    <w:rsid w:val="00413FF6"/>
    <w:rsid w:val="00414E63"/>
    <w:rsid w:val="00415086"/>
    <w:rsid w:val="004155F9"/>
    <w:rsid w:val="00415A13"/>
    <w:rsid w:val="00415A67"/>
    <w:rsid w:val="00415ABA"/>
    <w:rsid w:val="00415DB9"/>
    <w:rsid w:val="004160D8"/>
    <w:rsid w:val="004162CB"/>
    <w:rsid w:val="0041646E"/>
    <w:rsid w:val="004167AD"/>
    <w:rsid w:val="004167F2"/>
    <w:rsid w:val="00416973"/>
    <w:rsid w:val="004169BD"/>
    <w:rsid w:val="00416C67"/>
    <w:rsid w:val="00417087"/>
    <w:rsid w:val="004176BA"/>
    <w:rsid w:val="00417865"/>
    <w:rsid w:val="004179FB"/>
    <w:rsid w:val="00417EAA"/>
    <w:rsid w:val="0042001D"/>
    <w:rsid w:val="00420752"/>
    <w:rsid w:val="004207BF"/>
    <w:rsid w:val="00420C9D"/>
    <w:rsid w:val="00421844"/>
    <w:rsid w:val="00421AA4"/>
    <w:rsid w:val="00421DA9"/>
    <w:rsid w:val="00421E06"/>
    <w:rsid w:val="00422557"/>
    <w:rsid w:val="00422EA3"/>
    <w:rsid w:val="00422FD7"/>
    <w:rsid w:val="004230CA"/>
    <w:rsid w:val="00423A8E"/>
    <w:rsid w:val="00423C63"/>
    <w:rsid w:val="00423FA4"/>
    <w:rsid w:val="00424131"/>
    <w:rsid w:val="0042495F"/>
    <w:rsid w:val="00424A2C"/>
    <w:rsid w:val="00424A4B"/>
    <w:rsid w:val="00424F88"/>
    <w:rsid w:val="004250BE"/>
    <w:rsid w:val="0042513C"/>
    <w:rsid w:val="004251B7"/>
    <w:rsid w:val="004257AF"/>
    <w:rsid w:val="00425ABC"/>
    <w:rsid w:val="00425D37"/>
    <w:rsid w:val="00425DFE"/>
    <w:rsid w:val="00425F38"/>
    <w:rsid w:val="004261E1"/>
    <w:rsid w:val="0042652E"/>
    <w:rsid w:val="00426801"/>
    <w:rsid w:val="004268A5"/>
    <w:rsid w:val="0042692B"/>
    <w:rsid w:val="00426B2A"/>
    <w:rsid w:val="00427465"/>
    <w:rsid w:val="00427507"/>
    <w:rsid w:val="0042768D"/>
    <w:rsid w:val="00427B18"/>
    <w:rsid w:val="00427C67"/>
    <w:rsid w:val="00427CC9"/>
    <w:rsid w:val="00427DA2"/>
    <w:rsid w:val="00427E05"/>
    <w:rsid w:val="00427ED6"/>
    <w:rsid w:val="00427FB3"/>
    <w:rsid w:val="0043013D"/>
    <w:rsid w:val="004307E7"/>
    <w:rsid w:val="00430904"/>
    <w:rsid w:val="00430DEF"/>
    <w:rsid w:val="00431514"/>
    <w:rsid w:val="00431738"/>
    <w:rsid w:val="00431CC7"/>
    <w:rsid w:val="00431DC5"/>
    <w:rsid w:val="00431F38"/>
    <w:rsid w:val="00432048"/>
    <w:rsid w:val="004321FF"/>
    <w:rsid w:val="004322A0"/>
    <w:rsid w:val="004325CD"/>
    <w:rsid w:val="00432A99"/>
    <w:rsid w:val="00432CDA"/>
    <w:rsid w:val="00433177"/>
    <w:rsid w:val="00433278"/>
    <w:rsid w:val="004335BE"/>
    <w:rsid w:val="0043367A"/>
    <w:rsid w:val="00433A0B"/>
    <w:rsid w:val="00433AD7"/>
    <w:rsid w:val="00433E5A"/>
    <w:rsid w:val="0043404C"/>
    <w:rsid w:val="0043423B"/>
    <w:rsid w:val="00434493"/>
    <w:rsid w:val="00434500"/>
    <w:rsid w:val="00434676"/>
    <w:rsid w:val="00434717"/>
    <w:rsid w:val="00434A8A"/>
    <w:rsid w:val="00434B0D"/>
    <w:rsid w:val="00434BEA"/>
    <w:rsid w:val="00434CBF"/>
    <w:rsid w:val="0043550A"/>
    <w:rsid w:val="00435741"/>
    <w:rsid w:val="004359E0"/>
    <w:rsid w:val="00435A82"/>
    <w:rsid w:val="00435BF5"/>
    <w:rsid w:val="00435D74"/>
    <w:rsid w:val="00435DA6"/>
    <w:rsid w:val="00435FB5"/>
    <w:rsid w:val="004361A2"/>
    <w:rsid w:val="004362D4"/>
    <w:rsid w:val="004367A9"/>
    <w:rsid w:val="00436AEA"/>
    <w:rsid w:val="00436C00"/>
    <w:rsid w:val="00437201"/>
    <w:rsid w:val="004372EF"/>
    <w:rsid w:val="0043737C"/>
    <w:rsid w:val="00437401"/>
    <w:rsid w:val="0043765A"/>
    <w:rsid w:val="0043782F"/>
    <w:rsid w:val="0043797E"/>
    <w:rsid w:val="00437D2C"/>
    <w:rsid w:val="00437E2E"/>
    <w:rsid w:val="00437F7F"/>
    <w:rsid w:val="00440075"/>
    <w:rsid w:val="0044018B"/>
    <w:rsid w:val="004402F9"/>
    <w:rsid w:val="004403F1"/>
    <w:rsid w:val="00440444"/>
    <w:rsid w:val="004404A1"/>
    <w:rsid w:val="004408C3"/>
    <w:rsid w:val="00440CB4"/>
    <w:rsid w:val="00440FE5"/>
    <w:rsid w:val="004410C0"/>
    <w:rsid w:val="00441164"/>
    <w:rsid w:val="00441957"/>
    <w:rsid w:val="00441963"/>
    <w:rsid w:val="00441BF8"/>
    <w:rsid w:val="00441CA0"/>
    <w:rsid w:val="00441CEE"/>
    <w:rsid w:val="0044202A"/>
    <w:rsid w:val="004420B8"/>
    <w:rsid w:val="00442138"/>
    <w:rsid w:val="00442759"/>
    <w:rsid w:val="00442EA7"/>
    <w:rsid w:val="00442EE0"/>
    <w:rsid w:val="004432CF"/>
    <w:rsid w:val="0044363A"/>
    <w:rsid w:val="0044370B"/>
    <w:rsid w:val="0044376E"/>
    <w:rsid w:val="0044382E"/>
    <w:rsid w:val="00443E51"/>
    <w:rsid w:val="004442A0"/>
    <w:rsid w:val="00444750"/>
    <w:rsid w:val="00444825"/>
    <w:rsid w:val="00444CCA"/>
    <w:rsid w:val="00444E16"/>
    <w:rsid w:val="004450A0"/>
    <w:rsid w:val="0044526A"/>
    <w:rsid w:val="004453E1"/>
    <w:rsid w:val="00445445"/>
    <w:rsid w:val="004457FE"/>
    <w:rsid w:val="004458E1"/>
    <w:rsid w:val="00445B36"/>
    <w:rsid w:val="00445D16"/>
    <w:rsid w:val="00445E26"/>
    <w:rsid w:val="00446404"/>
    <w:rsid w:val="004464B6"/>
    <w:rsid w:val="004469FC"/>
    <w:rsid w:val="00446AC0"/>
    <w:rsid w:val="00446AD8"/>
    <w:rsid w:val="00446D12"/>
    <w:rsid w:val="00446FAA"/>
    <w:rsid w:val="00447254"/>
    <w:rsid w:val="00447337"/>
    <w:rsid w:val="00447503"/>
    <w:rsid w:val="004476B9"/>
    <w:rsid w:val="00447A1C"/>
    <w:rsid w:val="00450012"/>
    <w:rsid w:val="004501C9"/>
    <w:rsid w:val="00450A5F"/>
    <w:rsid w:val="00450AFF"/>
    <w:rsid w:val="004510B4"/>
    <w:rsid w:val="004511E5"/>
    <w:rsid w:val="0045125D"/>
    <w:rsid w:val="00451330"/>
    <w:rsid w:val="0045146C"/>
    <w:rsid w:val="00451649"/>
    <w:rsid w:val="0045193C"/>
    <w:rsid w:val="0045200E"/>
    <w:rsid w:val="00452110"/>
    <w:rsid w:val="00452295"/>
    <w:rsid w:val="00452322"/>
    <w:rsid w:val="00452563"/>
    <w:rsid w:val="0045257E"/>
    <w:rsid w:val="00452644"/>
    <w:rsid w:val="00452859"/>
    <w:rsid w:val="00452BCF"/>
    <w:rsid w:val="00452BF6"/>
    <w:rsid w:val="00453103"/>
    <w:rsid w:val="00453383"/>
    <w:rsid w:val="0045359C"/>
    <w:rsid w:val="0045360E"/>
    <w:rsid w:val="00453797"/>
    <w:rsid w:val="00453C25"/>
    <w:rsid w:val="00453CF2"/>
    <w:rsid w:val="004541F0"/>
    <w:rsid w:val="00454408"/>
    <w:rsid w:val="0045462B"/>
    <w:rsid w:val="00454A28"/>
    <w:rsid w:val="00454C8C"/>
    <w:rsid w:val="00454F53"/>
    <w:rsid w:val="00454FC3"/>
    <w:rsid w:val="0045536A"/>
    <w:rsid w:val="00455465"/>
    <w:rsid w:val="00455502"/>
    <w:rsid w:val="00455527"/>
    <w:rsid w:val="00455D15"/>
    <w:rsid w:val="0045620C"/>
    <w:rsid w:val="0045639A"/>
    <w:rsid w:val="00456570"/>
    <w:rsid w:val="0045658A"/>
    <w:rsid w:val="00456621"/>
    <w:rsid w:val="00456CFE"/>
    <w:rsid w:val="00456E33"/>
    <w:rsid w:val="00457021"/>
    <w:rsid w:val="0045743F"/>
    <w:rsid w:val="00457618"/>
    <w:rsid w:val="00457A76"/>
    <w:rsid w:val="00457A8E"/>
    <w:rsid w:val="00457A99"/>
    <w:rsid w:val="00457B20"/>
    <w:rsid w:val="00457D26"/>
    <w:rsid w:val="0046019E"/>
    <w:rsid w:val="00460327"/>
    <w:rsid w:val="004604F8"/>
    <w:rsid w:val="004605DE"/>
    <w:rsid w:val="00460682"/>
    <w:rsid w:val="004607C6"/>
    <w:rsid w:val="00460978"/>
    <w:rsid w:val="004609CC"/>
    <w:rsid w:val="00460A5A"/>
    <w:rsid w:val="0046158D"/>
    <w:rsid w:val="00461842"/>
    <w:rsid w:val="00461862"/>
    <w:rsid w:val="00462166"/>
    <w:rsid w:val="004626A5"/>
    <w:rsid w:val="00462A9D"/>
    <w:rsid w:val="00462BBE"/>
    <w:rsid w:val="00462C6E"/>
    <w:rsid w:val="004634AA"/>
    <w:rsid w:val="0046357A"/>
    <w:rsid w:val="004636ED"/>
    <w:rsid w:val="004637B5"/>
    <w:rsid w:val="00463B48"/>
    <w:rsid w:val="0046406A"/>
    <w:rsid w:val="00464163"/>
    <w:rsid w:val="004641DB"/>
    <w:rsid w:val="004648F8"/>
    <w:rsid w:val="00464938"/>
    <w:rsid w:val="00464A26"/>
    <w:rsid w:val="00464BCB"/>
    <w:rsid w:val="00465401"/>
    <w:rsid w:val="00465735"/>
    <w:rsid w:val="0046593A"/>
    <w:rsid w:val="00465C73"/>
    <w:rsid w:val="00465DA8"/>
    <w:rsid w:val="00465EAE"/>
    <w:rsid w:val="00466015"/>
    <w:rsid w:val="004663A6"/>
    <w:rsid w:val="004664B6"/>
    <w:rsid w:val="004665FC"/>
    <w:rsid w:val="00466881"/>
    <w:rsid w:val="00466926"/>
    <w:rsid w:val="00467064"/>
    <w:rsid w:val="004670CE"/>
    <w:rsid w:val="0046723C"/>
    <w:rsid w:val="00467392"/>
    <w:rsid w:val="00467623"/>
    <w:rsid w:val="00467C3B"/>
    <w:rsid w:val="00467CBE"/>
    <w:rsid w:val="00467DDA"/>
    <w:rsid w:val="00467E66"/>
    <w:rsid w:val="00470404"/>
    <w:rsid w:val="004705B0"/>
    <w:rsid w:val="00470DC0"/>
    <w:rsid w:val="00471271"/>
    <w:rsid w:val="004715BA"/>
    <w:rsid w:val="004718C8"/>
    <w:rsid w:val="00471A45"/>
    <w:rsid w:val="00471DB6"/>
    <w:rsid w:val="00471EB7"/>
    <w:rsid w:val="00471F76"/>
    <w:rsid w:val="00471F95"/>
    <w:rsid w:val="004725E9"/>
    <w:rsid w:val="0047284B"/>
    <w:rsid w:val="004728FF"/>
    <w:rsid w:val="00472AA7"/>
    <w:rsid w:val="00472C74"/>
    <w:rsid w:val="00472CAD"/>
    <w:rsid w:val="004731A0"/>
    <w:rsid w:val="00473264"/>
    <w:rsid w:val="004732D6"/>
    <w:rsid w:val="004733DC"/>
    <w:rsid w:val="0047353F"/>
    <w:rsid w:val="004739EE"/>
    <w:rsid w:val="00473DF2"/>
    <w:rsid w:val="00473E27"/>
    <w:rsid w:val="00473E3E"/>
    <w:rsid w:val="00473E89"/>
    <w:rsid w:val="004740A1"/>
    <w:rsid w:val="0047446F"/>
    <w:rsid w:val="00474AC6"/>
    <w:rsid w:val="00474C96"/>
    <w:rsid w:val="00474CB2"/>
    <w:rsid w:val="00474CDC"/>
    <w:rsid w:val="00474EA7"/>
    <w:rsid w:val="00474EF4"/>
    <w:rsid w:val="00474F4D"/>
    <w:rsid w:val="00474FFF"/>
    <w:rsid w:val="0047505A"/>
    <w:rsid w:val="00475297"/>
    <w:rsid w:val="00475304"/>
    <w:rsid w:val="004755D6"/>
    <w:rsid w:val="00475D89"/>
    <w:rsid w:val="00475DC2"/>
    <w:rsid w:val="00475E30"/>
    <w:rsid w:val="004761E4"/>
    <w:rsid w:val="00476269"/>
    <w:rsid w:val="0047657D"/>
    <w:rsid w:val="00476AB9"/>
    <w:rsid w:val="00476B4B"/>
    <w:rsid w:val="004771F7"/>
    <w:rsid w:val="00477238"/>
    <w:rsid w:val="00477506"/>
    <w:rsid w:val="00477B32"/>
    <w:rsid w:val="0048032F"/>
    <w:rsid w:val="004806F4"/>
    <w:rsid w:val="00480825"/>
    <w:rsid w:val="00480BE4"/>
    <w:rsid w:val="00481367"/>
    <w:rsid w:val="004815F7"/>
    <w:rsid w:val="004816C1"/>
    <w:rsid w:val="004816C7"/>
    <w:rsid w:val="00481E33"/>
    <w:rsid w:val="00482118"/>
    <w:rsid w:val="00482958"/>
    <w:rsid w:val="00482C43"/>
    <w:rsid w:val="00482C77"/>
    <w:rsid w:val="00482DF6"/>
    <w:rsid w:val="004834DD"/>
    <w:rsid w:val="004834F8"/>
    <w:rsid w:val="0048354E"/>
    <w:rsid w:val="0048361F"/>
    <w:rsid w:val="00483728"/>
    <w:rsid w:val="00483774"/>
    <w:rsid w:val="00483786"/>
    <w:rsid w:val="0048389B"/>
    <w:rsid w:val="00483BB3"/>
    <w:rsid w:val="00483BC8"/>
    <w:rsid w:val="00483F38"/>
    <w:rsid w:val="00483F85"/>
    <w:rsid w:val="00483FBB"/>
    <w:rsid w:val="00483FF7"/>
    <w:rsid w:val="00484086"/>
    <w:rsid w:val="004840E6"/>
    <w:rsid w:val="00484178"/>
    <w:rsid w:val="004843EC"/>
    <w:rsid w:val="004843EF"/>
    <w:rsid w:val="004846E4"/>
    <w:rsid w:val="0048473B"/>
    <w:rsid w:val="004847C8"/>
    <w:rsid w:val="00484A08"/>
    <w:rsid w:val="00484AC8"/>
    <w:rsid w:val="00484BA9"/>
    <w:rsid w:val="004853C6"/>
    <w:rsid w:val="0048546F"/>
    <w:rsid w:val="004854E9"/>
    <w:rsid w:val="00486250"/>
    <w:rsid w:val="004863CC"/>
    <w:rsid w:val="00486606"/>
    <w:rsid w:val="0048663F"/>
    <w:rsid w:val="004867DA"/>
    <w:rsid w:val="00486E4C"/>
    <w:rsid w:val="00486F56"/>
    <w:rsid w:val="0048707E"/>
    <w:rsid w:val="0048721D"/>
    <w:rsid w:val="00487473"/>
    <w:rsid w:val="004876A6"/>
    <w:rsid w:val="00487AE8"/>
    <w:rsid w:val="00487CDC"/>
    <w:rsid w:val="00487FA9"/>
    <w:rsid w:val="00490057"/>
    <w:rsid w:val="0049025C"/>
    <w:rsid w:val="004907E5"/>
    <w:rsid w:val="00490CE3"/>
    <w:rsid w:val="00490E25"/>
    <w:rsid w:val="00490F98"/>
    <w:rsid w:val="004911BC"/>
    <w:rsid w:val="0049134B"/>
    <w:rsid w:val="004913B8"/>
    <w:rsid w:val="004914F4"/>
    <w:rsid w:val="0049154C"/>
    <w:rsid w:val="00491650"/>
    <w:rsid w:val="00491B23"/>
    <w:rsid w:val="00491B72"/>
    <w:rsid w:val="00491B90"/>
    <w:rsid w:val="00492074"/>
    <w:rsid w:val="004923E7"/>
    <w:rsid w:val="0049240E"/>
    <w:rsid w:val="0049248C"/>
    <w:rsid w:val="004925A3"/>
    <w:rsid w:val="004927AF"/>
    <w:rsid w:val="004927D0"/>
    <w:rsid w:val="0049296E"/>
    <w:rsid w:val="00492CDA"/>
    <w:rsid w:val="00492D99"/>
    <w:rsid w:val="00493033"/>
    <w:rsid w:val="00493115"/>
    <w:rsid w:val="00493284"/>
    <w:rsid w:val="004932E7"/>
    <w:rsid w:val="00493391"/>
    <w:rsid w:val="004934B4"/>
    <w:rsid w:val="00493AB1"/>
    <w:rsid w:val="00493ABC"/>
    <w:rsid w:val="00493AE4"/>
    <w:rsid w:val="00493BB0"/>
    <w:rsid w:val="00493BF4"/>
    <w:rsid w:val="00493D9F"/>
    <w:rsid w:val="00493E23"/>
    <w:rsid w:val="00493FCA"/>
    <w:rsid w:val="004944ED"/>
    <w:rsid w:val="004946F4"/>
    <w:rsid w:val="00494866"/>
    <w:rsid w:val="0049489D"/>
    <w:rsid w:val="00494C08"/>
    <w:rsid w:val="00494D77"/>
    <w:rsid w:val="00494E2E"/>
    <w:rsid w:val="00494E3A"/>
    <w:rsid w:val="00494EB4"/>
    <w:rsid w:val="00494F7F"/>
    <w:rsid w:val="00495940"/>
    <w:rsid w:val="00495958"/>
    <w:rsid w:val="00495B74"/>
    <w:rsid w:val="004960BC"/>
    <w:rsid w:val="004961BF"/>
    <w:rsid w:val="0049628A"/>
    <w:rsid w:val="004962DF"/>
    <w:rsid w:val="004966FD"/>
    <w:rsid w:val="004968F5"/>
    <w:rsid w:val="004969FE"/>
    <w:rsid w:val="00496BAD"/>
    <w:rsid w:val="00496D09"/>
    <w:rsid w:val="00496D55"/>
    <w:rsid w:val="00497112"/>
    <w:rsid w:val="0049729B"/>
    <w:rsid w:val="004973E1"/>
    <w:rsid w:val="004975F5"/>
    <w:rsid w:val="0049767A"/>
    <w:rsid w:val="00497859"/>
    <w:rsid w:val="004979B1"/>
    <w:rsid w:val="00497B8D"/>
    <w:rsid w:val="004A03E7"/>
    <w:rsid w:val="004A0606"/>
    <w:rsid w:val="004A0902"/>
    <w:rsid w:val="004A0BC4"/>
    <w:rsid w:val="004A1020"/>
    <w:rsid w:val="004A122D"/>
    <w:rsid w:val="004A1632"/>
    <w:rsid w:val="004A1722"/>
    <w:rsid w:val="004A1826"/>
    <w:rsid w:val="004A1FF8"/>
    <w:rsid w:val="004A1FFB"/>
    <w:rsid w:val="004A207B"/>
    <w:rsid w:val="004A21E7"/>
    <w:rsid w:val="004A26DC"/>
    <w:rsid w:val="004A2743"/>
    <w:rsid w:val="004A2885"/>
    <w:rsid w:val="004A29BF"/>
    <w:rsid w:val="004A311B"/>
    <w:rsid w:val="004A3136"/>
    <w:rsid w:val="004A36A3"/>
    <w:rsid w:val="004A381A"/>
    <w:rsid w:val="004A3986"/>
    <w:rsid w:val="004A3B39"/>
    <w:rsid w:val="004A3B8D"/>
    <w:rsid w:val="004A3D74"/>
    <w:rsid w:val="004A4220"/>
    <w:rsid w:val="004A45ED"/>
    <w:rsid w:val="004A4767"/>
    <w:rsid w:val="004A47DB"/>
    <w:rsid w:val="004A49B9"/>
    <w:rsid w:val="004A49D9"/>
    <w:rsid w:val="004A4B31"/>
    <w:rsid w:val="004A4C51"/>
    <w:rsid w:val="004A56ED"/>
    <w:rsid w:val="004A58A4"/>
    <w:rsid w:val="004A5B0C"/>
    <w:rsid w:val="004A5F6A"/>
    <w:rsid w:val="004A5FD5"/>
    <w:rsid w:val="004A61B9"/>
    <w:rsid w:val="004A64DE"/>
    <w:rsid w:val="004A6516"/>
    <w:rsid w:val="004A6714"/>
    <w:rsid w:val="004A67A5"/>
    <w:rsid w:val="004A6B1D"/>
    <w:rsid w:val="004A6B3D"/>
    <w:rsid w:val="004A729A"/>
    <w:rsid w:val="004A73D1"/>
    <w:rsid w:val="004A7616"/>
    <w:rsid w:val="004A79FC"/>
    <w:rsid w:val="004A7AE6"/>
    <w:rsid w:val="004B0159"/>
    <w:rsid w:val="004B0224"/>
    <w:rsid w:val="004B0510"/>
    <w:rsid w:val="004B062F"/>
    <w:rsid w:val="004B0902"/>
    <w:rsid w:val="004B0986"/>
    <w:rsid w:val="004B0AF6"/>
    <w:rsid w:val="004B0C56"/>
    <w:rsid w:val="004B0EAE"/>
    <w:rsid w:val="004B1198"/>
    <w:rsid w:val="004B1321"/>
    <w:rsid w:val="004B14F1"/>
    <w:rsid w:val="004B15ED"/>
    <w:rsid w:val="004B1767"/>
    <w:rsid w:val="004B187A"/>
    <w:rsid w:val="004B1924"/>
    <w:rsid w:val="004B1946"/>
    <w:rsid w:val="004B1A87"/>
    <w:rsid w:val="004B1B7B"/>
    <w:rsid w:val="004B1CCF"/>
    <w:rsid w:val="004B1D59"/>
    <w:rsid w:val="004B1F8D"/>
    <w:rsid w:val="004B21C3"/>
    <w:rsid w:val="004B22FA"/>
    <w:rsid w:val="004B2424"/>
    <w:rsid w:val="004B24DA"/>
    <w:rsid w:val="004B2559"/>
    <w:rsid w:val="004B26B2"/>
    <w:rsid w:val="004B28A5"/>
    <w:rsid w:val="004B2B0E"/>
    <w:rsid w:val="004B2C2C"/>
    <w:rsid w:val="004B2ED0"/>
    <w:rsid w:val="004B3111"/>
    <w:rsid w:val="004B359A"/>
    <w:rsid w:val="004B367A"/>
    <w:rsid w:val="004B3712"/>
    <w:rsid w:val="004B3773"/>
    <w:rsid w:val="004B3867"/>
    <w:rsid w:val="004B3B6F"/>
    <w:rsid w:val="004B3CB8"/>
    <w:rsid w:val="004B3DB3"/>
    <w:rsid w:val="004B3E3B"/>
    <w:rsid w:val="004B408C"/>
    <w:rsid w:val="004B40DF"/>
    <w:rsid w:val="004B42C9"/>
    <w:rsid w:val="004B47F1"/>
    <w:rsid w:val="004B4994"/>
    <w:rsid w:val="004B4EE3"/>
    <w:rsid w:val="004B4F5F"/>
    <w:rsid w:val="004B5013"/>
    <w:rsid w:val="004B5647"/>
    <w:rsid w:val="004B576C"/>
    <w:rsid w:val="004B5962"/>
    <w:rsid w:val="004B59AA"/>
    <w:rsid w:val="004B5A0E"/>
    <w:rsid w:val="004B5CB1"/>
    <w:rsid w:val="004B5F52"/>
    <w:rsid w:val="004B6355"/>
    <w:rsid w:val="004B6659"/>
    <w:rsid w:val="004B6BB0"/>
    <w:rsid w:val="004B6DB1"/>
    <w:rsid w:val="004B6DCA"/>
    <w:rsid w:val="004B6F3E"/>
    <w:rsid w:val="004B6F4B"/>
    <w:rsid w:val="004B72FA"/>
    <w:rsid w:val="004B73FF"/>
    <w:rsid w:val="004B76EF"/>
    <w:rsid w:val="004B7BBF"/>
    <w:rsid w:val="004B7BFE"/>
    <w:rsid w:val="004B7C2E"/>
    <w:rsid w:val="004B7F70"/>
    <w:rsid w:val="004C01BE"/>
    <w:rsid w:val="004C0309"/>
    <w:rsid w:val="004C03B9"/>
    <w:rsid w:val="004C052F"/>
    <w:rsid w:val="004C081D"/>
    <w:rsid w:val="004C0C1C"/>
    <w:rsid w:val="004C0C8A"/>
    <w:rsid w:val="004C0CC6"/>
    <w:rsid w:val="004C0D78"/>
    <w:rsid w:val="004C0E7D"/>
    <w:rsid w:val="004C1454"/>
    <w:rsid w:val="004C15C7"/>
    <w:rsid w:val="004C16AC"/>
    <w:rsid w:val="004C1729"/>
    <w:rsid w:val="004C17FA"/>
    <w:rsid w:val="004C18D5"/>
    <w:rsid w:val="004C1AB9"/>
    <w:rsid w:val="004C1C9D"/>
    <w:rsid w:val="004C207F"/>
    <w:rsid w:val="004C23F2"/>
    <w:rsid w:val="004C26B3"/>
    <w:rsid w:val="004C26C9"/>
    <w:rsid w:val="004C272B"/>
    <w:rsid w:val="004C27CC"/>
    <w:rsid w:val="004C29DC"/>
    <w:rsid w:val="004C31A3"/>
    <w:rsid w:val="004C3492"/>
    <w:rsid w:val="004C34ED"/>
    <w:rsid w:val="004C362B"/>
    <w:rsid w:val="004C3648"/>
    <w:rsid w:val="004C37BD"/>
    <w:rsid w:val="004C39D6"/>
    <w:rsid w:val="004C3D7A"/>
    <w:rsid w:val="004C3EA2"/>
    <w:rsid w:val="004C3EEA"/>
    <w:rsid w:val="004C4003"/>
    <w:rsid w:val="004C40A4"/>
    <w:rsid w:val="004C40D3"/>
    <w:rsid w:val="004C413E"/>
    <w:rsid w:val="004C4213"/>
    <w:rsid w:val="004C44F2"/>
    <w:rsid w:val="004C4828"/>
    <w:rsid w:val="004C4E06"/>
    <w:rsid w:val="004C5781"/>
    <w:rsid w:val="004C580E"/>
    <w:rsid w:val="004C59E9"/>
    <w:rsid w:val="004C5ABB"/>
    <w:rsid w:val="004C61E5"/>
    <w:rsid w:val="004C62C7"/>
    <w:rsid w:val="004C62D0"/>
    <w:rsid w:val="004C6928"/>
    <w:rsid w:val="004C6B71"/>
    <w:rsid w:val="004C6C9D"/>
    <w:rsid w:val="004C6DAC"/>
    <w:rsid w:val="004C72B0"/>
    <w:rsid w:val="004C737D"/>
    <w:rsid w:val="004C74F2"/>
    <w:rsid w:val="004C7BC4"/>
    <w:rsid w:val="004D03AD"/>
    <w:rsid w:val="004D04BC"/>
    <w:rsid w:val="004D070A"/>
    <w:rsid w:val="004D0D26"/>
    <w:rsid w:val="004D15AE"/>
    <w:rsid w:val="004D18C0"/>
    <w:rsid w:val="004D1A74"/>
    <w:rsid w:val="004D1AE2"/>
    <w:rsid w:val="004D220C"/>
    <w:rsid w:val="004D2235"/>
    <w:rsid w:val="004D23D7"/>
    <w:rsid w:val="004D24B9"/>
    <w:rsid w:val="004D2716"/>
    <w:rsid w:val="004D28BA"/>
    <w:rsid w:val="004D2D6E"/>
    <w:rsid w:val="004D2E0D"/>
    <w:rsid w:val="004D31BE"/>
    <w:rsid w:val="004D34BD"/>
    <w:rsid w:val="004D3531"/>
    <w:rsid w:val="004D35B9"/>
    <w:rsid w:val="004D367B"/>
    <w:rsid w:val="004D37B4"/>
    <w:rsid w:val="004D39B5"/>
    <w:rsid w:val="004D3BF9"/>
    <w:rsid w:val="004D3CFF"/>
    <w:rsid w:val="004D3DC0"/>
    <w:rsid w:val="004D402B"/>
    <w:rsid w:val="004D46C7"/>
    <w:rsid w:val="004D4715"/>
    <w:rsid w:val="004D4F06"/>
    <w:rsid w:val="004D5225"/>
    <w:rsid w:val="004D5352"/>
    <w:rsid w:val="004D54EF"/>
    <w:rsid w:val="004D5730"/>
    <w:rsid w:val="004D59D8"/>
    <w:rsid w:val="004D5B10"/>
    <w:rsid w:val="004D5BEC"/>
    <w:rsid w:val="004D6540"/>
    <w:rsid w:val="004D6541"/>
    <w:rsid w:val="004D6652"/>
    <w:rsid w:val="004D66A8"/>
    <w:rsid w:val="004D685D"/>
    <w:rsid w:val="004D69CE"/>
    <w:rsid w:val="004D6EAE"/>
    <w:rsid w:val="004D6FB0"/>
    <w:rsid w:val="004D70A1"/>
    <w:rsid w:val="004D720F"/>
    <w:rsid w:val="004D73F2"/>
    <w:rsid w:val="004D771B"/>
    <w:rsid w:val="004D7864"/>
    <w:rsid w:val="004D79C7"/>
    <w:rsid w:val="004D7B50"/>
    <w:rsid w:val="004D7BC9"/>
    <w:rsid w:val="004D7C44"/>
    <w:rsid w:val="004D7CD8"/>
    <w:rsid w:val="004D7F5D"/>
    <w:rsid w:val="004E0467"/>
    <w:rsid w:val="004E0481"/>
    <w:rsid w:val="004E07AC"/>
    <w:rsid w:val="004E07B8"/>
    <w:rsid w:val="004E0E33"/>
    <w:rsid w:val="004E0FE9"/>
    <w:rsid w:val="004E1115"/>
    <w:rsid w:val="004E11CA"/>
    <w:rsid w:val="004E16D8"/>
    <w:rsid w:val="004E181C"/>
    <w:rsid w:val="004E1AB2"/>
    <w:rsid w:val="004E1D0C"/>
    <w:rsid w:val="004E20AD"/>
    <w:rsid w:val="004E2894"/>
    <w:rsid w:val="004E29F7"/>
    <w:rsid w:val="004E2BBC"/>
    <w:rsid w:val="004E2C82"/>
    <w:rsid w:val="004E2E4E"/>
    <w:rsid w:val="004E30E7"/>
    <w:rsid w:val="004E32E0"/>
    <w:rsid w:val="004E37A4"/>
    <w:rsid w:val="004E3861"/>
    <w:rsid w:val="004E3950"/>
    <w:rsid w:val="004E3A99"/>
    <w:rsid w:val="004E410F"/>
    <w:rsid w:val="004E4330"/>
    <w:rsid w:val="004E43A2"/>
    <w:rsid w:val="004E4B4A"/>
    <w:rsid w:val="004E4C39"/>
    <w:rsid w:val="004E5593"/>
    <w:rsid w:val="004E5612"/>
    <w:rsid w:val="004E5951"/>
    <w:rsid w:val="004E5A62"/>
    <w:rsid w:val="004E5C8E"/>
    <w:rsid w:val="004E5E24"/>
    <w:rsid w:val="004E5F88"/>
    <w:rsid w:val="004E68E4"/>
    <w:rsid w:val="004E68FA"/>
    <w:rsid w:val="004E691A"/>
    <w:rsid w:val="004E6AB8"/>
    <w:rsid w:val="004E6B01"/>
    <w:rsid w:val="004E6D33"/>
    <w:rsid w:val="004E6D4C"/>
    <w:rsid w:val="004E6EF1"/>
    <w:rsid w:val="004E7A6A"/>
    <w:rsid w:val="004E7BBD"/>
    <w:rsid w:val="004E7D10"/>
    <w:rsid w:val="004F006B"/>
    <w:rsid w:val="004F0589"/>
    <w:rsid w:val="004F09B3"/>
    <w:rsid w:val="004F100E"/>
    <w:rsid w:val="004F16F4"/>
    <w:rsid w:val="004F185A"/>
    <w:rsid w:val="004F1A25"/>
    <w:rsid w:val="004F1F28"/>
    <w:rsid w:val="004F294D"/>
    <w:rsid w:val="004F34B4"/>
    <w:rsid w:val="004F36BA"/>
    <w:rsid w:val="004F37D6"/>
    <w:rsid w:val="004F3C62"/>
    <w:rsid w:val="004F4519"/>
    <w:rsid w:val="004F47B1"/>
    <w:rsid w:val="004F4C80"/>
    <w:rsid w:val="004F4FC8"/>
    <w:rsid w:val="004F545F"/>
    <w:rsid w:val="004F5ED3"/>
    <w:rsid w:val="004F5EEF"/>
    <w:rsid w:val="004F5FDC"/>
    <w:rsid w:val="004F5FDD"/>
    <w:rsid w:val="004F6657"/>
    <w:rsid w:val="004F6666"/>
    <w:rsid w:val="004F6B12"/>
    <w:rsid w:val="004F6C47"/>
    <w:rsid w:val="004F6D88"/>
    <w:rsid w:val="004F6DF0"/>
    <w:rsid w:val="004F7754"/>
    <w:rsid w:val="004F77A8"/>
    <w:rsid w:val="004F7BE2"/>
    <w:rsid w:val="004F7DBE"/>
    <w:rsid w:val="00500421"/>
    <w:rsid w:val="0050051B"/>
    <w:rsid w:val="00500644"/>
    <w:rsid w:val="00500FF8"/>
    <w:rsid w:val="0050108B"/>
    <w:rsid w:val="00501145"/>
    <w:rsid w:val="00501552"/>
    <w:rsid w:val="0050179C"/>
    <w:rsid w:val="0050198A"/>
    <w:rsid w:val="00501B25"/>
    <w:rsid w:val="00501D0D"/>
    <w:rsid w:val="00501DAB"/>
    <w:rsid w:val="00501FF6"/>
    <w:rsid w:val="0050243E"/>
    <w:rsid w:val="00502468"/>
    <w:rsid w:val="00502758"/>
    <w:rsid w:val="00502A51"/>
    <w:rsid w:val="00502C55"/>
    <w:rsid w:val="00502CA7"/>
    <w:rsid w:val="00502F97"/>
    <w:rsid w:val="00503206"/>
    <w:rsid w:val="00503853"/>
    <w:rsid w:val="005038BE"/>
    <w:rsid w:val="00503A7C"/>
    <w:rsid w:val="00503B9C"/>
    <w:rsid w:val="0050416D"/>
    <w:rsid w:val="00504436"/>
    <w:rsid w:val="0050475B"/>
    <w:rsid w:val="00504D14"/>
    <w:rsid w:val="00504E71"/>
    <w:rsid w:val="005054C1"/>
    <w:rsid w:val="005056D2"/>
    <w:rsid w:val="00505877"/>
    <w:rsid w:val="00505CAC"/>
    <w:rsid w:val="0050650C"/>
    <w:rsid w:val="00506887"/>
    <w:rsid w:val="0050688C"/>
    <w:rsid w:val="00506E3A"/>
    <w:rsid w:val="00506ECA"/>
    <w:rsid w:val="00506EE3"/>
    <w:rsid w:val="00507075"/>
    <w:rsid w:val="00507597"/>
    <w:rsid w:val="00507777"/>
    <w:rsid w:val="00507DA4"/>
    <w:rsid w:val="005100E3"/>
    <w:rsid w:val="005102B8"/>
    <w:rsid w:val="00510496"/>
    <w:rsid w:val="00510607"/>
    <w:rsid w:val="00510A1A"/>
    <w:rsid w:val="00511087"/>
    <w:rsid w:val="00511447"/>
    <w:rsid w:val="00511662"/>
    <w:rsid w:val="0051195B"/>
    <w:rsid w:val="005119C7"/>
    <w:rsid w:val="00512090"/>
    <w:rsid w:val="005121D6"/>
    <w:rsid w:val="0051231C"/>
    <w:rsid w:val="00512401"/>
    <w:rsid w:val="00512662"/>
    <w:rsid w:val="005129EB"/>
    <w:rsid w:val="00512A16"/>
    <w:rsid w:val="00512CF4"/>
    <w:rsid w:val="00513161"/>
    <w:rsid w:val="00513267"/>
    <w:rsid w:val="00513B97"/>
    <w:rsid w:val="005140EF"/>
    <w:rsid w:val="0051435E"/>
    <w:rsid w:val="00514559"/>
    <w:rsid w:val="00514645"/>
    <w:rsid w:val="00514ADC"/>
    <w:rsid w:val="00514BB1"/>
    <w:rsid w:val="00514DFB"/>
    <w:rsid w:val="00514E39"/>
    <w:rsid w:val="00514F12"/>
    <w:rsid w:val="0051555E"/>
    <w:rsid w:val="0051590D"/>
    <w:rsid w:val="00515A48"/>
    <w:rsid w:val="00515BC0"/>
    <w:rsid w:val="00515C91"/>
    <w:rsid w:val="00515CBA"/>
    <w:rsid w:val="00515CF1"/>
    <w:rsid w:val="00515D20"/>
    <w:rsid w:val="005165A0"/>
    <w:rsid w:val="00516956"/>
    <w:rsid w:val="00516AA8"/>
    <w:rsid w:val="00516B2B"/>
    <w:rsid w:val="00516BAD"/>
    <w:rsid w:val="00517258"/>
    <w:rsid w:val="00517672"/>
    <w:rsid w:val="00517D3B"/>
    <w:rsid w:val="00517DF7"/>
    <w:rsid w:val="00517F6D"/>
    <w:rsid w:val="00520141"/>
    <w:rsid w:val="005202AB"/>
    <w:rsid w:val="005203D7"/>
    <w:rsid w:val="0052043A"/>
    <w:rsid w:val="00520560"/>
    <w:rsid w:val="00520AA0"/>
    <w:rsid w:val="00520BB6"/>
    <w:rsid w:val="00520D8B"/>
    <w:rsid w:val="00521A36"/>
    <w:rsid w:val="00521ED7"/>
    <w:rsid w:val="00522213"/>
    <w:rsid w:val="005223CA"/>
    <w:rsid w:val="005225C3"/>
    <w:rsid w:val="00522F16"/>
    <w:rsid w:val="0052314A"/>
    <w:rsid w:val="005231EE"/>
    <w:rsid w:val="00523247"/>
    <w:rsid w:val="0052335E"/>
    <w:rsid w:val="00523448"/>
    <w:rsid w:val="005236E2"/>
    <w:rsid w:val="0052371E"/>
    <w:rsid w:val="00523762"/>
    <w:rsid w:val="00523B77"/>
    <w:rsid w:val="00524142"/>
    <w:rsid w:val="00524741"/>
    <w:rsid w:val="00524AFC"/>
    <w:rsid w:val="00525118"/>
    <w:rsid w:val="00525319"/>
    <w:rsid w:val="005253C3"/>
    <w:rsid w:val="005254D6"/>
    <w:rsid w:val="00525541"/>
    <w:rsid w:val="0052567C"/>
    <w:rsid w:val="005256EE"/>
    <w:rsid w:val="00525B26"/>
    <w:rsid w:val="00525D96"/>
    <w:rsid w:val="005263C3"/>
    <w:rsid w:val="00526426"/>
    <w:rsid w:val="00526427"/>
    <w:rsid w:val="00526511"/>
    <w:rsid w:val="00526541"/>
    <w:rsid w:val="005265DE"/>
    <w:rsid w:val="00526930"/>
    <w:rsid w:val="00526C78"/>
    <w:rsid w:val="00526D59"/>
    <w:rsid w:val="005271A3"/>
    <w:rsid w:val="00527220"/>
    <w:rsid w:val="00527A62"/>
    <w:rsid w:val="00527C74"/>
    <w:rsid w:val="00527EA5"/>
    <w:rsid w:val="00527FFE"/>
    <w:rsid w:val="00530123"/>
    <w:rsid w:val="00530255"/>
    <w:rsid w:val="00530524"/>
    <w:rsid w:val="005305DC"/>
    <w:rsid w:val="00530BAC"/>
    <w:rsid w:val="00530C82"/>
    <w:rsid w:val="00530D7F"/>
    <w:rsid w:val="00530FD9"/>
    <w:rsid w:val="005311A5"/>
    <w:rsid w:val="005311AE"/>
    <w:rsid w:val="0053142F"/>
    <w:rsid w:val="0053159D"/>
    <w:rsid w:val="00531864"/>
    <w:rsid w:val="00531BC0"/>
    <w:rsid w:val="00531E4A"/>
    <w:rsid w:val="00532003"/>
    <w:rsid w:val="00532056"/>
    <w:rsid w:val="00532183"/>
    <w:rsid w:val="00532470"/>
    <w:rsid w:val="00532646"/>
    <w:rsid w:val="005326FE"/>
    <w:rsid w:val="0053279B"/>
    <w:rsid w:val="00532944"/>
    <w:rsid w:val="00532A58"/>
    <w:rsid w:val="00532B5A"/>
    <w:rsid w:val="00532CBB"/>
    <w:rsid w:val="00532CFE"/>
    <w:rsid w:val="00532EAE"/>
    <w:rsid w:val="00532F2C"/>
    <w:rsid w:val="0053312A"/>
    <w:rsid w:val="00533AD6"/>
    <w:rsid w:val="00533C56"/>
    <w:rsid w:val="00533CE1"/>
    <w:rsid w:val="00533EF4"/>
    <w:rsid w:val="005342B3"/>
    <w:rsid w:val="00534341"/>
    <w:rsid w:val="00534630"/>
    <w:rsid w:val="00534D40"/>
    <w:rsid w:val="00535138"/>
    <w:rsid w:val="0053538E"/>
    <w:rsid w:val="0053545C"/>
    <w:rsid w:val="005356EB"/>
    <w:rsid w:val="00535C60"/>
    <w:rsid w:val="00535E6D"/>
    <w:rsid w:val="00535F77"/>
    <w:rsid w:val="00536032"/>
    <w:rsid w:val="00536415"/>
    <w:rsid w:val="0053658B"/>
    <w:rsid w:val="00536806"/>
    <w:rsid w:val="005368B2"/>
    <w:rsid w:val="00536904"/>
    <w:rsid w:val="005369AA"/>
    <w:rsid w:val="00536F1B"/>
    <w:rsid w:val="00536F64"/>
    <w:rsid w:val="00537259"/>
    <w:rsid w:val="005374F0"/>
    <w:rsid w:val="0053751B"/>
    <w:rsid w:val="005401A4"/>
    <w:rsid w:val="0054045E"/>
    <w:rsid w:val="005407AC"/>
    <w:rsid w:val="00540C4B"/>
    <w:rsid w:val="00540DB6"/>
    <w:rsid w:val="00541062"/>
    <w:rsid w:val="00541456"/>
    <w:rsid w:val="005416B7"/>
    <w:rsid w:val="005418D9"/>
    <w:rsid w:val="00541916"/>
    <w:rsid w:val="005419C6"/>
    <w:rsid w:val="00541B3E"/>
    <w:rsid w:val="0054208E"/>
    <w:rsid w:val="005426A2"/>
    <w:rsid w:val="00542DD6"/>
    <w:rsid w:val="00542FA6"/>
    <w:rsid w:val="0054325E"/>
    <w:rsid w:val="00543884"/>
    <w:rsid w:val="0054395F"/>
    <w:rsid w:val="00543A94"/>
    <w:rsid w:val="00544E27"/>
    <w:rsid w:val="00544EB5"/>
    <w:rsid w:val="00544F15"/>
    <w:rsid w:val="00544F7C"/>
    <w:rsid w:val="0054513B"/>
    <w:rsid w:val="00545599"/>
    <w:rsid w:val="00545C39"/>
    <w:rsid w:val="00545FD2"/>
    <w:rsid w:val="00546179"/>
    <w:rsid w:val="005462D0"/>
    <w:rsid w:val="005463C5"/>
    <w:rsid w:val="0054666D"/>
    <w:rsid w:val="00546E14"/>
    <w:rsid w:val="00546EB8"/>
    <w:rsid w:val="00547293"/>
    <w:rsid w:val="005474CB"/>
    <w:rsid w:val="00547563"/>
    <w:rsid w:val="0054781D"/>
    <w:rsid w:val="005479E1"/>
    <w:rsid w:val="00547A7D"/>
    <w:rsid w:val="00547BA7"/>
    <w:rsid w:val="00547D5D"/>
    <w:rsid w:val="00547DC3"/>
    <w:rsid w:val="00550368"/>
    <w:rsid w:val="0055044F"/>
    <w:rsid w:val="005506DD"/>
    <w:rsid w:val="0055074A"/>
    <w:rsid w:val="00550819"/>
    <w:rsid w:val="00550BA5"/>
    <w:rsid w:val="00550EC2"/>
    <w:rsid w:val="005517AC"/>
    <w:rsid w:val="00551F21"/>
    <w:rsid w:val="00551FC3"/>
    <w:rsid w:val="00552030"/>
    <w:rsid w:val="0055239A"/>
    <w:rsid w:val="005523AF"/>
    <w:rsid w:val="0055252D"/>
    <w:rsid w:val="005527F5"/>
    <w:rsid w:val="00552B45"/>
    <w:rsid w:val="00552F79"/>
    <w:rsid w:val="0055303E"/>
    <w:rsid w:val="00553555"/>
    <w:rsid w:val="00553CCF"/>
    <w:rsid w:val="00553D7D"/>
    <w:rsid w:val="00553EF2"/>
    <w:rsid w:val="00554504"/>
    <w:rsid w:val="00554686"/>
    <w:rsid w:val="0055489C"/>
    <w:rsid w:val="005549AD"/>
    <w:rsid w:val="005549C2"/>
    <w:rsid w:val="00554A1D"/>
    <w:rsid w:val="00554B93"/>
    <w:rsid w:val="00555455"/>
    <w:rsid w:val="00555940"/>
    <w:rsid w:val="00555ECC"/>
    <w:rsid w:val="00555EFB"/>
    <w:rsid w:val="00555F11"/>
    <w:rsid w:val="005567E7"/>
    <w:rsid w:val="005567FD"/>
    <w:rsid w:val="00556FB3"/>
    <w:rsid w:val="005570FC"/>
    <w:rsid w:val="00557115"/>
    <w:rsid w:val="005574A5"/>
    <w:rsid w:val="00557620"/>
    <w:rsid w:val="00557C5E"/>
    <w:rsid w:val="00557C6E"/>
    <w:rsid w:val="00557F3C"/>
    <w:rsid w:val="00557FAA"/>
    <w:rsid w:val="005601C7"/>
    <w:rsid w:val="005608DF"/>
    <w:rsid w:val="00560961"/>
    <w:rsid w:val="00560BF8"/>
    <w:rsid w:val="00560F48"/>
    <w:rsid w:val="00561201"/>
    <w:rsid w:val="00561251"/>
    <w:rsid w:val="00561394"/>
    <w:rsid w:val="005614F2"/>
    <w:rsid w:val="005618E2"/>
    <w:rsid w:val="00561A27"/>
    <w:rsid w:val="00561B28"/>
    <w:rsid w:val="00561EE8"/>
    <w:rsid w:val="00561F88"/>
    <w:rsid w:val="0056216F"/>
    <w:rsid w:val="00562194"/>
    <w:rsid w:val="00562335"/>
    <w:rsid w:val="00562492"/>
    <w:rsid w:val="00562599"/>
    <w:rsid w:val="0056277D"/>
    <w:rsid w:val="00562B46"/>
    <w:rsid w:val="00562FC7"/>
    <w:rsid w:val="0056307D"/>
    <w:rsid w:val="005631F5"/>
    <w:rsid w:val="00563277"/>
    <w:rsid w:val="005634FC"/>
    <w:rsid w:val="0056362E"/>
    <w:rsid w:val="0056373C"/>
    <w:rsid w:val="00563DD8"/>
    <w:rsid w:val="00563F26"/>
    <w:rsid w:val="005642D8"/>
    <w:rsid w:val="005643C5"/>
    <w:rsid w:val="00564568"/>
    <w:rsid w:val="005646A2"/>
    <w:rsid w:val="0056493B"/>
    <w:rsid w:val="00564C8E"/>
    <w:rsid w:val="00564F19"/>
    <w:rsid w:val="00565033"/>
    <w:rsid w:val="00565203"/>
    <w:rsid w:val="0056553C"/>
    <w:rsid w:val="005658B4"/>
    <w:rsid w:val="00565AF9"/>
    <w:rsid w:val="00565B30"/>
    <w:rsid w:val="00565B45"/>
    <w:rsid w:val="00565C38"/>
    <w:rsid w:val="00565C98"/>
    <w:rsid w:val="00565D91"/>
    <w:rsid w:val="00565F1D"/>
    <w:rsid w:val="00565FDC"/>
    <w:rsid w:val="005663A6"/>
    <w:rsid w:val="0056640C"/>
    <w:rsid w:val="00566432"/>
    <w:rsid w:val="00566C9F"/>
    <w:rsid w:val="00566CF8"/>
    <w:rsid w:val="00566FB0"/>
    <w:rsid w:val="0056738B"/>
    <w:rsid w:val="005673F0"/>
    <w:rsid w:val="0056754F"/>
    <w:rsid w:val="00567AFD"/>
    <w:rsid w:val="00567D2B"/>
    <w:rsid w:val="00567F11"/>
    <w:rsid w:val="005700D3"/>
    <w:rsid w:val="005700E2"/>
    <w:rsid w:val="005704FA"/>
    <w:rsid w:val="00570720"/>
    <w:rsid w:val="00570834"/>
    <w:rsid w:val="00570A43"/>
    <w:rsid w:val="00570F95"/>
    <w:rsid w:val="005710A0"/>
    <w:rsid w:val="00571221"/>
    <w:rsid w:val="0057176E"/>
    <w:rsid w:val="005718F3"/>
    <w:rsid w:val="00571BAF"/>
    <w:rsid w:val="00571D61"/>
    <w:rsid w:val="00571E7E"/>
    <w:rsid w:val="0057217B"/>
    <w:rsid w:val="00572828"/>
    <w:rsid w:val="00572CE1"/>
    <w:rsid w:val="00572DEC"/>
    <w:rsid w:val="00572F90"/>
    <w:rsid w:val="00573070"/>
    <w:rsid w:val="005730D0"/>
    <w:rsid w:val="00573599"/>
    <w:rsid w:val="0057385D"/>
    <w:rsid w:val="00573A1F"/>
    <w:rsid w:val="00573AB0"/>
    <w:rsid w:val="00573F40"/>
    <w:rsid w:val="00573F80"/>
    <w:rsid w:val="00573F90"/>
    <w:rsid w:val="005740B5"/>
    <w:rsid w:val="005740C1"/>
    <w:rsid w:val="00574201"/>
    <w:rsid w:val="005743CD"/>
    <w:rsid w:val="005744AF"/>
    <w:rsid w:val="0057451C"/>
    <w:rsid w:val="00574A5C"/>
    <w:rsid w:val="00574C26"/>
    <w:rsid w:val="00574C51"/>
    <w:rsid w:val="0057513E"/>
    <w:rsid w:val="0057585A"/>
    <w:rsid w:val="00575903"/>
    <w:rsid w:val="00575953"/>
    <w:rsid w:val="00575CA4"/>
    <w:rsid w:val="00575DA9"/>
    <w:rsid w:val="00575DF3"/>
    <w:rsid w:val="00576011"/>
    <w:rsid w:val="00576633"/>
    <w:rsid w:val="0057669B"/>
    <w:rsid w:val="00576797"/>
    <w:rsid w:val="005767D3"/>
    <w:rsid w:val="005769C2"/>
    <w:rsid w:val="00576A53"/>
    <w:rsid w:val="00576BED"/>
    <w:rsid w:val="00576E11"/>
    <w:rsid w:val="00576F8B"/>
    <w:rsid w:val="0057700E"/>
    <w:rsid w:val="0057771E"/>
    <w:rsid w:val="00577A07"/>
    <w:rsid w:val="00577B52"/>
    <w:rsid w:val="00577BA7"/>
    <w:rsid w:val="00577DD3"/>
    <w:rsid w:val="00577E7E"/>
    <w:rsid w:val="00577F2E"/>
    <w:rsid w:val="005800C2"/>
    <w:rsid w:val="005800D7"/>
    <w:rsid w:val="00580327"/>
    <w:rsid w:val="0058032C"/>
    <w:rsid w:val="005804C0"/>
    <w:rsid w:val="005804D2"/>
    <w:rsid w:val="0058080A"/>
    <w:rsid w:val="00580A8A"/>
    <w:rsid w:val="00580C2C"/>
    <w:rsid w:val="0058133A"/>
    <w:rsid w:val="0058165F"/>
    <w:rsid w:val="005816EB"/>
    <w:rsid w:val="005818AC"/>
    <w:rsid w:val="00581BFF"/>
    <w:rsid w:val="00581E5D"/>
    <w:rsid w:val="00582122"/>
    <w:rsid w:val="005822D0"/>
    <w:rsid w:val="00582303"/>
    <w:rsid w:val="005823DC"/>
    <w:rsid w:val="005827CB"/>
    <w:rsid w:val="0058292A"/>
    <w:rsid w:val="00582ED5"/>
    <w:rsid w:val="005830B7"/>
    <w:rsid w:val="0058311D"/>
    <w:rsid w:val="00583140"/>
    <w:rsid w:val="0058337E"/>
    <w:rsid w:val="00583400"/>
    <w:rsid w:val="00583494"/>
    <w:rsid w:val="00583753"/>
    <w:rsid w:val="005838EF"/>
    <w:rsid w:val="00583C3B"/>
    <w:rsid w:val="00583DDC"/>
    <w:rsid w:val="0058405E"/>
    <w:rsid w:val="00584329"/>
    <w:rsid w:val="00584411"/>
    <w:rsid w:val="00584A2F"/>
    <w:rsid w:val="00584C36"/>
    <w:rsid w:val="00584CB6"/>
    <w:rsid w:val="00584F2E"/>
    <w:rsid w:val="00584F75"/>
    <w:rsid w:val="00585802"/>
    <w:rsid w:val="00585B74"/>
    <w:rsid w:val="00585EAE"/>
    <w:rsid w:val="00585EBD"/>
    <w:rsid w:val="0058611F"/>
    <w:rsid w:val="00586398"/>
    <w:rsid w:val="00586422"/>
    <w:rsid w:val="00586647"/>
    <w:rsid w:val="00586745"/>
    <w:rsid w:val="0058682D"/>
    <w:rsid w:val="00586849"/>
    <w:rsid w:val="00586AE2"/>
    <w:rsid w:val="00586B10"/>
    <w:rsid w:val="00586B7A"/>
    <w:rsid w:val="00586B9C"/>
    <w:rsid w:val="00587658"/>
    <w:rsid w:val="00587849"/>
    <w:rsid w:val="005878E3"/>
    <w:rsid w:val="0058793E"/>
    <w:rsid w:val="00587A4A"/>
    <w:rsid w:val="00587DDD"/>
    <w:rsid w:val="00587F3D"/>
    <w:rsid w:val="005900F3"/>
    <w:rsid w:val="00590172"/>
    <w:rsid w:val="005901C4"/>
    <w:rsid w:val="00590631"/>
    <w:rsid w:val="00590BE0"/>
    <w:rsid w:val="00590C13"/>
    <w:rsid w:val="00590E2A"/>
    <w:rsid w:val="00591020"/>
    <w:rsid w:val="005912E9"/>
    <w:rsid w:val="00591C27"/>
    <w:rsid w:val="00591CB0"/>
    <w:rsid w:val="0059203A"/>
    <w:rsid w:val="005921F4"/>
    <w:rsid w:val="00592543"/>
    <w:rsid w:val="00592735"/>
    <w:rsid w:val="00592A93"/>
    <w:rsid w:val="00592CDE"/>
    <w:rsid w:val="00592E16"/>
    <w:rsid w:val="005930C7"/>
    <w:rsid w:val="005939A2"/>
    <w:rsid w:val="00593DC2"/>
    <w:rsid w:val="00593DC9"/>
    <w:rsid w:val="00593E92"/>
    <w:rsid w:val="005942A1"/>
    <w:rsid w:val="005947CF"/>
    <w:rsid w:val="00594CC5"/>
    <w:rsid w:val="005953F7"/>
    <w:rsid w:val="00595494"/>
    <w:rsid w:val="005954F4"/>
    <w:rsid w:val="005955D5"/>
    <w:rsid w:val="00595728"/>
    <w:rsid w:val="00595D4C"/>
    <w:rsid w:val="0059607E"/>
    <w:rsid w:val="00596331"/>
    <w:rsid w:val="0059666F"/>
    <w:rsid w:val="005969A7"/>
    <w:rsid w:val="00596A19"/>
    <w:rsid w:val="00596A78"/>
    <w:rsid w:val="00597302"/>
    <w:rsid w:val="005A0E3D"/>
    <w:rsid w:val="005A13AA"/>
    <w:rsid w:val="005A155B"/>
    <w:rsid w:val="005A1635"/>
    <w:rsid w:val="005A1C25"/>
    <w:rsid w:val="005A21DC"/>
    <w:rsid w:val="005A23DA"/>
    <w:rsid w:val="005A2585"/>
    <w:rsid w:val="005A2821"/>
    <w:rsid w:val="005A29ED"/>
    <w:rsid w:val="005A2AED"/>
    <w:rsid w:val="005A2C1D"/>
    <w:rsid w:val="005A2DA3"/>
    <w:rsid w:val="005A2EC8"/>
    <w:rsid w:val="005A33F9"/>
    <w:rsid w:val="005A3435"/>
    <w:rsid w:val="005A35DF"/>
    <w:rsid w:val="005A370C"/>
    <w:rsid w:val="005A3B0F"/>
    <w:rsid w:val="005A3B2C"/>
    <w:rsid w:val="005A4069"/>
    <w:rsid w:val="005A411A"/>
    <w:rsid w:val="005A41D0"/>
    <w:rsid w:val="005A4689"/>
    <w:rsid w:val="005A493E"/>
    <w:rsid w:val="005A51D9"/>
    <w:rsid w:val="005A5231"/>
    <w:rsid w:val="005A5509"/>
    <w:rsid w:val="005A550F"/>
    <w:rsid w:val="005A6472"/>
    <w:rsid w:val="005A6539"/>
    <w:rsid w:val="005A65DE"/>
    <w:rsid w:val="005A6785"/>
    <w:rsid w:val="005A68DF"/>
    <w:rsid w:val="005A6917"/>
    <w:rsid w:val="005A6B1F"/>
    <w:rsid w:val="005A6B82"/>
    <w:rsid w:val="005A6D48"/>
    <w:rsid w:val="005A6E10"/>
    <w:rsid w:val="005A6FA2"/>
    <w:rsid w:val="005A7018"/>
    <w:rsid w:val="005A7147"/>
    <w:rsid w:val="005A737B"/>
    <w:rsid w:val="005A7AF2"/>
    <w:rsid w:val="005A7D89"/>
    <w:rsid w:val="005B069D"/>
    <w:rsid w:val="005B06DE"/>
    <w:rsid w:val="005B08B4"/>
    <w:rsid w:val="005B08E0"/>
    <w:rsid w:val="005B10D5"/>
    <w:rsid w:val="005B14C8"/>
    <w:rsid w:val="005B1719"/>
    <w:rsid w:val="005B2053"/>
    <w:rsid w:val="005B215D"/>
    <w:rsid w:val="005B21B2"/>
    <w:rsid w:val="005B2260"/>
    <w:rsid w:val="005B229F"/>
    <w:rsid w:val="005B269C"/>
    <w:rsid w:val="005B26CE"/>
    <w:rsid w:val="005B2760"/>
    <w:rsid w:val="005B346E"/>
    <w:rsid w:val="005B35C3"/>
    <w:rsid w:val="005B3649"/>
    <w:rsid w:val="005B372F"/>
    <w:rsid w:val="005B3807"/>
    <w:rsid w:val="005B3B73"/>
    <w:rsid w:val="005B3B88"/>
    <w:rsid w:val="005B4018"/>
    <w:rsid w:val="005B4131"/>
    <w:rsid w:val="005B424A"/>
    <w:rsid w:val="005B4281"/>
    <w:rsid w:val="005B4474"/>
    <w:rsid w:val="005B44B3"/>
    <w:rsid w:val="005B44E1"/>
    <w:rsid w:val="005B45B1"/>
    <w:rsid w:val="005B45D7"/>
    <w:rsid w:val="005B4E2D"/>
    <w:rsid w:val="005B4F67"/>
    <w:rsid w:val="005B5132"/>
    <w:rsid w:val="005B5171"/>
    <w:rsid w:val="005B55C1"/>
    <w:rsid w:val="005B5D60"/>
    <w:rsid w:val="005B5E3C"/>
    <w:rsid w:val="005B5E7C"/>
    <w:rsid w:val="005B611D"/>
    <w:rsid w:val="005B6312"/>
    <w:rsid w:val="005B63ED"/>
    <w:rsid w:val="005B670E"/>
    <w:rsid w:val="005B67CB"/>
    <w:rsid w:val="005B6967"/>
    <w:rsid w:val="005B69EA"/>
    <w:rsid w:val="005B6C5B"/>
    <w:rsid w:val="005B6D66"/>
    <w:rsid w:val="005B6E09"/>
    <w:rsid w:val="005B7AE8"/>
    <w:rsid w:val="005B7FA1"/>
    <w:rsid w:val="005C0619"/>
    <w:rsid w:val="005C0EAE"/>
    <w:rsid w:val="005C0FF9"/>
    <w:rsid w:val="005C14F8"/>
    <w:rsid w:val="005C177B"/>
    <w:rsid w:val="005C187A"/>
    <w:rsid w:val="005C1896"/>
    <w:rsid w:val="005C19FD"/>
    <w:rsid w:val="005C1DC6"/>
    <w:rsid w:val="005C1F4D"/>
    <w:rsid w:val="005C202E"/>
    <w:rsid w:val="005C20D5"/>
    <w:rsid w:val="005C2448"/>
    <w:rsid w:val="005C289B"/>
    <w:rsid w:val="005C2D71"/>
    <w:rsid w:val="005C321C"/>
    <w:rsid w:val="005C324D"/>
    <w:rsid w:val="005C369D"/>
    <w:rsid w:val="005C3AC5"/>
    <w:rsid w:val="005C3D46"/>
    <w:rsid w:val="005C40AD"/>
    <w:rsid w:val="005C4208"/>
    <w:rsid w:val="005C4314"/>
    <w:rsid w:val="005C43F6"/>
    <w:rsid w:val="005C456B"/>
    <w:rsid w:val="005C476E"/>
    <w:rsid w:val="005C488D"/>
    <w:rsid w:val="005C4BCF"/>
    <w:rsid w:val="005C4C22"/>
    <w:rsid w:val="005C5006"/>
    <w:rsid w:val="005C514D"/>
    <w:rsid w:val="005C542D"/>
    <w:rsid w:val="005C5465"/>
    <w:rsid w:val="005C5557"/>
    <w:rsid w:val="005C5804"/>
    <w:rsid w:val="005C596D"/>
    <w:rsid w:val="005C5B3F"/>
    <w:rsid w:val="005C5ED1"/>
    <w:rsid w:val="005C5FA4"/>
    <w:rsid w:val="005C60C4"/>
    <w:rsid w:val="005C64F1"/>
    <w:rsid w:val="005C6709"/>
    <w:rsid w:val="005C6710"/>
    <w:rsid w:val="005C68B2"/>
    <w:rsid w:val="005C69F9"/>
    <w:rsid w:val="005C6CB9"/>
    <w:rsid w:val="005C6D42"/>
    <w:rsid w:val="005C6F61"/>
    <w:rsid w:val="005C7034"/>
    <w:rsid w:val="005C734E"/>
    <w:rsid w:val="005C752D"/>
    <w:rsid w:val="005C771A"/>
    <w:rsid w:val="005C7C89"/>
    <w:rsid w:val="005D02FF"/>
    <w:rsid w:val="005D0CFE"/>
    <w:rsid w:val="005D172A"/>
    <w:rsid w:val="005D1774"/>
    <w:rsid w:val="005D1927"/>
    <w:rsid w:val="005D1A4F"/>
    <w:rsid w:val="005D1AC0"/>
    <w:rsid w:val="005D1BD9"/>
    <w:rsid w:val="005D1CD0"/>
    <w:rsid w:val="005D1EF1"/>
    <w:rsid w:val="005D2BF7"/>
    <w:rsid w:val="005D2DCB"/>
    <w:rsid w:val="005D2DD9"/>
    <w:rsid w:val="005D30D6"/>
    <w:rsid w:val="005D333A"/>
    <w:rsid w:val="005D3765"/>
    <w:rsid w:val="005D3EB8"/>
    <w:rsid w:val="005D3FAF"/>
    <w:rsid w:val="005D4019"/>
    <w:rsid w:val="005D434B"/>
    <w:rsid w:val="005D4420"/>
    <w:rsid w:val="005D465B"/>
    <w:rsid w:val="005D465F"/>
    <w:rsid w:val="005D4A2F"/>
    <w:rsid w:val="005D4A8E"/>
    <w:rsid w:val="005D4D36"/>
    <w:rsid w:val="005D4FB6"/>
    <w:rsid w:val="005D50E9"/>
    <w:rsid w:val="005D5437"/>
    <w:rsid w:val="005D544C"/>
    <w:rsid w:val="005D58A8"/>
    <w:rsid w:val="005D5C66"/>
    <w:rsid w:val="005D5E50"/>
    <w:rsid w:val="005D65B6"/>
    <w:rsid w:val="005D663E"/>
    <w:rsid w:val="005D667C"/>
    <w:rsid w:val="005D697C"/>
    <w:rsid w:val="005D6EC4"/>
    <w:rsid w:val="005D6FC7"/>
    <w:rsid w:val="005D724A"/>
    <w:rsid w:val="005D7BA8"/>
    <w:rsid w:val="005D7C38"/>
    <w:rsid w:val="005D7DDD"/>
    <w:rsid w:val="005E049D"/>
    <w:rsid w:val="005E0524"/>
    <w:rsid w:val="005E0763"/>
    <w:rsid w:val="005E0BF0"/>
    <w:rsid w:val="005E13C4"/>
    <w:rsid w:val="005E192C"/>
    <w:rsid w:val="005E193C"/>
    <w:rsid w:val="005E1B01"/>
    <w:rsid w:val="005E1D6D"/>
    <w:rsid w:val="005E1E8F"/>
    <w:rsid w:val="005E1EE2"/>
    <w:rsid w:val="005E1F4C"/>
    <w:rsid w:val="005E25B7"/>
    <w:rsid w:val="005E281B"/>
    <w:rsid w:val="005E2872"/>
    <w:rsid w:val="005E2961"/>
    <w:rsid w:val="005E2BCD"/>
    <w:rsid w:val="005E3047"/>
    <w:rsid w:val="005E3196"/>
    <w:rsid w:val="005E3390"/>
    <w:rsid w:val="005E36FC"/>
    <w:rsid w:val="005E38DD"/>
    <w:rsid w:val="005E3936"/>
    <w:rsid w:val="005E39E0"/>
    <w:rsid w:val="005E3D7B"/>
    <w:rsid w:val="005E3E4F"/>
    <w:rsid w:val="005E43EC"/>
    <w:rsid w:val="005E4544"/>
    <w:rsid w:val="005E48F0"/>
    <w:rsid w:val="005E5036"/>
    <w:rsid w:val="005E5454"/>
    <w:rsid w:val="005E5476"/>
    <w:rsid w:val="005E5972"/>
    <w:rsid w:val="005E61E2"/>
    <w:rsid w:val="005E61F6"/>
    <w:rsid w:val="005E62F7"/>
    <w:rsid w:val="005E6421"/>
    <w:rsid w:val="005E6AD3"/>
    <w:rsid w:val="005E6EA7"/>
    <w:rsid w:val="005E708C"/>
    <w:rsid w:val="005E711B"/>
    <w:rsid w:val="005E71D9"/>
    <w:rsid w:val="005E7246"/>
    <w:rsid w:val="005E731F"/>
    <w:rsid w:val="005E7557"/>
    <w:rsid w:val="005E7BFB"/>
    <w:rsid w:val="005F0029"/>
    <w:rsid w:val="005F019D"/>
    <w:rsid w:val="005F01F6"/>
    <w:rsid w:val="005F0723"/>
    <w:rsid w:val="005F0866"/>
    <w:rsid w:val="005F0A3C"/>
    <w:rsid w:val="005F0C37"/>
    <w:rsid w:val="005F0F7A"/>
    <w:rsid w:val="005F0FCC"/>
    <w:rsid w:val="005F1274"/>
    <w:rsid w:val="005F159A"/>
    <w:rsid w:val="005F1781"/>
    <w:rsid w:val="005F1799"/>
    <w:rsid w:val="005F1BEC"/>
    <w:rsid w:val="005F1D68"/>
    <w:rsid w:val="005F1E23"/>
    <w:rsid w:val="005F20FF"/>
    <w:rsid w:val="005F21F8"/>
    <w:rsid w:val="005F24A9"/>
    <w:rsid w:val="005F2658"/>
    <w:rsid w:val="005F284C"/>
    <w:rsid w:val="005F2A9B"/>
    <w:rsid w:val="005F2D2D"/>
    <w:rsid w:val="005F2DF4"/>
    <w:rsid w:val="005F2ECD"/>
    <w:rsid w:val="005F2EE5"/>
    <w:rsid w:val="005F2F9D"/>
    <w:rsid w:val="005F30E4"/>
    <w:rsid w:val="005F3144"/>
    <w:rsid w:val="005F33E4"/>
    <w:rsid w:val="005F35BB"/>
    <w:rsid w:val="005F364E"/>
    <w:rsid w:val="005F3A91"/>
    <w:rsid w:val="005F3AF3"/>
    <w:rsid w:val="005F3D49"/>
    <w:rsid w:val="005F3F35"/>
    <w:rsid w:val="005F3F85"/>
    <w:rsid w:val="005F4352"/>
    <w:rsid w:val="005F48D7"/>
    <w:rsid w:val="005F4B37"/>
    <w:rsid w:val="005F4BAC"/>
    <w:rsid w:val="005F4D3A"/>
    <w:rsid w:val="005F579D"/>
    <w:rsid w:val="005F5BAF"/>
    <w:rsid w:val="005F5F8D"/>
    <w:rsid w:val="005F65F0"/>
    <w:rsid w:val="005F676E"/>
    <w:rsid w:val="005F6B19"/>
    <w:rsid w:val="005F6BAA"/>
    <w:rsid w:val="005F6CD3"/>
    <w:rsid w:val="005F6E08"/>
    <w:rsid w:val="005F6F60"/>
    <w:rsid w:val="005F71DD"/>
    <w:rsid w:val="005F72B7"/>
    <w:rsid w:val="005F73FA"/>
    <w:rsid w:val="005F77E3"/>
    <w:rsid w:val="005F7A90"/>
    <w:rsid w:val="005F7C76"/>
    <w:rsid w:val="005F7CC6"/>
    <w:rsid w:val="005F7D42"/>
    <w:rsid w:val="005F7DBF"/>
    <w:rsid w:val="005F7FD1"/>
    <w:rsid w:val="006001E3"/>
    <w:rsid w:val="006006BC"/>
    <w:rsid w:val="006007A2"/>
    <w:rsid w:val="00600819"/>
    <w:rsid w:val="006008D3"/>
    <w:rsid w:val="00600B2C"/>
    <w:rsid w:val="00600FA5"/>
    <w:rsid w:val="006012A0"/>
    <w:rsid w:val="006015A8"/>
    <w:rsid w:val="00601696"/>
    <w:rsid w:val="006017E5"/>
    <w:rsid w:val="006019B8"/>
    <w:rsid w:val="00601A2B"/>
    <w:rsid w:val="00601C09"/>
    <w:rsid w:val="00601CE4"/>
    <w:rsid w:val="00601D76"/>
    <w:rsid w:val="00602667"/>
    <w:rsid w:val="0060279F"/>
    <w:rsid w:val="006027CF"/>
    <w:rsid w:val="006029F7"/>
    <w:rsid w:val="00602D95"/>
    <w:rsid w:val="00602E7C"/>
    <w:rsid w:val="00603003"/>
    <w:rsid w:val="006032A2"/>
    <w:rsid w:val="00603366"/>
    <w:rsid w:val="00603427"/>
    <w:rsid w:val="006035B8"/>
    <w:rsid w:val="0060386C"/>
    <w:rsid w:val="00603B9C"/>
    <w:rsid w:val="00603EE5"/>
    <w:rsid w:val="0060421E"/>
    <w:rsid w:val="0060424E"/>
    <w:rsid w:val="00604880"/>
    <w:rsid w:val="00604996"/>
    <w:rsid w:val="00604D1C"/>
    <w:rsid w:val="006053C4"/>
    <w:rsid w:val="00605561"/>
    <w:rsid w:val="0060568C"/>
    <w:rsid w:val="006059C4"/>
    <w:rsid w:val="00605ABD"/>
    <w:rsid w:val="00605D10"/>
    <w:rsid w:val="006061F6"/>
    <w:rsid w:val="00606539"/>
    <w:rsid w:val="00606557"/>
    <w:rsid w:val="00606837"/>
    <w:rsid w:val="00606961"/>
    <w:rsid w:val="00606B5E"/>
    <w:rsid w:val="00606D14"/>
    <w:rsid w:val="006070AF"/>
    <w:rsid w:val="006072CC"/>
    <w:rsid w:val="00607494"/>
    <w:rsid w:val="00607D8C"/>
    <w:rsid w:val="00607DA3"/>
    <w:rsid w:val="00607EC5"/>
    <w:rsid w:val="0061016D"/>
    <w:rsid w:val="006103F6"/>
    <w:rsid w:val="00610446"/>
    <w:rsid w:val="006105FE"/>
    <w:rsid w:val="00610A4A"/>
    <w:rsid w:val="00610AB6"/>
    <w:rsid w:val="00611120"/>
    <w:rsid w:val="00611697"/>
    <w:rsid w:val="00611A03"/>
    <w:rsid w:val="00611B5E"/>
    <w:rsid w:val="00611CF0"/>
    <w:rsid w:val="00611F83"/>
    <w:rsid w:val="006126EA"/>
    <w:rsid w:val="00612785"/>
    <w:rsid w:val="00612C7C"/>
    <w:rsid w:val="00612EAD"/>
    <w:rsid w:val="00613033"/>
    <w:rsid w:val="006130A3"/>
    <w:rsid w:val="00613140"/>
    <w:rsid w:val="006134D2"/>
    <w:rsid w:val="00613571"/>
    <w:rsid w:val="0061367A"/>
    <w:rsid w:val="00613A18"/>
    <w:rsid w:val="00613C4B"/>
    <w:rsid w:val="00613DE7"/>
    <w:rsid w:val="00613EC3"/>
    <w:rsid w:val="00613F4B"/>
    <w:rsid w:val="0061407F"/>
    <w:rsid w:val="00614724"/>
    <w:rsid w:val="006147E9"/>
    <w:rsid w:val="00614A7A"/>
    <w:rsid w:val="00614B16"/>
    <w:rsid w:val="00614C88"/>
    <w:rsid w:val="00614FDD"/>
    <w:rsid w:val="0061509B"/>
    <w:rsid w:val="0061529C"/>
    <w:rsid w:val="00615379"/>
    <w:rsid w:val="0061537F"/>
    <w:rsid w:val="0061557C"/>
    <w:rsid w:val="006155E5"/>
    <w:rsid w:val="0061560F"/>
    <w:rsid w:val="006159BD"/>
    <w:rsid w:val="00615AA4"/>
    <w:rsid w:val="00615F29"/>
    <w:rsid w:val="00615F63"/>
    <w:rsid w:val="00615FD9"/>
    <w:rsid w:val="00615FDD"/>
    <w:rsid w:val="006169C0"/>
    <w:rsid w:val="00616AFD"/>
    <w:rsid w:val="006171A5"/>
    <w:rsid w:val="006171B2"/>
    <w:rsid w:val="006171EA"/>
    <w:rsid w:val="0061720D"/>
    <w:rsid w:val="006175EA"/>
    <w:rsid w:val="00617C30"/>
    <w:rsid w:val="00617D7A"/>
    <w:rsid w:val="00617EA8"/>
    <w:rsid w:val="00620211"/>
    <w:rsid w:val="0062038B"/>
    <w:rsid w:val="00620793"/>
    <w:rsid w:val="006207D6"/>
    <w:rsid w:val="006209EF"/>
    <w:rsid w:val="00620CAB"/>
    <w:rsid w:val="00620D2D"/>
    <w:rsid w:val="0062112C"/>
    <w:rsid w:val="00621238"/>
    <w:rsid w:val="006212E5"/>
    <w:rsid w:val="00621785"/>
    <w:rsid w:val="0062182C"/>
    <w:rsid w:val="0062199A"/>
    <w:rsid w:val="00621A39"/>
    <w:rsid w:val="00621C1D"/>
    <w:rsid w:val="00621FA4"/>
    <w:rsid w:val="00622325"/>
    <w:rsid w:val="006223C8"/>
    <w:rsid w:val="006224DB"/>
    <w:rsid w:val="00622536"/>
    <w:rsid w:val="0062258A"/>
    <w:rsid w:val="00622A12"/>
    <w:rsid w:val="00622BFB"/>
    <w:rsid w:val="00622C25"/>
    <w:rsid w:val="00622C9D"/>
    <w:rsid w:val="00622D4B"/>
    <w:rsid w:val="00622DA6"/>
    <w:rsid w:val="00622E4D"/>
    <w:rsid w:val="00622F93"/>
    <w:rsid w:val="00622FEC"/>
    <w:rsid w:val="0062314B"/>
    <w:rsid w:val="006233A5"/>
    <w:rsid w:val="00623852"/>
    <w:rsid w:val="00623A46"/>
    <w:rsid w:val="00623A78"/>
    <w:rsid w:val="00623C35"/>
    <w:rsid w:val="00623E86"/>
    <w:rsid w:val="00624681"/>
    <w:rsid w:val="0062491D"/>
    <w:rsid w:val="00624970"/>
    <w:rsid w:val="00624977"/>
    <w:rsid w:val="00624AF6"/>
    <w:rsid w:val="00625329"/>
    <w:rsid w:val="006253E5"/>
    <w:rsid w:val="00625563"/>
    <w:rsid w:val="006256DD"/>
    <w:rsid w:val="00625A6C"/>
    <w:rsid w:val="00625B73"/>
    <w:rsid w:val="00625CAB"/>
    <w:rsid w:val="00625F80"/>
    <w:rsid w:val="00625FF5"/>
    <w:rsid w:val="006262F6"/>
    <w:rsid w:val="00626342"/>
    <w:rsid w:val="00626997"/>
    <w:rsid w:val="00626DFF"/>
    <w:rsid w:val="00626F1A"/>
    <w:rsid w:val="00627065"/>
    <w:rsid w:val="0062707B"/>
    <w:rsid w:val="006270AD"/>
    <w:rsid w:val="0062715D"/>
    <w:rsid w:val="006271A8"/>
    <w:rsid w:val="00627292"/>
    <w:rsid w:val="006273FB"/>
    <w:rsid w:val="006274D5"/>
    <w:rsid w:val="006277DD"/>
    <w:rsid w:val="00627A81"/>
    <w:rsid w:val="00627AFC"/>
    <w:rsid w:val="00627C9F"/>
    <w:rsid w:val="006300E6"/>
    <w:rsid w:val="006303B8"/>
    <w:rsid w:val="006303F1"/>
    <w:rsid w:val="006304A4"/>
    <w:rsid w:val="00630788"/>
    <w:rsid w:val="006308D6"/>
    <w:rsid w:val="006309C3"/>
    <w:rsid w:val="00630A1C"/>
    <w:rsid w:val="00630A50"/>
    <w:rsid w:val="00630EB5"/>
    <w:rsid w:val="00631394"/>
    <w:rsid w:val="00631481"/>
    <w:rsid w:val="00631875"/>
    <w:rsid w:val="00631C04"/>
    <w:rsid w:val="00631C07"/>
    <w:rsid w:val="00631D10"/>
    <w:rsid w:val="00631D23"/>
    <w:rsid w:val="006320B0"/>
    <w:rsid w:val="006323AD"/>
    <w:rsid w:val="00632429"/>
    <w:rsid w:val="00632633"/>
    <w:rsid w:val="006328E1"/>
    <w:rsid w:val="00632A73"/>
    <w:rsid w:val="0063324C"/>
    <w:rsid w:val="006333F9"/>
    <w:rsid w:val="006334A3"/>
    <w:rsid w:val="0063366D"/>
    <w:rsid w:val="00633934"/>
    <w:rsid w:val="00633A76"/>
    <w:rsid w:val="00633CEA"/>
    <w:rsid w:val="00633D4C"/>
    <w:rsid w:val="00633D56"/>
    <w:rsid w:val="00633D69"/>
    <w:rsid w:val="00633DAA"/>
    <w:rsid w:val="00633E28"/>
    <w:rsid w:val="006340CD"/>
    <w:rsid w:val="006349BD"/>
    <w:rsid w:val="00634A1A"/>
    <w:rsid w:val="00634A4A"/>
    <w:rsid w:val="00634BCE"/>
    <w:rsid w:val="00635610"/>
    <w:rsid w:val="00635846"/>
    <w:rsid w:val="00635A87"/>
    <w:rsid w:val="00635B39"/>
    <w:rsid w:val="00636092"/>
    <w:rsid w:val="00636303"/>
    <w:rsid w:val="00636489"/>
    <w:rsid w:val="006364A1"/>
    <w:rsid w:val="006364CB"/>
    <w:rsid w:val="00636AB6"/>
    <w:rsid w:val="00636D2F"/>
    <w:rsid w:val="00636FA9"/>
    <w:rsid w:val="006370A1"/>
    <w:rsid w:val="006372AC"/>
    <w:rsid w:val="006376C9"/>
    <w:rsid w:val="00637975"/>
    <w:rsid w:val="00637992"/>
    <w:rsid w:val="00637A31"/>
    <w:rsid w:val="00637C34"/>
    <w:rsid w:val="00637E63"/>
    <w:rsid w:val="006400DA"/>
    <w:rsid w:val="006400FB"/>
    <w:rsid w:val="0064013C"/>
    <w:rsid w:val="006408DA"/>
    <w:rsid w:val="00640B8E"/>
    <w:rsid w:val="00640C57"/>
    <w:rsid w:val="00641358"/>
    <w:rsid w:val="00641536"/>
    <w:rsid w:val="0064179E"/>
    <w:rsid w:val="00641B85"/>
    <w:rsid w:val="00642478"/>
    <w:rsid w:val="00642707"/>
    <w:rsid w:val="00642875"/>
    <w:rsid w:val="00642B41"/>
    <w:rsid w:val="00642D9D"/>
    <w:rsid w:val="00643053"/>
    <w:rsid w:val="00643166"/>
    <w:rsid w:val="006432C9"/>
    <w:rsid w:val="00643944"/>
    <w:rsid w:val="00643B9C"/>
    <w:rsid w:val="00643D0D"/>
    <w:rsid w:val="006451AF"/>
    <w:rsid w:val="006458B6"/>
    <w:rsid w:val="00645B1F"/>
    <w:rsid w:val="00645BE2"/>
    <w:rsid w:val="00645C28"/>
    <w:rsid w:val="00645CCB"/>
    <w:rsid w:val="00645E1F"/>
    <w:rsid w:val="0064606D"/>
    <w:rsid w:val="00646192"/>
    <w:rsid w:val="0064655C"/>
    <w:rsid w:val="006465AE"/>
    <w:rsid w:val="00646AA9"/>
    <w:rsid w:val="00646E27"/>
    <w:rsid w:val="00646E60"/>
    <w:rsid w:val="00646EF8"/>
    <w:rsid w:val="00646F4F"/>
    <w:rsid w:val="0064718C"/>
    <w:rsid w:val="00647259"/>
    <w:rsid w:val="00647861"/>
    <w:rsid w:val="00647B21"/>
    <w:rsid w:val="00647BC5"/>
    <w:rsid w:val="00647CD9"/>
    <w:rsid w:val="00647DBA"/>
    <w:rsid w:val="006501B9"/>
    <w:rsid w:val="0065022B"/>
    <w:rsid w:val="0065098F"/>
    <w:rsid w:val="00650D04"/>
    <w:rsid w:val="00650D6C"/>
    <w:rsid w:val="00650E3D"/>
    <w:rsid w:val="006517A3"/>
    <w:rsid w:val="00651939"/>
    <w:rsid w:val="00651B56"/>
    <w:rsid w:val="00651F5A"/>
    <w:rsid w:val="00652118"/>
    <w:rsid w:val="00652161"/>
    <w:rsid w:val="006526FD"/>
    <w:rsid w:val="00652750"/>
    <w:rsid w:val="00652AE9"/>
    <w:rsid w:val="00652FF5"/>
    <w:rsid w:val="006530BE"/>
    <w:rsid w:val="0065311C"/>
    <w:rsid w:val="0065317B"/>
    <w:rsid w:val="0065334B"/>
    <w:rsid w:val="00653539"/>
    <w:rsid w:val="0065377C"/>
    <w:rsid w:val="00653B4D"/>
    <w:rsid w:val="00653C1D"/>
    <w:rsid w:val="00653C3B"/>
    <w:rsid w:val="00653CFC"/>
    <w:rsid w:val="00653DDD"/>
    <w:rsid w:val="00653E59"/>
    <w:rsid w:val="00653E9D"/>
    <w:rsid w:val="00653EC5"/>
    <w:rsid w:val="00654960"/>
    <w:rsid w:val="00654AD1"/>
    <w:rsid w:val="00654CAC"/>
    <w:rsid w:val="006550F8"/>
    <w:rsid w:val="006551BD"/>
    <w:rsid w:val="00655306"/>
    <w:rsid w:val="00655365"/>
    <w:rsid w:val="0065563E"/>
    <w:rsid w:val="00655A28"/>
    <w:rsid w:val="00655A5A"/>
    <w:rsid w:val="00655AC1"/>
    <w:rsid w:val="00655B2D"/>
    <w:rsid w:val="00655C07"/>
    <w:rsid w:val="00656095"/>
    <w:rsid w:val="0065661C"/>
    <w:rsid w:val="00656D4D"/>
    <w:rsid w:val="00656D92"/>
    <w:rsid w:val="00656EBB"/>
    <w:rsid w:val="006573C9"/>
    <w:rsid w:val="006578F9"/>
    <w:rsid w:val="00657D75"/>
    <w:rsid w:val="00660090"/>
    <w:rsid w:val="006601F6"/>
    <w:rsid w:val="0066048E"/>
    <w:rsid w:val="00660688"/>
    <w:rsid w:val="006607CB"/>
    <w:rsid w:val="00660A74"/>
    <w:rsid w:val="00660A83"/>
    <w:rsid w:val="00660FE1"/>
    <w:rsid w:val="0066103F"/>
    <w:rsid w:val="00661824"/>
    <w:rsid w:val="00661B21"/>
    <w:rsid w:val="00661DCA"/>
    <w:rsid w:val="006620DC"/>
    <w:rsid w:val="00662164"/>
    <w:rsid w:val="00662515"/>
    <w:rsid w:val="00662AC7"/>
    <w:rsid w:val="00662E51"/>
    <w:rsid w:val="0066336E"/>
    <w:rsid w:val="00663588"/>
    <w:rsid w:val="006639CB"/>
    <w:rsid w:val="006639EA"/>
    <w:rsid w:val="00663CBA"/>
    <w:rsid w:val="00663ECC"/>
    <w:rsid w:val="00663ED7"/>
    <w:rsid w:val="00663ED9"/>
    <w:rsid w:val="00664422"/>
    <w:rsid w:val="0066454F"/>
    <w:rsid w:val="006645E9"/>
    <w:rsid w:val="006646A7"/>
    <w:rsid w:val="006648C4"/>
    <w:rsid w:val="0066494B"/>
    <w:rsid w:val="00664B05"/>
    <w:rsid w:val="00665152"/>
    <w:rsid w:val="006651FB"/>
    <w:rsid w:val="0066521E"/>
    <w:rsid w:val="0066558B"/>
    <w:rsid w:val="00665690"/>
    <w:rsid w:val="0066573D"/>
    <w:rsid w:val="00665AD4"/>
    <w:rsid w:val="00665D15"/>
    <w:rsid w:val="00665FBC"/>
    <w:rsid w:val="00667255"/>
    <w:rsid w:val="006675A0"/>
    <w:rsid w:val="00667699"/>
    <w:rsid w:val="0066793B"/>
    <w:rsid w:val="00667988"/>
    <w:rsid w:val="00667D8F"/>
    <w:rsid w:val="00670091"/>
    <w:rsid w:val="00670266"/>
    <w:rsid w:val="006705B7"/>
    <w:rsid w:val="00670606"/>
    <w:rsid w:val="00670751"/>
    <w:rsid w:val="006707E9"/>
    <w:rsid w:val="00670B6C"/>
    <w:rsid w:val="00670F9D"/>
    <w:rsid w:val="00670FC2"/>
    <w:rsid w:val="00671138"/>
    <w:rsid w:val="0067133C"/>
    <w:rsid w:val="00671492"/>
    <w:rsid w:val="006714C7"/>
    <w:rsid w:val="0067159C"/>
    <w:rsid w:val="006715C8"/>
    <w:rsid w:val="00671963"/>
    <w:rsid w:val="006719A1"/>
    <w:rsid w:val="00671C57"/>
    <w:rsid w:val="0067215B"/>
    <w:rsid w:val="006722B2"/>
    <w:rsid w:val="006723D0"/>
    <w:rsid w:val="006727EF"/>
    <w:rsid w:val="00672869"/>
    <w:rsid w:val="00672F59"/>
    <w:rsid w:val="00673130"/>
    <w:rsid w:val="0067318A"/>
    <w:rsid w:val="00673237"/>
    <w:rsid w:val="00673604"/>
    <w:rsid w:val="006736CA"/>
    <w:rsid w:val="00673822"/>
    <w:rsid w:val="00673E14"/>
    <w:rsid w:val="00673EF6"/>
    <w:rsid w:val="00673F96"/>
    <w:rsid w:val="006741E8"/>
    <w:rsid w:val="006747DE"/>
    <w:rsid w:val="00674915"/>
    <w:rsid w:val="0067495A"/>
    <w:rsid w:val="00674B70"/>
    <w:rsid w:val="00675516"/>
    <w:rsid w:val="006758DF"/>
    <w:rsid w:val="00675971"/>
    <w:rsid w:val="00675E64"/>
    <w:rsid w:val="00676031"/>
    <w:rsid w:val="0067622C"/>
    <w:rsid w:val="00676576"/>
    <w:rsid w:val="006767D6"/>
    <w:rsid w:val="00676AF2"/>
    <w:rsid w:val="00676C10"/>
    <w:rsid w:val="00676F98"/>
    <w:rsid w:val="006772F9"/>
    <w:rsid w:val="00677756"/>
    <w:rsid w:val="0067793E"/>
    <w:rsid w:val="00677D48"/>
    <w:rsid w:val="00677DA6"/>
    <w:rsid w:val="0068017F"/>
    <w:rsid w:val="006801FC"/>
    <w:rsid w:val="0068074E"/>
    <w:rsid w:val="0068095F"/>
    <w:rsid w:val="00680B19"/>
    <w:rsid w:val="00680BE3"/>
    <w:rsid w:val="00680EEC"/>
    <w:rsid w:val="00680FDF"/>
    <w:rsid w:val="00681894"/>
    <w:rsid w:val="00681A71"/>
    <w:rsid w:val="00681C85"/>
    <w:rsid w:val="00681F55"/>
    <w:rsid w:val="00681F5C"/>
    <w:rsid w:val="00681F79"/>
    <w:rsid w:val="006821B9"/>
    <w:rsid w:val="0068286C"/>
    <w:rsid w:val="006829F5"/>
    <w:rsid w:val="00682D8D"/>
    <w:rsid w:val="00682F7C"/>
    <w:rsid w:val="00682FAE"/>
    <w:rsid w:val="00683140"/>
    <w:rsid w:val="00683153"/>
    <w:rsid w:val="006834C6"/>
    <w:rsid w:val="0068375F"/>
    <w:rsid w:val="006838E2"/>
    <w:rsid w:val="00683995"/>
    <w:rsid w:val="00683B10"/>
    <w:rsid w:val="00683D2C"/>
    <w:rsid w:val="00684023"/>
    <w:rsid w:val="00684100"/>
    <w:rsid w:val="00684604"/>
    <w:rsid w:val="00684626"/>
    <w:rsid w:val="00684C8A"/>
    <w:rsid w:val="006851C5"/>
    <w:rsid w:val="00685435"/>
    <w:rsid w:val="00685945"/>
    <w:rsid w:val="00685974"/>
    <w:rsid w:val="00685EC6"/>
    <w:rsid w:val="0068610B"/>
    <w:rsid w:val="00686880"/>
    <w:rsid w:val="00686A47"/>
    <w:rsid w:val="00686D4A"/>
    <w:rsid w:val="00686DE8"/>
    <w:rsid w:val="00686FCD"/>
    <w:rsid w:val="0068701E"/>
    <w:rsid w:val="0068708C"/>
    <w:rsid w:val="00687547"/>
    <w:rsid w:val="006876F4"/>
    <w:rsid w:val="006877BD"/>
    <w:rsid w:val="006902D0"/>
    <w:rsid w:val="006904C1"/>
    <w:rsid w:val="006906B0"/>
    <w:rsid w:val="00690705"/>
    <w:rsid w:val="00690722"/>
    <w:rsid w:val="006907D7"/>
    <w:rsid w:val="00690C71"/>
    <w:rsid w:val="00691105"/>
    <w:rsid w:val="0069114D"/>
    <w:rsid w:val="00691274"/>
    <w:rsid w:val="00691568"/>
    <w:rsid w:val="006916BD"/>
    <w:rsid w:val="006919A1"/>
    <w:rsid w:val="00691AA3"/>
    <w:rsid w:val="006920A8"/>
    <w:rsid w:val="006922AE"/>
    <w:rsid w:val="00692380"/>
    <w:rsid w:val="00692393"/>
    <w:rsid w:val="006926C9"/>
    <w:rsid w:val="00692B17"/>
    <w:rsid w:val="00693776"/>
    <w:rsid w:val="00693865"/>
    <w:rsid w:val="00693AE0"/>
    <w:rsid w:val="00693B9D"/>
    <w:rsid w:val="00693CA9"/>
    <w:rsid w:val="00693DD2"/>
    <w:rsid w:val="00693DE2"/>
    <w:rsid w:val="006942DD"/>
    <w:rsid w:val="006943FE"/>
    <w:rsid w:val="00694578"/>
    <w:rsid w:val="00694583"/>
    <w:rsid w:val="006945DE"/>
    <w:rsid w:val="006947B3"/>
    <w:rsid w:val="00694959"/>
    <w:rsid w:val="00694D9E"/>
    <w:rsid w:val="00694EC9"/>
    <w:rsid w:val="00695543"/>
    <w:rsid w:val="006955D5"/>
    <w:rsid w:val="006959D6"/>
    <w:rsid w:val="00695AA1"/>
    <w:rsid w:val="00695B65"/>
    <w:rsid w:val="00695BF2"/>
    <w:rsid w:val="00695E92"/>
    <w:rsid w:val="006962FE"/>
    <w:rsid w:val="00696AB3"/>
    <w:rsid w:val="00696C45"/>
    <w:rsid w:val="00696F33"/>
    <w:rsid w:val="0069729B"/>
    <w:rsid w:val="006974FE"/>
    <w:rsid w:val="0069772D"/>
    <w:rsid w:val="00697B96"/>
    <w:rsid w:val="006A00D1"/>
    <w:rsid w:val="006A07D8"/>
    <w:rsid w:val="006A0D57"/>
    <w:rsid w:val="006A0E5E"/>
    <w:rsid w:val="006A0ECA"/>
    <w:rsid w:val="006A0F64"/>
    <w:rsid w:val="006A1CFE"/>
    <w:rsid w:val="006A2294"/>
    <w:rsid w:val="006A2505"/>
    <w:rsid w:val="006A28A0"/>
    <w:rsid w:val="006A2B34"/>
    <w:rsid w:val="006A2CC3"/>
    <w:rsid w:val="006A2D92"/>
    <w:rsid w:val="006A2E8F"/>
    <w:rsid w:val="006A2F6A"/>
    <w:rsid w:val="006A2FA8"/>
    <w:rsid w:val="006A3143"/>
    <w:rsid w:val="006A31F9"/>
    <w:rsid w:val="006A32D4"/>
    <w:rsid w:val="006A350F"/>
    <w:rsid w:val="006A357C"/>
    <w:rsid w:val="006A393C"/>
    <w:rsid w:val="006A3A30"/>
    <w:rsid w:val="006A3A6C"/>
    <w:rsid w:val="006A3BD3"/>
    <w:rsid w:val="006A3CF0"/>
    <w:rsid w:val="006A419B"/>
    <w:rsid w:val="006A435A"/>
    <w:rsid w:val="006A4401"/>
    <w:rsid w:val="006A47E8"/>
    <w:rsid w:val="006A4BB6"/>
    <w:rsid w:val="006A4BD2"/>
    <w:rsid w:val="006A4C70"/>
    <w:rsid w:val="006A4E93"/>
    <w:rsid w:val="006A51CA"/>
    <w:rsid w:val="006A5398"/>
    <w:rsid w:val="006A58D5"/>
    <w:rsid w:val="006A6111"/>
    <w:rsid w:val="006A615D"/>
    <w:rsid w:val="006A62A6"/>
    <w:rsid w:val="006A65B0"/>
    <w:rsid w:val="006A6999"/>
    <w:rsid w:val="006A6A4C"/>
    <w:rsid w:val="006A6B6C"/>
    <w:rsid w:val="006A6FF7"/>
    <w:rsid w:val="006A7156"/>
    <w:rsid w:val="006A7376"/>
    <w:rsid w:val="006A750B"/>
    <w:rsid w:val="006A7516"/>
    <w:rsid w:val="006A7646"/>
    <w:rsid w:val="006A7ADA"/>
    <w:rsid w:val="006A7CC4"/>
    <w:rsid w:val="006A7F0C"/>
    <w:rsid w:val="006B0036"/>
    <w:rsid w:val="006B00D0"/>
    <w:rsid w:val="006B019E"/>
    <w:rsid w:val="006B067F"/>
    <w:rsid w:val="006B075B"/>
    <w:rsid w:val="006B0BB8"/>
    <w:rsid w:val="006B0DB7"/>
    <w:rsid w:val="006B0E68"/>
    <w:rsid w:val="006B0F03"/>
    <w:rsid w:val="006B0F3A"/>
    <w:rsid w:val="006B0F88"/>
    <w:rsid w:val="006B10DE"/>
    <w:rsid w:val="006B1421"/>
    <w:rsid w:val="006B169E"/>
    <w:rsid w:val="006B16AD"/>
    <w:rsid w:val="006B17CD"/>
    <w:rsid w:val="006B1856"/>
    <w:rsid w:val="006B1A62"/>
    <w:rsid w:val="006B1A9A"/>
    <w:rsid w:val="006B1B6F"/>
    <w:rsid w:val="006B1FA0"/>
    <w:rsid w:val="006B20D5"/>
    <w:rsid w:val="006B217F"/>
    <w:rsid w:val="006B2219"/>
    <w:rsid w:val="006B229E"/>
    <w:rsid w:val="006B2980"/>
    <w:rsid w:val="006B29DB"/>
    <w:rsid w:val="006B2A18"/>
    <w:rsid w:val="006B2E77"/>
    <w:rsid w:val="006B305A"/>
    <w:rsid w:val="006B34E7"/>
    <w:rsid w:val="006B3599"/>
    <w:rsid w:val="006B3685"/>
    <w:rsid w:val="006B378C"/>
    <w:rsid w:val="006B37CA"/>
    <w:rsid w:val="006B3C1B"/>
    <w:rsid w:val="006B4385"/>
    <w:rsid w:val="006B43E5"/>
    <w:rsid w:val="006B4451"/>
    <w:rsid w:val="006B4470"/>
    <w:rsid w:val="006B4616"/>
    <w:rsid w:val="006B4788"/>
    <w:rsid w:val="006B4DF4"/>
    <w:rsid w:val="006B4E92"/>
    <w:rsid w:val="006B4EC8"/>
    <w:rsid w:val="006B4F53"/>
    <w:rsid w:val="006B536A"/>
    <w:rsid w:val="006B5A1C"/>
    <w:rsid w:val="006B5A2B"/>
    <w:rsid w:val="006B5A3D"/>
    <w:rsid w:val="006B5B0F"/>
    <w:rsid w:val="006B5BA1"/>
    <w:rsid w:val="006B5C3F"/>
    <w:rsid w:val="006B6033"/>
    <w:rsid w:val="006B6326"/>
    <w:rsid w:val="006B63BF"/>
    <w:rsid w:val="006B6655"/>
    <w:rsid w:val="006B6837"/>
    <w:rsid w:val="006B68C2"/>
    <w:rsid w:val="006B68E0"/>
    <w:rsid w:val="006B6A95"/>
    <w:rsid w:val="006B6ACB"/>
    <w:rsid w:val="006B6BA3"/>
    <w:rsid w:val="006B6C9F"/>
    <w:rsid w:val="006B6F52"/>
    <w:rsid w:val="006B7136"/>
    <w:rsid w:val="006B71F4"/>
    <w:rsid w:val="006B740F"/>
    <w:rsid w:val="006B748A"/>
    <w:rsid w:val="006B7AE8"/>
    <w:rsid w:val="006B7AEE"/>
    <w:rsid w:val="006B7C1C"/>
    <w:rsid w:val="006B7EED"/>
    <w:rsid w:val="006B7FEF"/>
    <w:rsid w:val="006C0135"/>
    <w:rsid w:val="006C0561"/>
    <w:rsid w:val="006C089C"/>
    <w:rsid w:val="006C08B1"/>
    <w:rsid w:val="006C0BA1"/>
    <w:rsid w:val="006C0C89"/>
    <w:rsid w:val="006C0D10"/>
    <w:rsid w:val="006C0D8F"/>
    <w:rsid w:val="006C12F6"/>
    <w:rsid w:val="006C1928"/>
    <w:rsid w:val="006C1A3C"/>
    <w:rsid w:val="006C2169"/>
    <w:rsid w:val="006C257D"/>
    <w:rsid w:val="006C26E7"/>
    <w:rsid w:val="006C2756"/>
    <w:rsid w:val="006C29C8"/>
    <w:rsid w:val="006C2D46"/>
    <w:rsid w:val="006C2E66"/>
    <w:rsid w:val="006C316C"/>
    <w:rsid w:val="006C3372"/>
    <w:rsid w:val="006C3789"/>
    <w:rsid w:val="006C39E6"/>
    <w:rsid w:val="006C3B8A"/>
    <w:rsid w:val="006C4032"/>
    <w:rsid w:val="006C4DA4"/>
    <w:rsid w:val="006C5109"/>
    <w:rsid w:val="006C5201"/>
    <w:rsid w:val="006C5387"/>
    <w:rsid w:val="006C5959"/>
    <w:rsid w:val="006C5E54"/>
    <w:rsid w:val="006C5F15"/>
    <w:rsid w:val="006C5F9C"/>
    <w:rsid w:val="006C6425"/>
    <w:rsid w:val="006C6516"/>
    <w:rsid w:val="006C6540"/>
    <w:rsid w:val="006C67D0"/>
    <w:rsid w:val="006C691B"/>
    <w:rsid w:val="006C6CE5"/>
    <w:rsid w:val="006C6ED9"/>
    <w:rsid w:val="006C7050"/>
    <w:rsid w:val="006C74CD"/>
    <w:rsid w:val="006C7A2D"/>
    <w:rsid w:val="006C7A4A"/>
    <w:rsid w:val="006C7C8D"/>
    <w:rsid w:val="006C7D29"/>
    <w:rsid w:val="006C7EB9"/>
    <w:rsid w:val="006D004C"/>
    <w:rsid w:val="006D012E"/>
    <w:rsid w:val="006D02DC"/>
    <w:rsid w:val="006D06CB"/>
    <w:rsid w:val="006D0E3C"/>
    <w:rsid w:val="006D125B"/>
    <w:rsid w:val="006D182F"/>
    <w:rsid w:val="006D1A87"/>
    <w:rsid w:val="006D1DF3"/>
    <w:rsid w:val="006D2029"/>
    <w:rsid w:val="006D23F3"/>
    <w:rsid w:val="006D2703"/>
    <w:rsid w:val="006D2721"/>
    <w:rsid w:val="006D29AC"/>
    <w:rsid w:val="006D29FB"/>
    <w:rsid w:val="006D2B2F"/>
    <w:rsid w:val="006D2C83"/>
    <w:rsid w:val="006D2D44"/>
    <w:rsid w:val="006D308A"/>
    <w:rsid w:val="006D3965"/>
    <w:rsid w:val="006D3A87"/>
    <w:rsid w:val="006D3B5F"/>
    <w:rsid w:val="006D3E24"/>
    <w:rsid w:val="006D3E72"/>
    <w:rsid w:val="006D3F1B"/>
    <w:rsid w:val="006D459D"/>
    <w:rsid w:val="006D46C1"/>
    <w:rsid w:val="006D46C5"/>
    <w:rsid w:val="006D4A6E"/>
    <w:rsid w:val="006D4F25"/>
    <w:rsid w:val="006D515C"/>
    <w:rsid w:val="006D54D1"/>
    <w:rsid w:val="006D5729"/>
    <w:rsid w:val="006D5990"/>
    <w:rsid w:val="006D5B9E"/>
    <w:rsid w:val="006D6039"/>
    <w:rsid w:val="006D66A9"/>
    <w:rsid w:val="006D6F0D"/>
    <w:rsid w:val="006D6FF7"/>
    <w:rsid w:val="006D70FE"/>
    <w:rsid w:val="006D71F2"/>
    <w:rsid w:val="006D7580"/>
    <w:rsid w:val="006D77B6"/>
    <w:rsid w:val="006D798B"/>
    <w:rsid w:val="006D7BBF"/>
    <w:rsid w:val="006D7BD1"/>
    <w:rsid w:val="006D7F84"/>
    <w:rsid w:val="006E014E"/>
    <w:rsid w:val="006E031A"/>
    <w:rsid w:val="006E0631"/>
    <w:rsid w:val="006E0666"/>
    <w:rsid w:val="006E081A"/>
    <w:rsid w:val="006E081B"/>
    <w:rsid w:val="006E0BB5"/>
    <w:rsid w:val="006E0E2A"/>
    <w:rsid w:val="006E1447"/>
    <w:rsid w:val="006E156C"/>
    <w:rsid w:val="006E1641"/>
    <w:rsid w:val="006E1801"/>
    <w:rsid w:val="006E1AAC"/>
    <w:rsid w:val="006E1BA3"/>
    <w:rsid w:val="006E1F91"/>
    <w:rsid w:val="006E2261"/>
    <w:rsid w:val="006E22F6"/>
    <w:rsid w:val="006E24AE"/>
    <w:rsid w:val="006E267B"/>
    <w:rsid w:val="006E28C7"/>
    <w:rsid w:val="006E28D5"/>
    <w:rsid w:val="006E2B29"/>
    <w:rsid w:val="006E2D31"/>
    <w:rsid w:val="006E2F90"/>
    <w:rsid w:val="006E33C5"/>
    <w:rsid w:val="006E34EC"/>
    <w:rsid w:val="006E3613"/>
    <w:rsid w:val="006E36CF"/>
    <w:rsid w:val="006E37AA"/>
    <w:rsid w:val="006E3825"/>
    <w:rsid w:val="006E399E"/>
    <w:rsid w:val="006E3DB8"/>
    <w:rsid w:val="006E3F51"/>
    <w:rsid w:val="006E4184"/>
    <w:rsid w:val="006E43FA"/>
    <w:rsid w:val="006E44F0"/>
    <w:rsid w:val="006E45A0"/>
    <w:rsid w:val="006E5362"/>
    <w:rsid w:val="006E5D98"/>
    <w:rsid w:val="006E5DD2"/>
    <w:rsid w:val="006E5E8A"/>
    <w:rsid w:val="006E5FEA"/>
    <w:rsid w:val="006E6518"/>
    <w:rsid w:val="006E654D"/>
    <w:rsid w:val="006E6751"/>
    <w:rsid w:val="006E6ADB"/>
    <w:rsid w:val="006E6F3D"/>
    <w:rsid w:val="006E7082"/>
    <w:rsid w:val="006E71CE"/>
    <w:rsid w:val="006E72AE"/>
    <w:rsid w:val="006E765E"/>
    <w:rsid w:val="006E7889"/>
    <w:rsid w:val="006E7A4A"/>
    <w:rsid w:val="006E7AA2"/>
    <w:rsid w:val="006E7AAE"/>
    <w:rsid w:val="006E7F30"/>
    <w:rsid w:val="006F018A"/>
    <w:rsid w:val="006F028D"/>
    <w:rsid w:val="006F0403"/>
    <w:rsid w:val="006F0665"/>
    <w:rsid w:val="006F0BA7"/>
    <w:rsid w:val="006F0C3C"/>
    <w:rsid w:val="006F14F9"/>
    <w:rsid w:val="006F1B84"/>
    <w:rsid w:val="006F204A"/>
    <w:rsid w:val="006F2636"/>
    <w:rsid w:val="006F2E13"/>
    <w:rsid w:val="006F34AE"/>
    <w:rsid w:val="006F387A"/>
    <w:rsid w:val="006F3A2B"/>
    <w:rsid w:val="006F3B16"/>
    <w:rsid w:val="006F3B25"/>
    <w:rsid w:val="006F3B55"/>
    <w:rsid w:val="006F3C3D"/>
    <w:rsid w:val="006F3C7F"/>
    <w:rsid w:val="006F3D38"/>
    <w:rsid w:val="006F416E"/>
    <w:rsid w:val="006F41D9"/>
    <w:rsid w:val="006F461C"/>
    <w:rsid w:val="006F4B8F"/>
    <w:rsid w:val="006F4C31"/>
    <w:rsid w:val="006F4DDB"/>
    <w:rsid w:val="006F4E14"/>
    <w:rsid w:val="006F4E3E"/>
    <w:rsid w:val="006F4EAE"/>
    <w:rsid w:val="006F4F60"/>
    <w:rsid w:val="006F54C0"/>
    <w:rsid w:val="006F552A"/>
    <w:rsid w:val="006F571A"/>
    <w:rsid w:val="006F5D42"/>
    <w:rsid w:val="006F5DC0"/>
    <w:rsid w:val="006F5E04"/>
    <w:rsid w:val="006F5E48"/>
    <w:rsid w:val="006F5EF0"/>
    <w:rsid w:val="006F668E"/>
    <w:rsid w:val="006F6787"/>
    <w:rsid w:val="006F67A0"/>
    <w:rsid w:val="006F6C92"/>
    <w:rsid w:val="006F6F45"/>
    <w:rsid w:val="006F6F5C"/>
    <w:rsid w:val="006F7096"/>
    <w:rsid w:val="006F7508"/>
    <w:rsid w:val="006F791F"/>
    <w:rsid w:val="006F7A60"/>
    <w:rsid w:val="0070005D"/>
    <w:rsid w:val="00700259"/>
    <w:rsid w:val="00700520"/>
    <w:rsid w:val="007006AF"/>
    <w:rsid w:val="007007C3"/>
    <w:rsid w:val="0070082F"/>
    <w:rsid w:val="00700906"/>
    <w:rsid w:val="00700994"/>
    <w:rsid w:val="00701369"/>
    <w:rsid w:val="00701421"/>
    <w:rsid w:val="00701650"/>
    <w:rsid w:val="00701726"/>
    <w:rsid w:val="007017A8"/>
    <w:rsid w:val="007019C5"/>
    <w:rsid w:val="00701C55"/>
    <w:rsid w:val="00701D2C"/>
    <w:rsid w:val="00701E12"/>
    <w:rsid w:val="007021D4"/>
    <w:rsid w:val="0070223B"/>
    <w:rsid w:val="00702277"/>
    <w:rsid w:val="00702281"/>
    <w:rsid w:val="0070234D"/>
    <w:rsid w:val="007025D5"/>
    <w:rsid w:val="00702847"/>
    <w:rsid w:val="0070289E"/>
    <w:rsid w:val="007029A9"/>
    <w:rsid w:val="00702B98"/>
    <w:rsid w:val="00702CFE"/>
    <w:rsid w:val="00702D4F"/>
    <w:rsid w:val="00702D8B"/>
    <w:rsid w:val="007035CD"/>
    <w:rsid w:val="0070372B"/>
    <w:rsid w:val="00703BA5"/>
    <w:rsid w:val="00703ECD"/>
    <w:rsid w:val="00704093"/>
    <w:rsid w:val="00704388"/>
    <w:rsid w:val="00704768"/>
    <w:rsid w:val="00704974"/>
    <w:rsid w:val="00704A03"/>
    <w:rsid w:val="00704B35"/>
    <w:rsid w:val="00704FA7"/>
    <w:rsid w:val="00705162"/>
    <w:rsid w:val="007052E8"/>
    <w:rsid w:val="0070534D"/>
    <w:rsid w:val="007059CF"/>
    <w:rsid w:val="00705FA1"/>
    <w:rsid w:val="007061DB"/>
    <w:rsid w:val="00706448"/>
    <w:rsid w:val="007065E6"/>
    <w:rsid w:val="0070678A"/>
    <w:rsid w:val="0070696F"/>
    <w:rsid w:val="00706A8B"/>
    <w:rsid w:val="00706DCE"/>
    <w:rsid w:val="00706E74"/>
    <w:rsid w:val="007076AC"/>
    <w:rsid w:val="007076B0"/>
    <w:rsid w:val="007076B1"/>
    <w:rsid w:val="00707CBB"/>
    <w:rsid w:val="007100B9"/>
    <w:rsid w:val="0071037E"/>
    <w:rsid w:val="007104CC"/>
    <w:rsid w:val="0071056F"/>
    <w:rsid w:val="00710588"/>
    <w:rsid w:val="00710ADE"/>
    <w:rsid w:val="00710BA8"/>
    <w:rsid w:val="00710D2D"/>
    <w:rsid w:val="00710DBA"/>
    <w:rsid w:val="00711179"/>
    <w:rsid w:val="0071195D"/>
    <w:rsid w:val="00711975"/>
    <w:rsid w:val="007119AA"/>
    <w:rsid w:val="00711D69"/>
    <w:rsid w:val="00711ED6"/>
    <w:rsid w:val="0071207F"/>
    <w:rsid w:val="007123CF"/>
    <w:rsid w:val="00712431"/>
    <w:rsid w:val="00712535"/>
    <w:rsid w:val="007125DD"/>
    <w:rsid w:val="00712774"/>
    <w:rsid w:val="00712A54"/>
    <w:rsid w:val="00712B49"/>
    <w:rsid w:val="00713003"/>
    <w:rsid w:val="007130FC"/>
    <w:rsid w:val="007131AC"/>
    <w:rsid w:val="00713258"/>
    <w:rsid w:val="007132C6"/>
    <w:rsid w:val="007133DB"/>
    <w:rsid w:val="007135B9"/>
    <w:rsid w:val="00713784"/>
    <w:rsid w:val="00713B3A"/>
    <w:rsid w:val="00713ED6"/>
    <w:rsid w:val="00713F05"/>
    <w:rsid w:val="00713F53"/>
    <w:rsid w:val="00713F6C"/>
    <w:rsid w:val="007140C5"/>
    <w:rsid w:val="00714137"/>
    <w:rsid w:val="007144D0"/>
    <w:rsid w:val="007144D7"/>
    <w:rsid w:val="007149AA"/>
    <w:rsid w:val="00714B03"/>
    <w:rsid w:val="00714C0C"/>
    <w:rsid w:val="00714D55"/>
    <w:rsid w:val="00714E33"/>
    <w:rsid w:val="0071504D"/>
    <w:rsid w:val="007150CF"/>
    <w:rsid w:val="007156D3"/>
    <w:rsid w:val="00715AD7"/>
    <w:rsid w:val="00715AFD"/>
    <w:rsid w:val="00715DCC"/>
    <w:rsid w:val="00715EC9"/>
    <w:rsid w:val="00716332"/>
    <w:rsid w:val="0071678F"/>
    <w:rsid w:val="00716FA4"/>
    <w:rsid w:val="00717118"/>
    <w:rsid w:val="0071735C"/>
    <w:rsid w:val="00717A22"/>
    <w:rsid w:val="007202B8"/>
    <w:rsid w:val="007203E3"/>
    <w:rsid w:val="007206C6"/>
    <w:rsid w:val="007209E4"/>
    <w:rsid w:val="00720D79"/>
    <w:rsid w:val="00720DD7"/>
    <w:rsid w:val="007212A1"/>
    <w:rsid w:val="0072156D"/>
    <w:rsid w:val="00721D25"/>
    <w:rsid w:val="00722003"/>
    <w:rsid w:val="00722420"/>
    <w:rsid w:val="007224B8"/>
    <w:rsid w:val="007225C2"/>
    <w:rsid w:val="00722600"/>
    <w:rsid w:val="00722CBA"/>
    <w:rsid w:val="00722F58"/>
    <w:rsid w:val="007230E7"/>
    <w:rsid w:val="007233A6"/>
    <w:rsid w:val="00723E16"/>
    <w:rsid w:val="00723E34"/>
    <w:rsid w:val="0072401F"/>
    <w:rsid w:val="007241A6"/>
    <w:rsid w:val="007242B4"/>
    <w:rsid w:val="007242EC"/>
    <w:rsid w:val="0072459A"/>
    <w:rsid w:val="007245A8"/>
    <w:rsid w:val="00724625"/>
    <w:rsid w:val="00724B85"/>
    <w:rsid w:val="00724C2F"/>
    <w:rsid w:val="00724CAD"/>
    <w:rsid w:val="00724EF3"/>
    <w:rsid w:val="00725006"/>
    <w:rsid w:val="0072517B"/>
    <w:rsid w:val="0072566D"/>
    <w:rsid w:val="00725717"/>
    <w:rsid w:val="0072586C"/>
    <w:rsid w:val="007258FF"/>
    <w:rsid w:val="0072592F"/>
    <w:rsid w:val="00725E87"/>
    <w:rsid w:val="00725F14"/>
    <w:rsid w:val="007260A5"/>
    <w:rsid w:val="0072667B"/>
    <w:rsid w:val="007268B8"/>
    <w:rsid w:val="00726A81"/>
    <w:rsid w:val="00726B76"/>
    <w:rsid w:val="00726C50"/>
    <w:rsid w:val="00726EDB"/>
    <w:rsid w:val="00727228"/>
    <w:rsid w:val="0072728A"/>
    <w:rsid w:val="007273C6"/>
    <w:rsid w:val="00727552"/>
    <w:rsid w:val="0072760B"/>
    <w:rsid w:val="00727663"/>
    <w:rsid w:val="00727B80"/>
    <w:rsid w:val="00727BF7"/>
    <w:rsid w:val="00727CAC"/>
    <w:rsid w:val="00727DB8"/>
    <w:rsid w:val="00730275"/>
    <w:rsid w:val="00730950"/>
    <w:rsid w:val="00730F9E"/>
    <w:rsid w:val="007311B5"/>
    <w:rsid w:val="007312EE"/>
    <w:rsid w:val="00731483"/>
    <w:rsid w:val="0073174F"/>
    <w:rsid w:val="007317A1"/>
    <w:rsid w:val="0073192F"/>
    <w:rsid w:val="00731AD1"/>
    <w:rsid w:val="00731CDE"/>
    <w:rsid w:val="00731CE3"/>
    <w:rsid w:val="00731CE6"/>
    <w:rsid w:val="00732356"/>
    <w:rsid w:val="007325FB"/>
    <w:rsid w:val="00732610"/>
    <w:rsid w:val="0073274E"/>
    <w:rsid w:val="00732758"/>
    <w:rsid w:val="00732785"/>
    <w:rsid w:val="00732BE4"/>
    <w:rsid w:val="00732CF7"/>
    <w:rsid w:val="00732D48"/>
    <w:rsid w:val="00732F30"/>
    <w:rsid w:val="007331C0"/>
    <w:rsid w:val="007333A1"/>
    <w:rsid w:val="007333DC"/>
    <w:rsid w:val="0073340D"/>
    <w:rsid w:val="007335B4"/>
    <w:rsid w:val="0073391B"/>
    <w:rsid w:val="00733B5C"/>
    <w:rsid w:val="00733E59"/>
    <w:rsid w:val="00733E7C"/>
    <w:rsid w:val="00733EF2"/>
    <w:rsid w:val="00733F5B"/>
    <w:rsid w:val="00733F78"/>
    <w:rsid w:val="007340BE"/>
    <w:rsid w:val="0073422E"/>
    <w:rsid w:val="00734295"/>
    <w:rsid w:val="00734511"/>
    <w:rsid w:val="0073461D"/>
    <w:rsid w:val="00734646"/>
    <w:rsid w:val="00734742"/>
    <w:rsid w:val="0073497B"/>
    <w:rsid w:val="007349CD"/>
    <w:rsid w:val="00734A56"/>
    <w:rsid w:val="00734E80"/>
    <w:rsid w:val="00734FC5"/>
    <w:rsid w:val="00734FE3"/>
    <w:rsid w:val="00735021"/>
    <w:rsid w:val="00735884"/>
    <w:rsid w:val="007359A0"/>
    <w:rsid w:val="00735AF9"/>
    <w:rsid w:val="00735C6A"/>
    <w:rsid w:val="007361C6"/>
    <w:rsid w:val="00736579"/>
    <w:rsid w:val="007367D3"/>
    <w:rsid w:val="00736916"/>
    <w:rsid w:val="00736963"/>
    <w:rsid w:val="00736A80"/>
    <w:rsid w:val="00736E39"/>
    <w:rsid w:val="0073727E"/>
    <w:rsid w:val="007376F3"/>
    <w:rsid w:val="007378D2"/>
    <w:rsid w:val="00737914"/>
    <w:rsid w:val="00737961"/>
    <w:rsid w:val="00737C99"/>
    <w:rsid w:val="0074017F"/>
    <w:rsid w:val="007401CE"/>
    <w:rsid w:val="007404B8"/>
    <w:rsid w:val="00740605"/>
    <w:rsid w:val="00740779"/>
    <w:rsid w:val="00740EE5"/>
    <w:rsid w:val="0074130F"/>
    <w:rsid w:val="00741332"/>
    <w:rsid w:val="00741470"/>
    <w:rsid w:val="007415D9"/>
    <w:rsid w:val="0074199C"/>
    <w:rsid w:val="00741A22"/>
    <w:rsid w:val="00741AA4"/>
    <w:rsid w:val="00741AD3"/>
    <w:rsid w:val="00741B29"/>
    <w:rsid w:val="00741B2C"/>
    <w:rsid w:val="00741B9E"/>
    <w:rsid w:val="00741E7F"/>
    <w:rsid w:val="00741F7C"/>
    <w:rsid w:val="007420AE"/>
    <w:rsid w:val="00742170"/>
    <w:rsid w:val="0074230E"/>
    <w:rsid w:val="007424E3"/>
    <w:rsid w:val="00742766"/>
    <w:rsid w:val="00742822"/>
    <w:rsid w:val="00742A46"/>
    <w:rsid w:val="00742D88"/>
    <w:rsid w:val="00742FC6"/>
    <w:rsid w:val="00743589"/>
    <w:rsid w:val="0074365C"/>
    <w:rsid w:val="00743CEA"/>
    <w:rsid w:val="00743DD4"/>
    <w:rsid w:val="00744273"/>
    <w:rsid w:val="007443D2"/>
    <w:rsid w:val="00744639"/>
    <w:rsid w:val="00744836"/>
    <w:rsid w:val="00744A9D"/>
    <w:rsid w:val="00744ABF"/>
    <w:rsid w:val="00744CA3"/>
    <w:rsid w:val="00744FCC"/>
    <w:rsid w:val="007451A8"/>
    <w:rsid w:val="00745294"/>
    <w:rsid w:val="007455E1"/>
    <w:rsid w:val="007457F4"/>
    <w:rsid w:val="00745D88"/>
    <w:rsid w:val="00745E72"/>
    <w:rsid w:val="00745FA7"/>
    <w:rsid w:val="007460A0"/>
    <w:rsid w:val="0074620B"/>
    <w:rsid w:val="00746452"/>
    <w:rsid w:val="0074649E"/>
    <w:rsid w:val="0074667C"/>
    <w:rsid w:val="007468AB"/>
    <w:rsid w:val="00746943"/>
    <w:rsid w:val="00746A17"/>
    <w:rsid w:val="00746CEC"/>
    <w:rsid w:val="00746ECF"/>
    <w:rsid w:val="00746F2C"/>
    <w:rsid w:val="00747239"/>
    <w:rsid w:val="0074732F"/>
    <w:rsid w:val="00747356"/>
    <w:rsid w:val="007477C7"/>
    <w:rsid w:val="007478F6"/>
    <w:rsid w:val="00747CBC"/>
    <w:rsid w:val="00750402"/>
    <w:rsid w:val="0075043B"/>
    <w:rsid w:val="00750500"/>
    <w:rsid w:val="0075053D"/>
    <w:rsid w:val="007505B8"/>
    <w:rsid w:val="007506C7"/>
    <w:rsid w:val="00750A82"/>
    <w:rsid w:val="00750ACD"/>
    <w:rsid w:val="00750C8D"/>
    <w:rsid w:val="00750D0C"/>
    <w:rsid w:val="00750E1D"/>
    <w:rsid w:val="0075100A"/>
    <w:rsid w:val="0075122C"/>
    <w:rsid w:val="0075136F"/>
    <w:rsid w:val="00751429"/>
    <w:rsid w:val="00751574"/>
    <w:rsid w:val="00751587"/>
    <w:rsid w:val="007516B1"/>
    <w:rsid w:val="007516BA"/>
    <w:rsid w:val="0075172C"/>
    <w:rsid w:val="00751985"/>
    <w:rsid w:val="00751DF3"/>
    <w:rsid w:val="00751F6A"/>
    <w:rsid w:val="007520DC"/>
    <w:rsid w:val="0075213C"/>
    <w:rsid w:val="00752176"/>
    <w:rsid w:val="0075250A"/>
    <w:rsid w:val="00752B79"/>
    <w:rsid w:val="00752BA4"/>
    <w:rsid w:val="007535EF"/>
    <w:rsid w:val="007538CE"/>
    <w:rsid w:val="00753B0D"/>
    <w:rsid w:val="00753EA9"/>
    <w:rsid w:val="007543E5"/>
    <w:rsid w:val="00754412"/>
    <w:rsid w:val="00754C99"/>
    <w:rsid w:val="00754E3F"/>
    <w:rsid w:val="00755225"/>
    <w:rsid w:val="00755619"/>
    <w:rsid w:val="007557A4"/>
    <w:rsid w:val="00755D01"/>
    <w:rsid w:val="00755DB7"/>
    <w:rsid w:val="00756202"/>
    <w:rsid w:val="00756445"/>
    <w:rsid w:val="007567EC"/>
    <w:rsid w:val="00756927"/>
    <w:rsid w:val="00756AC4"/>
    <w:rsid w:val="00756ACD"/>
    <w:rsid w:val="00756CF7"/>
    <w:rsid w:val="007570E3"/>
    <w:rsid w:val="00757DDF"/>
    <w:rsid w:val="00757E72"/>
    <w:rsid w:val="00760163"/>
    <w:rsid w:val="00760179"/>
    <w:rsid w:val="007602A8"/>
    <w:rsid w:val="0076089E"/>
    <w:rsid w:val="00760A3A"/>
    <w:rsid w:val="00760A3F"/>
    <w:rsid w:val="00760B81"/>
    <w:rsid w:val="00760F7A"/>
    <w:rsid w:val="00761246"/>
    <w:rsid w:val="00761442"/>
    <w:rsid w:val="00761457"/>
    <w:rsid w:val="007615A9"/>
    <w:rsid w:val="007618A4"/>
    <w:rsid w:val="00761C0F"/>
    <w:rsid w:val="0076271E"/>
    <w:rsid w:val="00762844"/>
    <w:rsid w:val="007629ED"/>
    <w:rsid w:val="00762AE5"/>
    <w:rsid w:val="00762C2E"/>
    <w:rsid w:val="00762EB6"/>
    <w:rsid w:val="00762F69"/>
    <w:rsid w:val="007638CC"/>
    <w:rsid w:val="007638E5"/>
    <w:rsid w:val="0076394D"/>
    <w:rsid w:val="007640B4"/>
    <w:rsid w:val="0076413F"/>
    <w:rsid w:val="007642C8"/>
    <w:rsid w:val="007645B9"/>
    <w:rsid w:val="0076464D"/>
    <w:rsid w:val="00764C50"/>
    <w:rsid w:val="00764C67"/>
    <w:rsid w:val="00764F34"/>
    <w:rsid w:val="007652CB"/>
    <w:rsid w:val="007652DA"/>
    <w:rsid w:val="00765317"/>
    <w:rsid w:val="007657A9"/>
    <w:rsid w:val="00765866"/>
    <w:rsid w:val="00765D63"/>
    <w:rsid w:val="00766051"/>
    <w:rsid w:val="00766157"/>
    <w:rsid w:val="00766221"/>
    <w:rsid w:val="007663DD"/>
    <w:rsid w:val="00766835"/>
    <w:rsid w:val="0076685E"/>
    <w:rsid w:val="00766A12"/>
    <w:rsid w:val="00766A96"/>
    <w:rsid w:val="00766B04"/>
    <w:rsid w:val="00766CA6"/>
    <w:rsid w:val="00767181"/>
    <w:rsid w:val="00767242"/>
    <w:rsid w:val="007675BE"/>
    <w:rsid w:val="0076770E"/>
    <w:rsid w:val="007679B0"/>
    <w:rsid w:val="00767A2E"/>
    <w:rsid w:val="00767A87"/>
    <w:rsid w:val="00767C94"/>
    <w:rsid w:val="00767E6C"/>
    <w:rsid w:val="0077005F"/>
    <w:rsid w:val="00770115"/>
    <w:rsid w:val="0077016F"/>
    <w:rsid w:val="00770217"/>
    <w:rsid w:val="0077035C"/>
    <w:rsid w:val="00770461"/>
    <w:rsid w:val="007705B0"/>
    <w:rsid w:val="0077066C"/>
    <w:rsid w:val="00770E5B"/>
    <w:rsid w:val="007712FB"/>
    <w:rsid w:val="0077197E"/>
    <w:rsid w:val="007719BE"/>
    <w:rsid w:val="00771AC7"/>
    <w:rsid w:val="00771B74"/>
    <w:rsid w:val="00771C9F"/>
    <w:rsid w:val="00772100"/>
    <w:rsid w:val="00772204"/>
    <w:rsid w:val="00772755"/>
    <w:rsid w:val="007728B4"/>
    <w:rsid w:val="0077317C"/>
    <w:rsid w:val="00773197"/>
    <w:rsid w:val="00773293"/>
    <w:rsid w:val="0077340E"/>
    <w:rsid w:val="0077345B"/>
    <w:rsid w:val="007734ED"/>
    <w:rsid w:val="0077375E"/>
    <w:rsid w:val="00773A8D"/>
    <w:rsid w:val="00773A8E"/>
    <w:rsid w:val="00773D98"/>
    <w:rsid w:val="00773DD1"/>
    <w:rsid w:val="00773E91"/>
    <w:rsid w:val="00773F82"/>
    <w:rsid w:val="00773F90"/>
    <w:rsid w:val="007741BE"/>
    <w:rsid w:val="007743A1"/>
    <w:rsid w:val="00774451"/>
    <w:rsid w:val="0077454C"/>
    <w:rsid w:val="0077474C"/>
    <w:rsid w:val="0077499C"/>
    <w:rsid w:val="00774BF7"/>
    <w:rsid w:val="00774D56"/>
    <w:rsid w:val="00774DBC"/>
    <w:rsid w:val="00774E15"/>
    <w:rsid w:val="00774F2B"/>
    <w:rsid w:val="007751B9"/>
    <w:rsid w:val="00775B60"/>
    <w:rsid w:val="00775F0B"/>
    <w:rsid w:val="00775FBB"/>
    <w:rsid w:val="007760CD"/>
    <w:rsid w:val="00776DA9"/>
    <w:rsid w:val="00776FA8"/>
    <w:rsid w:val="00777390"/>
    <w:rsid w:val="00777591"/>
    <w:rsid w:val="0077781A"/>
    <w:rsid w:val="007778E5"/>
    <w:rsid w:val="007779B8"/>
    <w:rsid w:val="00777A0C"/>
    <w:rsid w:val="00777CAB"/>
    <w:rsid w:val="00777D20"/>
    <w:rsid w:val="00777F71"/>
    <w:rsid w:val="0078017D"/>
    <w:rsid w:val="007802EE"/>
    <w:rsid w:val="007802FF"/>
    <w:rsid w:val="0078081F"/>
    <w:rsid w:val="00780864"/>
    <w:rsid w:val="0078094D"/>
    <w:rsid w:val="0078099C"/>
    <w:rsid w:val="00780E2D"/>
    <w:rsid w:val="00780EDB"/>
    <w:rsid w:val="00781526"/>
    <w:rsid w:val="00781845"/>
    <w:rsid w:val="007819EE"/>
    <w:rsid w:val="00781AC0"/>
    <w:rsid w:val="00781B87"/>
    <w:rsid w:val="00781BB9"/>
    <w:rsid w:val="00781C86"/>
    <w:rsid w:val="0078204D"/>
    <w:rsid w:val="00782120"/>
    <w:rsid w:val="007821AD"/>
    <w:rsid w:val="00782257"/>
    <w:rsid w:val="0078256A"/>
    <w:rsid w:val="007826F5"/>
    <w:rsid w:val="0078297E"/>
    <w:rsid w:val="00782C20"/>
    <w:rsid w:val="00782CC7"/>
    <w:rsid w:val="00783360"/>
    <w:rsid w:val="0078345F"/>
    <w:rsid w:val="00783710"/>
    <w:rsid w:val="00783D96"/>
    <w:rsid w:val="00783E91"/>
    <w:rsid w:val="00783FD3"/>
    <w:rsid w:val="0078400E"/>
    <w:rsid w:val="0078426F"/>
    <w:rsid w:val="0078435C"/>
    <w:rsid w:val="00784875"/>
    <w:rsid w:val="00784E4B"/>
    <w:rsid w:val="00784EDF"/>
    <w:rsid w:val="00785479"/>
    <w:rsid w:val="007854A4"/>
    <w:rsid w:val="00785861"/>
    <w:rsid w:val="00786019"/>
    <w:rsid w:val="007864B4"/>
    <w:rsid w:val="007866B3"/>
    <w:rsid w:val="007866E8"/>
    <w:rsid w:val="00786890"/>
    <w:rsid w:val="00786C08"/>
    <w:rsid w:val="00787555"/>
    <w:rsid w:val="00787566"/>
    <w:rsid w:val="00787857"/>
    <w:rsid w:val="00787BAE"/>
    <w:rsid w:val="00787D33"/>
    <w:rsid w:val="00787DA6"/>
    <w:rsid w:val="00787DF3"/>
    <w:rsid w:val="00790AEA"/>
    <w:rsid w:val="00790BBC"/>
    <w:rsid w:val="00790C62"/>
    <w:rsid w:val="00790E47"/>
    <w:rsid w:val="00790FF7"/>
    <w:rsid w:val="0079155D"/>
    <w:rsid w:val="007922E5"/>
    <w:rsid w:val="007923C8"/>
    <w:rsid w:val="007923E2"/>
    <w:rsid w:val="00792409"/>
    <w:rsid w:val="0079262C"/>
    <w:rsid w:val="0079286F"/>
    <w:rsid w:val="0079307B"/>
    <w:rsid w:val="007930CA"/>
    <w:rsid w:val="0079329D"/>
    <w:rsid w:val="00793305"/>
    <w:rsid w:val="0079332C"/>
    <w:rsid w:val="007935CE"/>
    <w:rsid w:val="007935F4"/>
    <w:rsid w:val="00793619"/>
    <w:rsid w:val="007937B1"/>
    <w:rsid w:val="007938FF"/>
    <w:rsid w:val="00793F91"/>
    <w:rsid w:val="007941A0"/>
    <w:rsid w:val="007946DD"/>
    <w:rsid w:val="0079482B"/>
    <w:rsid w:val="00794A20"/>
    <w:rsid w:val="00794C24"/>
    <w:rsid w:val="00794D01"/>
    <w:rsid w:val="007951EF"/>
    <w:rsid w:val="00795258"/>
    <w:rsid w:val="007952B1"/>
    <w:rsid w:val="00795550"/>
    <w:rsid w:val="007959C8"/>
    <w:rsid w:val="00795A17"/>
    <w:rsid w:val="00796259"/>
    <w:rsid w:val="00796408"/>
    <w:rsid w:val="00796486"/>
    <w:rsid w:val="00796AA4"/>
    <w:rsid w:val="00796B81"/>
    <w:rsid w:val="00796D1C"/>
    <w:rsid w:val="00796E90"/>
    <w:rsid w:val="007978C3"/>
    <w:rsid w:val="007978D5"/>
    <w:rsid w:val="007978E2"/>
    <w:rsid w:val="00797934"/>
    <w:rsid w:val="00797A10"/>
    <w:rsid w:val="00797A53"/>
    <w:rsid w:val="00797BAF"/>
    <w:rsid w:val="00797C94"/>
    <w:rsid w:val="007A04DD"/>
    <w:rsid w:val="007A0758"/>
    <w:rsid w:val="007A0A7B"/>
    <w:rsid w:val="007A0A95"/>
    <w:rsid w:val="007A0AAB"/>
    <w:rsid w:val="007A0C5D"/>
    <w:rsid w:val="007A100C"/>
    <w:rsid w:val="007A1638"/>
    <w:rsid w:val="007A180E"/>
    <w:rsid w:val="007A196B"/>
    <w:rsid w:val="007A1CA1"/>
    <w:rsid w:val="007A21D3"/>
    <w:rsid w:val="007A231E"/>
    <w:rsid w:val="007A26DB"/>
    <w:rsid w:val="007A2E44"/>
    <w:rsid w:val="007A2E57"/>
    <w:rsid w:val="007A334F"/>
    <w:rsid w:val="007A37A9"/>
    <w:rsid w:val="007A3B57"/>
    <w:rsid w:val="007A3B98"/>
    <w:rsid w:val="007A3BB0"/>
    <w:rsid w:val="007A3F91"/>
    <w:rsid w:val="007A3F93"/>
    <w:rsid w:val="007A41D6"/>
    <w:rsid w:val="007A4265"/>
    <w:rsid w:val="007A48C4"/>
    <w:rsid w:val="007A4CEC"/>
    <w:rsid w:val="007A4D13"/>
    <w:rsid w:val="007A51D2"/>
    <w:rsid w:val="007A51D5"/>
    <w:rsid w:val="007A525B"/>
    <w:rsid w:val="007A5518"/>
    <w:rsid w:val="007A55A7"/>
    <w:rsid w:val="007A58EF"/>
    <w:rsid w:val="007A5945"/>
    <w:rsid w:val="007A5B55"/>
    <w:rsid w:val="007A602E"/>
    <w:rsid w:val="007A636C"/>
    <w:rsid w:val="007A6487"/>
    <w:rsid w:val="007A6638"/>
    <w:rsid w:val="007A6DE2"/>
    <w:rsid w:val="007A6E2F"/>
    <w:rsid w:val="007A7B3B"/>
    <w:rsid w:val="007B03B9"/>
    <w:rsid w:val="007B04ED"/>
    <w:rsid w:val="007B04FA"/>
    <w:rsid w:val="007B05FE"/>
    <w:rsid w:val="007B0864"/>
    <w:rsid w:val="007B0D79"/>
    <w:rsid w:val="007B0F4E"/>
    <w:rsid w:val="007B0F76"/>
    <w:rsid w:val="007B1752"/>
    <w:rsid w:val="007B1956"/>
    <w:rsid w:val="007B1CE8"/>
    <w:rsid w:val="007B2315"/>
    <w:rsid w:val="007B2804"/>
    <w:rsid w:val="007B28BA"/>
    <w:rsid w:val="007B31D1"/>
    <w:rsid w:val="007B32F2"/>
    <w:rsid w:val="007B3386"/>
    <w:rsid w:val="007B34D0"/>
    <w:rsid w:val="007B35F2"/>
    <w:rsid w:val="007B3664"/>
    <w:rsid w:val="007B385B"/>
    <w:rsid w:val="007B38B7"/>
    <w:rsid w:val="007B394B"/>
    <w:rsid w:val="007B3E9D"/>
    <w:rsid w:val="007B41AF"/>
    <w:rsid w:val="007B425F"/>
    <w:rsid w:val="007B4329"/>
    <w:rsid w:val="007B4610"/>
    <w:rsid w:val="007B466E"/>
    <w:rsid w:val="007B4B3A"/>
    <w:rsid w:val="007B517B"/>
    <w:rsid w:val="007B54EF"/>
    <w:rsid w:val="007B55A1"/>
    <w:rsid w:val="007B5E07"/>
    <w:rsid w:val="007B5EDC"/>
    <w:rsid w:val="007B5F2E"/>
    <w:rsid w:val="007B6139"/>
    <w:rsid w:val="007B64C0"/>
    <w:rsid w:val="007B6605"/>
    <w:rsid w:val="007B690F"/>
    <w:rsid w:val="007B6A5F"/>
    <w:rsid w:val="007B6D72"/>
    <w:rsid w:val="007B6EF8"/>
    <w:rsid w:val="007B70CB"/>
    <w:rsid w:val="007B7A89"/>
    <w:rsid w:val="007B7BA7"/>
    <w:rsid w:val="007B7CE2"/>
    <w:rsid w:val="007C00AA"/>
    <w:rsid w:val="007C05FC"/>
    <w:rsid w:val="007C0771"/>
    <w:rsid w:val="007C08E6"/>
    <w:rsid w:val="007C09BD"/>
    <w:rsid w:val="007C0AE5"/>
    <w:rsid w:val="007C0CC7"/>
    <w:rsid w:val="007C0EE7"/>
    <w:rsid w:val="007C1058"/>
    <w:rsid w:val="007C14AF"/>
    <w:rsid w:val="007C169A"/>
    <w:rsid w:val="007C1B91"/>
    <w:rsid w:val="007C1BB6"/>
    <w:rsid w:val="007C1BF5"/>
    <w:rsid w:val="007C1C5F"/>
    <w:rsid w:val="007C1EA5"/>
    <w:rsid w:val="007C1F32"/>
    <w:rsid w:val="007C20C5"/>
    <w:rsid w:val="007C2257"/>
    <w:rsid w:val="007C2B31"/>
    <w:rsid w:val="007C2CE4"/>
    <w:rsid w:val="007C302E"/>
    <w:rsid w:val="007C320D"/>
    <w:rsid w:val="007C3474"/>
    <w:rsid w:val="007C354E"/>
    <w:rsid w:val="007C39D4"/>
    <w:rsid w:val="007C3AEC"/>
    <w:rsid w:val="007C3D5E"/>
    <w:rsid w:val="007C3F04"/>
    <w:rsid w:val="007C40E7"/>
    <w:rsid w:val="007C4177"/>
    <w:rsid w:val="007C534F"/>
    <w:rsid w:val="007C54F2"/>
    <w:rsid w:val="007C5937"/>
    <w:rsid w:val="007C5D09"/>
    <w:rsid w:val="007C5F3E"/>
    <w:rsid w:val="007C621C"/>
    <w:rsid w:val="007C686C"/>
    <w:rsid w:val="007C68FA"/>
    <w:rsid w:val="007C6B62"/>
    <w:rsid w:val="007C6C63"/>
    <w:rsid w:val="007C6CC5"/>
    <w:rsid w:val="007C751F"/>
    <w:rsid w:val="007C75DC"/>
    <w:rsid w:val="007C772C"/>
    <w:rsid w:val="007C786E"/>
    <w:rsid w:val="007C7A77"/>
    <w:rsid w:val="007C7C9D"/>
    <w:rsid w:val="007D05EE"/>
    <w:rsid w:val="007D0768"/>
    <w:rsid w:val="007D0B99"/>
    <w:rsid w:val="007D0BFA"/>
    <w:rsid w:val="007D0E8F"/>
    <w:rsid w:val="007D126B"/>
    <w:rsid w:val="007D12EA"/>
    <w:rsid w:val="007D13B6"/>
    <w:rsid w:val="007D1549"/>
    <w:rsid w:val="007D15F4"/>
    <w:rsid w:val="007D16CA"/>
    <w:rsid w:val="007D176F"/>
    <w:rsid w:val="007D19A5"/>
    <w:rsid w:val="007D1DD6"/>
    <w:rsid w:val="007D2267"/>
    <w:rsid w:val="007D2545"/>
    <w:rsid w:val="007D25C8"/>
    <w:rsid w:val="007D29EA"/>
    <w:rsid w:val="007D2D2E"/>
    <w:rsid w:val="007D2DF3"/>
    <w:rsid w:val="007D3246"/>
    <w:rsid w:val="007D3773"/>
    <w:rsid w:val="007D39A9"/>
    <w:rsid w:val="007D3B71"/>
    <w:rsid w:val="007D3E86"/>
    <w:rsid w:val="007D42DA"/>
    <w:rsid w:val="007D4395"/>
    <w:rsid w:val="007D48DA"/>
    <w:rsid w:val="007D48FA"/>
    <w:rsid w:val="007D4A66"/>
    <w:rsid w:val="007D4C70"/>
    <w:rsid w:val="007D4E31"/>
    <w:rsid w:val="007D4E91"/>
    <w:rsid w:val="007D5280"/>
    <w:rsid w:val="007D56CD"/>
    <w:rsid w:val="007D57F5"/>
    <w:rsid w:val="007D5AD5"/>
    <w:rsid w:val="007D65E7"/>
    <w:rsid w:val="007D6D13"/>
    <w:rsid w:val="007D6E71"/>
    <w:rsid w:val="007D703F"/>
    <w:rsid w:val="007D726C"/>
    <w:rsid w:val="007D736C"/>
    <w:rsid w:val="007D759A"/>
    <w:rsid w:val="007D7670"/>
    <w:rsid w:val="007D7820"/>
    <w:rsid w:val="007D7875"/>
    <w:rsid w:val="007D7A4B"/>
    <w:rsid w:val="007D7DF0"/>
    <w:rsid w:val="007E0173"/>
    <w:rsid w:val="007E01D3"/>
    <w:rsid w:val="007E05C5"/>
    <w:rsid w:val="007E06E2"/>
    <w:rsid w:val="007E095A"/>
    <w:rsid w:val="007E0C79"/>
    <w:rsid w:val="007E0D88"/>
    <w:rsid w:val="007E0F48"/>
    <w:rsid w:val="007E16ED"/>
    <w:rsid w:val="007E196D"/>
    <w:rsid w:val="007E19D8"/>
    <w:rsid w:val="007E1A64"/>
    <w:rsid w:val="007E2545"/>
    <w:rsid w:val="007E261F"/>
    <w:rsid w:val="007E28FF"/>
    <w:rsid w:val="007E3108"/>
    <w:rsid w:val="007E3330"/>
    <w:rsid w:val="007E3402"/>
    <w:rsid w:val="007E3511"/>
    <w:rsid w:val="007E3525"/>
    <w:rsid w:val="007E3D77"/>
    <w:rsid w:val="007E3E0F"/>
    <w:rsid w:val="007E3F4B"/>
    <w:rsid w:val="007E3F70"/>
    <w:rsid w:val="007E4056"/>
    <w:rsid w:val="007E413B"/>
    <w:rsid w:val="007E4396"/>
    <w:rsid w:val="007E443D"/>
    <w:rsid w:val="007E4565"/>
    <w:rsid w:val="007E456D"/>
    <w:rsid w:val="007E4BF9"/>
    <w:rsid w:val="007E4C12"/>
    <w:rsid w:val="007E4EC2"/>
    <w:rsid w:val="007E504B"/>
    <w:rsid w:val="007E51FE"/>
    <w:rsid w:val="007E562D"/>
    <w:rsid w:val="007E5CD8"/>
    <w:rsid w:val="007E6773"/>
    <w:rsid w:val="007E68C1"/>
    <w:rsid w:val="007E6D3F"/>
    <w:rsid w:val="007E704A"/>
    <w:rsid w:val="007E70EB"/>
    <w:rsid w:val="007E72BB"/>
    <w:rsid w:val="007E733E"/>
    <w:rsid w:val="007E745C"/>
    <w:rsid w:val="007E759A"/>
    <w:rsid w:val="007F0533"/>
    <w:rsid w:val="007F06CE"/>
    <w:rsid w:val="007F0957"/>
    <w:rsid w:val="007F0A09"/>
    <w:rsid w:val="007F0BEC"/>
    <w:rsid w:val="007F0C8F"/>
    <w:rsid w:val="007F0CC0"/>
    <w:rsid w:val="007F0E7D"/>
    <w:rsid w:val="007F1014"/>
    <w:rsid w:val="007F10E9"/>
    <w:rsid w:val="007F123E"/>
    <w:rsid w:val="007F1391"/>
    <w:rsid w:val="007F16B0"/>
    <w:rsid w:val="007F178C"/>
    <w:rsid w:val="007F17BD"/>
    <w:rsid w:val="007F196B"/>
    <w:rsid w:val="007F1A68"/>
    <w:rsid w:val="007F1AA0"/>
    <w:rsid w:val="007F1CE2"/>
    <w:rsid w:val="007F1D2D"/>
    <w:rsid w:val="007F2286"/>
    <w:rsid w:val="007F289C"/>
    <w:rsid w:val="007F2C21"/>
    <w:rsid w:val="007F2C8A"/>
    <w:rsid w:val="007F2D04"/>
    <w:rsid w:val="007F32C8"/>
    <w:rsid w:val="007F359D"/>
    <w:rsid w:val="007F38C4"/>
    <w:rsid w:val="007F3B69"/>
    <w:rsid w:val="007F3BF2"/>
    <w:rsid w:val="007F3C9B"/>
    <w:rsid w:val="007F3CF4"/>
    <w:rsid w:val="007F3D4D"/>
    <w:rsid w:val="007F3E42"/>
    <w:rsid w:val="007F4066"/>
    <w:rsid w:val="007F40DB"/>
    <w:rsid w:val="007F4123"/>
    <w:rsid w:val="007F49E2"/>
    <w:rsid w:val="007F4A61"/>
    <w:rsid w:val="007F5777"/>
    <w:rsid w:val="007F58A5"/>
    <w:rsid w:val="007F5A7E"/>
    <w:rsid w:val="007F5BCC"/>
    <w:rsid w:val="007F5C3A"/>
    <w:rsid w:val="007F5DEF"/>
    <w:rsid w:val="007F612A"/>
    <w:rsid w:val="007F614D"/>
    <w:rsid w:val="007F632E"/>
    <w:rsid w:val="007F66DF"/>
    <w:rsid w:val="007F69D8"/>
    <w:rsid w:val="007F71FE"/>
    <w:rsid w:val="007F7642"/>
    <w:rsid w:val="007F7940"/>
    <w:rsid w:val="007F7AAF"/>
    <w:rsid w:val="007F7E76"/>
    <w:rsid w:val="008000EC"/>
    <w:rsid w:val="008001A8"/>
    <w:rsid w:val="0080065B"/>
    <w:rsid w:val="00800777"/>
    <w:rsid w:val="00800788"/>
    <w:rsid w:val="00800873"/>
    <w:rsid w:val="00800885"/>
    <w:rsid w:val="00800A25"/>
    <w:rsid w:val="00800A54"/>
    <w:rsid w:val="00800F2C"/>
    <w:rsid w:val="00800FF3"/>
    <w:rsid w:val="00801094"/>
    <w:rsid w:val="008013C2"/>
    <w:rsid w:val="0080141A"/>
    <w:rsid w:val="00801682"/>
    <w:rsid w:val="0080191D"/>
    <w:rsid w:val="00801964"/>
    <w:rsid w:val="00801BAD"/>
    <w:rsid w:val="00801BCA"/>
    <w:rsid w:val="00801D45"/>
    <w:rsid w:val="00801FFA"/>
    <w:rsid w:val="008020F7"/>
    <w:rsid w:val="00802256"/>
    <w:rsid w:val="00802545"/>
    <w:rsid w:val="00802737"/>
    <w:rsid w:val="0080336F"/>
    <w:rsid w:val="008036EA"/>
    <w:rsid w:val="00803BDB"/>
    <w:rsid w:val="00803F56"/>
    <w:rsid w:val="00804163"/>
    <w:rsid w:val="008042BA"/>
    <w:rsid w:val="008043F6"/>
    <w:rsid w:val="00804417"/>
    <w:rsid w:val="0080488F"/>
    <w:rsid w:val="008049EA"/>
    <w:rsid w:val="00804B19"/>
    <w:rsid w:val="00804C8E"/>
    <w:rsid w:val="00804CEA"/>
    <w:rsid w:val="00804D87"/>
    <w:rsid w:val="00804EE0"/>
    <w:rsid w:val="00805236"/>
    <w:rsid w:val="00805290"/>
    <w:rsid w:val="0080562C"/>
    <w:rsid w:val="008058FC"/>
    <w:rsid w:val="00805A24"/>
    <w:rsid w:val="00806290"/>
    <w:rsid w:val="00806552"/>
    <w:rsid w:val="008065D1"/>
    <w:rsid w:val="00806AE3"/>
    <w:rsid w:val="00806B5B"/>
    <w:rsid w:val="00806D25"/>
    <w:rsid w:val="00806FDA"/>
    <w:rsid w:val="008070BC"/>
    <w:rsid w:val="00807315"/>
    <w:rsid w:val="0080762B"/>
    <w:rsid w:val="00807780"/>
    <w:rsid w:val="00807976"/>
    <w:rsid w:val="00807997"/>
    <w:rsid w:val="00807A3A"/>
    <w:rsid w:val="00807B9B"/>
    <w:rsid w:val="008100CC"/>
    <w:rsid w:val="0081023F"/>
    <w:rsid w:val="008103F2"/>
    <w:rsid w:val="00810433"/>
    <w:rsid w:val="00810B41"/>
    <w:rsid w:val="00810D72"/>
    <w:rsid w:val="00810E34"/>
    <w:rsid w:val="00810E86"/>
    <w:rsid w:val="00810FC4"/>
    <w:rsid w:val="008112AF"/>
    <w:rsid w:val="008116E7"/>
    <w:rsid w:val="00811737"/>
    <w:rsid w:val="008117D6"/>
    <w:rsid w:val="00811926"/>
    <w:rsid w:val="00811A5A"/>
    <w:rsid w:val="00811AE9"/>
    <w:rsid w:val="00811CB0"/>
    <w:rsid w:val="008120F0"/>
    <w:rsid w:val="008121B1"/>
    <w:rsid w:val="00812382"/>
    <w:rsid w:val="008125B4"/>
    <w:rsid w:val="008127A6"/>
    <w:rsid w:val="00812876"/>
    <w:rsid w:val="00812A63"/>
    <w:rsid w:val="00812B77"/>
    <w:rsid w:val="00812B79"/>
    <w:rsid w:val="00812C0B"/>
    <w:rsid w:val="00812D5A"/>
    <w:rsid w:val="0081300E"/>
    <w:rsid w:val="008133C8"/>
    <w:rsid w:val="00813477"/>
    <w:rsid w:val="00814273"/>
    <w:rsid w:val="0081443A"/>
    <w:rsid w:val="008145FA"/>
    <w:rsid w:val="008147D6"/>
    <w:rsid w:val="0081495D"/>
    <w:rsid w:val="0081496F"/>
    <w:rsid w:val="00814D89"/>
    <w:rsid w:val="0081521C"/>
    <w:rsid w:val="0081549B"/>
    <w:rsid w:val="008154F2"/>
    <w:rsid w:val="008156C4"/>
    <w:rsid w:val="00815806"/>
    <w:rsid w:val="00815DFE"/>
    <w:rsid w:val="00816087"/>
    <w:rsid w:val="00816188"/>
    <w:rsid w:val="0081619F"/>
    <w:rsid w:val="008169E8"/>
    <w:rsid w:val="00816A5E"/>
    <w:rsid w:val="00816D76"/>
    <w:rsid w:val="00817168"/>
    <w:rsid w:val="008176E0"/>
    <w:rsid w:val="00817C9A"/>
    <w:rsid w:val="008200A1"/>
    <w:rsid w:val="008205F9"/>
    <w:rsid w:val="0082068D"/>
    <w:rsid w:val="00820F54"/>
    <w:rsid w:val="008212B6"/>
    <w:rsid w:val="00821539"/>
    <w:rsid w:val="00821885"/>
    <w:rsid w:val="0082199F"/>
    <w:rsid w:val="00822021"/>
    <w:rsid w:val="0082202A"/>
    <w:rsid w:val="008221C5"/>
    <w:rsid w:val="00822407"/>
    <w:rsid w:val="0082252F"/>
    <w:rsid w:val="0082284F"/>
    <w:rsid w:val="008229AC"/>
    <w:rsid w:val="00822A4A"/>
    <w:rsid w:val="00822C68"/>
    <w:rsid w:val="00822DB2"/>
    <w:rsid w:val="00822DFF"/>
    <w:rsid w:val="00822E08"/>
    <w:rsid w:val="008231DA"/>
    <w:rsid w:val="00823490"/>
    <w:rsid w:val="00823658"/>
    <w:rsid w:val="008239F9"/>
    <w:rsid w:val="00823A0D"/>
    <w:rsid w:val="008245E2"/>
    <w:rsid w:val="008245FD"/>
    <w:rsid w:val="00824662"/>
    <w:rsid w:val="008247D3"/>
    <w:rsid w:val="008249E7"/>
    <w:rsid w:val="00824F30"/>
    <w:rsid w:val="00824F40"/>
    <w:rsid w:val="0082524F"/>
    <w:rsid w:val="0082553A"/>
    <w:rsid w:val="00825B2B"/>
    <w:rsid w:val="008262CA"/>
    <w:rsid w:val="00826389"/>
    <w:rsid w:val="00826395"/>
    <w:rsid w:val="008264E0"/>
    <w:rsid w:val="0082673F"/>
    <w:rsid w:val="00826A0D"/>
    <w:rsid w:val="00826A71"/>
    <w:rsid w:val="008270E2"/>
    <w:rsid w:val="008275F1"/>
    <w:rsid w:val="00827700"/>
    <w:rsid w:val="00827716"/>
    <w:rsid w:val="008277CB"/>
    <w:rsid w:val="00827A48"/>
    <w:rsid w:val="00827C1B"/>
    <w:rsid w:val="00827D3F"/>
    <w:rsid w:val="00827F1A"/>
    <w:rsid w:val="008301BB"/>
    <w:rsid w:val="0083027D"/>
    <w:rsid w:val="00830DFB"/>
    <w:rsid w:val="008316B6"/>
    <w:rsid w:val="00831793"/>
    <w:rsid w:val="00831907"/>
    <w:rsid w:val="00831A2A"/>
    <w:rsid w:val="00831BFB"/>
    <w:rsid w:val="00831C09"/>
    <w:rsid w:val="00831DED"/>
    <w:rsid w:val="00832197"/>
    <w:rsid w:val="0083219E"/>
    <w:rsid w:val="008322D7"/>
    <w:rsid w:val="00832508"/>
    <w:rsid w:val="00832548"/>
    <w:rsid w:val="0083290A"/>
    <w:rsid w:val="00832F6A"/>
    <w:rsid w:val="0083354F"/>
    <w:rsid w:val="00833777"/>
    <w:rsid w:val="00833CBB"/>
    <w:rsid w:val="0083403D"/>
    <w:rsid w:val="0083407C"/>
    <w:rsid w:val="008341C9"/>
    <w:rsid w:val="00834404"/>
    <w:rsid w:val="00834569"/>
    <w:rsid w:val="00834596"/>
    <w:rsid w:val="0083467D"/>
    <w:rsid w:val="00834730"/>
    <w:rsid w:val="00834C9E"/>
    <w:rsid w:val="00834D30"/>
    <w:rsid w:val="00834E40"/>
    <w:rsid w:val="00834F34"/>
    <w:rsid w:val="008354EC"/>
    <w:rsid w:val="00835A14"/>
    <w:rsid w:val="00835CC3"/>
    <w:rsid w:val="008360D9"/>
    <w:rsid w:val="00836100"/>
    <w:rsid w:val="0083659A"/>
    <w:rsid w:val="0083661F"/>
    <w:rsid w:val="00836640"/>
    <w:rsid w:val="00836657"/>
    <w:rsid w:val="00836688"/>
    <w:rsid w:val="00836804"/>
    <w:rsid w:val="00836840"/>
    <w:rsid w:val="00836AA9"/>
    <w:rsid w:val="0083703D"/>
    <w:rsid w:val="00837597"/>
    <w:rsid w:val="0083759F"/>
    <w:rsid w:val="0083766B"/>
    <w:rsid w:val="00837769"/>
    <w:rsid w:val="00837A5F"/>
    <w:rsid w:val="008400A4"/>
    <w:rsid w:val="008400D0"/>
    <w:rsid w:val="0084022B"/>
    <w:rsid w:val="0084089F"/>
    <w:rsid w:val="00840A19"/>
    <w:rsid w:val="00840AB9"/>
    <w:rsid w:val="00840BE5"/>
    <w:rsid w:val="00840C30"/>
    <w:rsid w:val="008410F2"/>
    <w:rsid w:val="0084178B"/>
    <w:rsid w:val="00841A1D"/>
    <w:rsid w:val="00841A85"/>
    <w:rsid w:val="00841A97"/>
    <w:rsid w:val="00841AE2"/>
    <w:rsid w:val="00841BFC"/>
    <w:rsid w:val="008422A1"/>
    <w:rsid w:val="0084232F"/>
    <w:rsid w:val="008428E9"/>
    <w:rsid w:val="00843566"/>
    <w:rsid w:val="008438A3"/>
    <w:rsid w:val="008439A7"/>
    <w:rsid w:val="00843C6D"/>
    <w:rsid w:val="00843C85"/>
    <w:rsid w:val="00843CAE"/>
    <w:rsid w:val="00843DE0"/>
    <w:rsid w:val="00844267"/>
    <w:rsid w:val="008442A8"/>
    <w:rsid w:val="00844338"/>
    <w:rsid w:val="008449C1"/>
    <w:rsid w:val="00844A29"/>
    <w:rsid w:val="00844AF1"/>
    <w:rsid w:val="00844DDC"/>
    <w:rsid w:val="00845025"/>
    <w:rsid w:val="008450E0"/>
    <w:rsid w:val="008456B1"/>
    <w:rsid w:val="008457B8"/>
    <w:rsid w:val="00845B28"/>
    <w:rsid w:val="00845B85"/>
    <w:rsid w:val="0084666C"/>
    <w:rsid w:val="0084687D"/>
    <w:rsid w:val="00846E02"/>
    <w:rsid w:val="008474BE"/>
    <w:rsid w:val="00847615"/>
    <w:rsid w:val="008476D2"/>
    <w:rsid w:val="00847B2A"/>
    <w:rsid w:val="00847EE6"/>
    <w:rsid w:val="008503AB"/>
    <w:rsid w:val="00850426"/>
    <w:rsid w:val="008504BF"/>
    <w:rsid w:val="00850728"/>
    <w:rsid w:val="00850AA7"/>
    <w:rsid w:val="00850DD3"/>
    <w:rsid w:val="008512C6"/>
    <w:rsid w:val="0085136F"/>
    <w:rsid w:val="0085154D"/>
    <w:rsid w:val="00851844"/>
    <w:rsid w:val="00851E21"/>
    <w:rsid w:val="00852427"/>
    <w:rsid w:val="0085270B"/>
    <w:rsid w:val="008527AB"/>
    <w:rsid w:val="008528AD"/>
    <w:rsid w:val="00852B0C"/>
    <w:rsid w:val="00852C36"/>
    <w:rsid w:val="00852E76"/>
    <w:rsid w:val="00852EB2"/>
    <w:rsid w:val="00852EB3"/>
    <w:rsid w:val="008531D3"/>
    <w:rsid w:val="008535AB"/>
    <w:rsid w:val="00853A74"/>
    <w:rsid w:val="00853B06"/>
    <w:rsid w:val="00853C8B"/>
    <w:rsid w:val="0085408C"/>
    <w:rsid w:val="0085422D"/>
    <w:rsid w:val="00854379"/>
    <w:rsid w:val="00854B92"/>
    <w:rsid w:val="00855048"/>
    <w:rsid w:val="008554DE"/>
    <w:rsid w:val="0085557A"/>
    <w:rsid w:val="00855682"/>
    <w:rsid w:val="0085579B"/>
    <w:rsid w:val="00855933"/>
    <w:rsid w:val="00855C44"/>
    <w:rsid w:val="0085674A"/>
    <w:rsid w:val="0085678D"/>
    <w:rsid w:val="00856795"/>
    <w:rsid w:val="0085697C"/>
    <w:rsid w:val="008571F8"/>
    <w:rsid w:val="0086005C"/>
    <w:rsid w:val="00860148"/>
    <w:rsid w:val="008604A7"/>
    <w:rsid w:val="00860AD3"/>
    <w:rsid w:val="00860FB1"/>
    <w:rsid w:val="0086100C"/>
    <w:rsid w:val="00861014"/>
    <w:rsid w:val="0086106F"/>
    <w:rsid w:val="0086134D"/>
    <w:rsid w:val="0086180C"/>
    <w:rsid w:val="00861C58"/>
    <w:rsid w:val="00861DB6"/>
    <w:rsid w:val="008620D7"/>
    <w:rsid w:val="0086274D"/>
    <w:rsid w:val="00862AE9"/>
    <w:rsid w:val="00862DA8"/>
    <w:rsid w:val="00862E68"/>
    <w:rsid w:val="00863291"/>
    <w:rsid w:val="0086339C"/>
    <w:rsid w:val="0086396F"/>
    <w:rsid w:val="00863A21"/>
    <w:rsid w:val="00863BE5"/>
    <w:rsid w:val="00863D28"/>
    <w:rsid w:val="00864064"/>
    <w:rsid w:val="00864137"/>
    <w:rsid w:val="00864141"/>
    <w:rsid w:val="008642BF"/>
    <w:rsid w:val="0086442D"/>
    <w:rsid w:val="00864853"/>
    <w:rsid w:val="00864D10"/>
    <w:rsid w:val="00865044"/>
    <w:rsid w:val="00865121"/>
    <w:rsid w:val="0086532C"/>
    <w:rsid w:val="0086543C"/>
    <w:rsid w:val="008659EA"/>
    <w:rsid w:val="00865A8C"/>
    <w:rsid w:val="00865E0E"/>
    <w:rsid w:val="00865F1A"/>
    <w:rsid w:val="00866079"/>
    <w:rsid w:val="008661A1"/>
    <w:rsid w:val="0086653F"/>
    <w:rsid w:val="0086663F"/>
    <w:rsid w:val="008668CF"/>
    <w:rsid w:val="00866A1C"/>
    <w:rsid w:val="00866CEA"/>
    <w:rsid w:val="008670AA"/>
    <w:rsid w:val="0086712C"/>
    <w:rsid w:val="008672D0"/>
    <w:rsid w:val="008675E9"/>
    <w:rsid w:val="00867885"/>
    <w:rsid w:val="008679F6"/>
    <w:rsid w:val="00867B55"/>
    <w:rsid w:val="008700A8"/>
    <w:rsid w:val="008702A7"/>
    <w:rsid w:val="0087034E"/>
    <w:rsid w:val="00870642"/>
    <w:rsid w:val="00870951"/>
    <w:rsid w:val="008709F5"/>
    <w:rsid w:val="00870ABF"/>
    <w:rsid w:val="00870B10"/>
    <w:rsid w:val="00870B77"/>
    <w:rsid w:val="00870BB2"/>
    <w:rsid w:val="00870EA0"/>
    <w:rsid w:val="00870F95"/>
    <w:rsid w:val="008714C9"/>
    <w:rsid w:val="008715C2"/>
    <w:rsid w:val="00871A2A"/>
    <w:rsid w:val="00871B47"/>
    <w:rsid w:val="00871D55"/>
    <w:rsid w:val="00871EB1"/>
    <w:rsid w:val="00872293"/>
    <w:rsid w:val="00872464"/>
    <w:rsid w:val="00872925"/>
    <w:rsid w:val="00872EE7"/>
    <w:rsid w:val="00872F99"/>
    <w:rsid w:val="00872FB9"/>
    <w:rsid w:val="00872FDF"/>
    <w:rsid w:val="008731BB"/>
    <w:rsid w:val="0087330C"/>
    <w:rsid w:val="00873489"/>
    <w:rsid w:val="0087383F"/>
    <w:rsid w:val="00873B3D"/>
    <w:rsid w:val="00873CDE"/>
    <w:rsid w:val="00873E83"/>
    <w:rsid w:val="0087416D"/>
    <w:rsid w:val="008741A4"/>
    <w:rsid w:val="008742FF"/>
    <w:rsid w:val="00874356"/>
    <w:rsid w:val="0087451E"/>
    <w:rsid w:val="008748BA"/>
    <w:rsid w:val="00874CD8"/>
    <w:rsid w:val="00874D5A"/>
    <w:rsid w:val="00874EC5"/>
    <w:rsid w:val="00875747"/>
    <w:rsid w:val="00875A8C"/>
    <w:rsid w:val="00876093"/>
    <w:rsid w:val="00876288"/>
    <w:rsid w:val="008765B6"/>
    <w:rsid w:val="0087699D"/>
    <w:rsid w:val="00876A7B"/>
    <w:rsid w:val="00876AD4"/>
    <w:rsid w:val="00876AEE"/>
    <w:rsid w:val="00876E4A"/>
    <w:rsid w:val="008774B9"/>
    <w:rsid w:val="008774E8"/>
    <w:rsid w:val="0087760B"/>
    <w:rsid w:val="00877699"/>
    <w:rsid w:val="00877B12"/>
    <w:rsid w:val="00877E30"/>
    <w:rsid w:val="00877E95"/>
    <w:rsid w:val="00877F18"/>
    <w:rsid w:val="008805AA"/>
    <w:rsid w:val="00880AC3"/>
    <w:rsid w:val="00880BE4"/>
    <w:rsid w:val="00880C4D"/>
    <w:rsid w:val="00880CFD"/>
    <w:rsid w:val="00880D46"/>
    <w:rsid w:val="00880E46"/>
    <w:rsid w:val="00880FE9"/>
    <w:rsid w:val="00881111"/>
    <w:rsid w:val="00881200"/>
    <w:rsid w:val="00881595"/>
    <w:rsid w:val="008815C8"/>
    <w:rsid w:val="008818CE"/>
    <w:rsid w:val="0088197F"/>
    <w:rsid w:val="008819C0"/>
    <w:rsid w:val="00881C3C"/>
    <w:rsid w:val="0088200B"/>
    <w:rsid w:val="0088201A"/>
    <w:rsid w:val="0088205D"/>
    <w:rsid w:val="0088218A"/>
    <w:rsid w:val="00882323"/>
    <w:rsid w:val="008826AF"/>
    <w:rsid w:val="00882974"/>
    <w:rsid w:val="00882DBA"/>
    <w:rsid w:val="00883008"/>
    <w:rsid w:val="0088317E"/>
    <w:rsid w:val="0088338A"/>
    <w:rsid w:val="00883454"/>
    <w:rsid w:val="008835EC"/>
    <w:rsid w:val="008837AF"/>
    <w:rsid w:val="0088399B"/>
    <w:rsid w:val="00883B08"/>
    <w:rsid w:val="00883C16"/>
    <w:rsid w:val="00883F1D"/>
    <w:rsid w:val="00883F5B"/>
    <w:rsid w:val="00883F86"/>
    <w:rsid w:val="00884094"/>
    <w:rsid w:val="008841C6"/>
    <w:rsid w:val="00884351"/>
    <w:rsid w:val="00884568"/>
    <w:rsid w:val="00884625"/>
    <w:rsid w:val="00884B70"/>
    <w:rsid w:val="00884D8B"/>
    <w:rsid w:val="00884ECC"/>
    <w:rsid w:val="0088534D"/>
    <w:rsid w:val="00885401"/>
    <w:rsid w:val="00885689"/>
    <w:rsid w:val="00885A64"/>
    <w:rsid w:val="00885C6A"/>
    <w:rsid w:val="00886376"/>
    <w:rsid w:val="008863F0"/>
    <w:rsid w:val="008864FA"/>
    <w:rsid w:val="008866C9"/>
    <w:rsid w:val="00886984"/>
    <w:rsid w:val="00886F84"/>
    <w:rsid w:val="00887228"/>
    <w:rsid w:val="008872D2"/>
    <w:rsid w:val="00887984"/>
    <w:rsid w:val="008879A1"/>
    <w:rsid w:val="00887A15"/>
    <w:rsid w:val="00887C06"/>
    <w:rsid w:val="00887CB2"/>
    <w:rsid w:val="00887F08"/>
    <w:rsid w:val="00887FDF"/>
    <w:rsid w:val="008900EC"/>
    <w:rsid w:val="00890146"/>
    <w:rsid w:val="00890296"/>
    <w:rsid w:val="008908FB"/>
    <w:rsid w:val="008909A3"/>
    <w:rsid w:val="00890DAC"/>
    <w:rsid w:val="00890E95"/>
    <w:rsid w:val="00890F26"/>
    <w:rsid w:val="00891323"/>
    <w:rsid w:val="008916EE"/>
    <w:rsid w:val="0089176F"/>
    <w:rsid w:val="008918AA"/>
    <w:rsid w:val="00891A33"/>
    <w:rsid w:val="00891AE4"/>
    <w:rsid w:val="0089202E"/>
    <w:rsid w:val="008922B7"/>
    <w:rsid w:val="00892930"/>
    <w:rsid w:val="0089299B"/>
    <w:rsid w:val="00892C1C"/>
    <w:rsid w:val="00892C2F"/>
    <w:rsid w:val="00892F80"/>
    <w:rsid w:val="0089307F"/>
    <w:rsid w:val="008930DE"/>
    <w:rsid w:val="008939C1"/>
    <w:rsid w:val="00893C38"/>
    <w:rsid w:val="0089415D"/>
    <w:rsid w:val="008948CA"/>
    <w:rsid w:val="0089496B"/>
    <w:rsid w:val="00894A35"/>
    <w:rsid w:val="00894B0F"/>
    <w:rsid w:val="00894C28"/>
    <w:rsid w:val="00894C67"/>
    <w:rsid w:val="00894CB6"/>
    <w:rsid w:val="00894D1F"/>
    <w:rsid w:val="00894EC9"/>
    <w:rsid w:val="008951D1"/>
    <w:rsid w:val="0089537C"/>
    <w:rsid w:val="00895681"/>
    <w:rsid w:val="008956EC"/>
    <w:rsid w:val="0089599C"/>
    <w:rsid w:val="00895AC4"/>
    <w:rsid w:val="00895AD4"/>
    <w:rsid w:val="00895ADC"/>
    <w:rsid w:val="00895FFE"/>
    <w:rsid w:val="00896032"/>
    <w:rsid w:val="00896883"/>
    <w:rsid w:val="008969EE"/>
    <w:rsid w:val="00896A03"/>
    <w:rsid w:val="00896B3A"/>
    <w:rsid w:val="00896BF3"/>
    <w:rsid w:val="00896E6B"/>
    <w:rsid w:val="008973D7"/>
    <w:rsid w:val="00897410"/>
    <w:rsid w:val="008977C2"/>
    <w:rsid w:val="00897848"/>
    <w:rsid w:val="008A00BF"/>
    <w:rsid w:val="008A099B"/>
    <w:rsid w:val="008A0B88"/>
    <w:rsid w:val="008A0BC1"/>
    <w:rsid w:val="008A0BE6"/>
    <w:rsid w:val="008A1237"/>
    <w:rsid w:val="008A14B2"/>
    <w:rsid w:val="008A14ED"/>
    <w:rsid w:val="008A17BF"/>
    <w:rsid w:val="008A19B4"/>
    <w:rsid w:val="008A1F2A"/>
    <w:rsid w:val="008A1F6C"/>
    <w:rsid w:val="008A2027"/>
    <w:rsid w:val="008A21FA"/>
    <w:rsid w:val="008A23E0"/>
    <w:rsid w:val="008A23E9"/>
    <w:rsid w:val="008A2458"/>
    <w:rsid w:val="008A24FE"/>
    <w:rsid w:val="008A27CA"/>
    <w:rsid w:val="008A2A1F"/>
    <w:rsid w:val="008A2AD3"/>
    <w:rsid w:val="008A2ECB"/>
    <w:rsid w:val="008A2F6C"/>
    <w:rsid w:val="008A3150"/>
    <w:rsid w:val="008A3254"/>
    <w:rsid w:val="008A3D7F"/>
    <w:rsid w:val="008A3F9B"/>
    <w:rsid w:val="008A401B"/>
    <w:rsid w:val="008A4032"/>
    <w:rsid w:val="008A4624"/>
    <w:rsid w:val="008A472F"/>
    <w:rsid w:val="008A4F58"/>
    <w:rsid w:val="008A51AD"/>
    <w:rsid w:val="008A5483"/>
    <w:rsid w:val="008A5A20"/>
    <w:rsid w:val="008A5AEB"/>
    <w:rsid w:val="008A5EA9"/>
    <w:rsid w:val="008A5F4D"/>
    <w:rsid w:val="008A638C"/>
    <w:rsid w:val="008A64BE"/>
    <w:rsid w:val="008A659F"/>
    <w:rsid w:val="008A69C6"/>
    <w:rsid w:val="008A6F47"/>
    <w:rsid w:val="008A71C5"/>
    <w:rsid w:val="008A7703"/>
    <w:rsid w:val="008A7D20"/>
    <w:rsid w:val="008A7DE3"/>
    <w:rsid w:val="008A7EEE"/>
    <w:rsid w:val="008A7F8D"/>
    <w:rsid w:val="008B011A"/>
    <w:rsid w:val="008B07BD"/>
    <w:rsid w:val="008B0AA2"/>
    <w:rsid w:val="008B0AC6"/>
    <w:rsid w:val="008B0C12"/>
    <w:rsid w:val="008B0F53"/>
    <w:rsid w:val="008B146B"/>
    <w:rsid w:val="008B14AB"/>
    <w:rsid w:val="008B14C4"/>
    <w:rsid w:val="008B1588"/>
    <w:rsid w:val="008B1BD7"/>
    <w:rsid w:val="008B1C03"/>
    <w:rsid w:val="008B1CA5"/>
    <w:rsid w:val="008B1CD6"/>
    <w:rsid w:val="008B1D2D"/>
    <w:rsid w:val="008B1D7E"/>
    <w:rsid w:val="008B226D"/>
    <w:rsid w:val="008B22BB"/>
    <w:rsid w:val="008B22C9"/>
    <w:rsid w:val="008B2707"/>
    <w:rsid w:val="008B28B3"/>
    <w:rsid w:val="008B29CC"/>
    <w:rsid w:val="008B2B85"/>
    <w:rsid w:val="008B2EB2"/>
    <w:rsid w:val="008B2ED7"/>
    <w:rsid w:val="008B3286"/>
    <w:rsid w:val="008B366A"/>
    <w:rsid w:val="008B36F1"/>
    <w:rsid w:val="008B376B"/>
    <w:rsid w:val="008B384B"/>
    <w:rsid w:val="008B3B28"/>
    <w:rsid w:val="008B3E07"/>
    <w:rsid w:val="008B4163"/>
    <w:rsid w:val="008B4272"/>
    <w:rsid w:val="008B49D2"/>
    <w:rsid w:val="008B4B43"/>
    <w:rsid w:val="008B4C13"/>
    <w:rsid w:val="008B4F65"/>
    <w:rsid w:val="008B5195"/>
    <w:rsid w:val="008B5219"/>
    <w:rsid w:val="008B5486"/>
    <w:rsid w:val="008B59FB"/>
    <w:rsid w:val="008B5B8A"/>
    <w:rsid w:val="008B5BCF"/>
    <w:rsid w:val="008B5C5D"/>
    <w:rsid w:val="008B61FF"/>
    <w:rsid w:val="008B6317"/>
    <w:rsid w:val="008B63DA"/>
    <w:rsid w:val="008B6868"/>
    <w:rsid w:val="008B6A5C"/>
    <w:rsid w:val="008B6C5B"/>
    <w:rsid w:val="008B6E77"/>
    <w:rsid w:val="008B70D2"/>
    <w:rsid w:val="008B77E9"/>
    <w:rsid w:val="008B797B"/>
    <w:rsid w:val="008B7A06"/>
    <w:rsid w:val="008B7AFD"/>
    <w:rsid w:val="008B7BA7"/>
    <w:rsid w:val="008B7C1A"/>
    <w:rsid w:val="008C0932"/>
    <w:rsid w:val="008C097C"/>
    <w:rsid w:val="008C09D3"/>
    <w:rsid w:val="008C109C"/>
    <w:rsid w:val="008C1F15"/>
    <w:rsid w:val="008C2141"/>
    <w:rsid w:val="008C237A"/>
    <w:rsid w:val="008C2443"/>
    <w:rsid w:val="008C2530"/>
    <w:rsid w:val="008C2699"/>
    <w:rsid w:val="008C2885"/>
    <w:rsid w:val="008C2A6E"/>
    <w:rsid w:val="008C2B82"/>
    <w:rsid w:val="008C2BBB"/>
    <w:rsid w:val="008C2D58"/>
    <w:rsid w:val="008C2F33"/>
    <w:rsid w:val="008C3B73"/>
    <w:rsid w:val="008C3F19"/>
    <w:rsid w:val="008C41A6"/>
    <w:rsid w:val="008C4238"/>
    <w:rsid w:val="008C5278"/>
    <w:rsid w:val="008C5543"/>
    <w:rsid w:val="008C56AF"/>
    <w:rsid w:val="008C57E1"/>
    <w:rsid w:val="008C5880"/>
    <w:rsid w:val="008C59BD"/>
    <w:rsid w:val="008C5ABF"/>
    <w:rsid w:val="008C5BE8"/>
    <w:rsid w:val="008C5BF8"/>
    <w:rsid w:val="008C5DDC"/>
    <w:rsid w:val="008C5DF7"/>
    <w:rsid w:val="008C5F18"/>
    <w:rsid w:val="008C605F"/>
    <w:rsid w:val="008C61D9"/>
    <w:rsid w:val="008C6764"/>
    <w:rsid w:val="008C67CD"/>
    <w:rsid w:val="008C684A"/>
    <w:rsid w:val="008C6D18"/>
    <w:rsid w:val="008C6E95"/>
    <w:rsid w:val="008C70AD"/>
    <w:rsid w:val="008C765E"/>
    <w:rsid w:val="008C7D09"/>
    <w:rsid w:val="008D007E"/>
    <w:rsid w:val="008D0559"/>
    <w:rsid w:val="008D085D"/>
    <w:rsid w:val="008D10B1"/>
    <w:rsid w:val="008D1261"/>
    <w:rsid w:val="008D12BE"/>
    <w:rsid w:val="008D16ED"/>
    <w:rsid w:val="008D17B3"/>
    <w:rsid w:val="008D183C"/>
    <w:rsid w:val="008D1BDB"/>
    <w:rsid w:val="008D23FF"/>
    <w:rsid w:val="008D24E0"/>
    <w:rsid w:val="008D285B"/>
    <w:rsid w:val="008D29C4"/>
    <w:rsid w:val="008D2D50"/>
    <w:rsid w:val="008D2DF3"/>
    <w:rsid w:val="008D30D8"/>
    <w:rsid w:val="008D3449"/>
    <w:rsid w:val="008D3990"/>
    <w:rsid w:val="008D3A77"/>
    <w:rsid w:val="008D3ACB"/>
    <w:rsid w:val="008D3AFF"/>
    <w:rsid w:val="008D3CD7"/>
    <w:rsid w:val="008D3EC5"/>
    <w:rsid w:val="008D4102"/>
    <w:rsid w:val="008D4760"/>
    <w:rsid w:val="008D4B71"/>
    <w:rsid w:val="008D4B73"/>
    <w:rsid w:val="008D503A"/>
    <w:rsid w:val="008D50C4"/>
    <w:rsid w:val="008D5796"/>
    <w:rsid w:val="008D57F8"/>
    <w:rsid w:val="008D58D7"/>
    <w:rsid w:val="008D5BA0"/>
    <w:rsid w:val="008D5D97"/>
    <w:rsid w:val="008D5FBB"/>
    <w:rsid w:val="008D5FE4"/>
    <w:rsid w:val="008D601A"/>
    <w:rsid w:val="008D64BA"/>
    <w:rsid w:val="008D65DF"/>
    <w:rsid w:val="008D66EF"/>
    <w:rsid w:val="008D6EF7"/>
    <w:rsid w:val="008D6FFA"/>
    <w:rsid w:val="008D7026"/>
    <w:rsid w:val="008D7861"/>
    <w:rsid w:val="008D7E1F"/>
    <w:rsid w:val="008E0117"/>
    <w:rsid w:val="008E027A"/>
    <w:rsid w:val="008E0466"/>
    <w:rsid w:val="008E054F"/>
    <w:rsid w:val="008E0852"/>
    <w:rsid w:val="008E0A9B"/>
    <w:rsid w:val="008E0BE3"/>
    <w:rsid w:val="008E0C4D"/>
    <w:rsid w:val="008E0CB2"/>
    <w:rsid w:val="008E174B"/>
    <w:rsid w:val="008E17D4"/>
    <w:rsid w:val="008E189B"/>
    <w:rsid w:val="008E19F4"/>
    <w:rsid w:val="008E1BD5"/>
    <w:rsid w:val="008E1CA1"/>
    <w:rsid w:val="008E1CFA"/>
    <w:rsid w:val="008E1F4F"/>
    <w:rsid w:val="008E1F8D"/>
    <w:rsid w:val="008E201D"/>
    <w:rsid w:val="008E2359"/>
    <w:rsid w:val="008E23B7"/>
    <w:rsid w:val="008E2490"/>
    <w:rsid w:val="008E24D1"/>
    <w:rsid w:val="008E25E3"/>
    <w:rsid w:val="008E2BE1"/>
    <w:rsid w:val="008E2E7C"/>
    <w:rsid w:val="008E2F65"/>
    <w:rsid w:val="008E2FCE"/>
    <w:rsid w:val="008E3043"/>
    <w:rsid w:val="008E3328"/>
    <w:rsid w:val="008E352F"/>
    <w:rsid w:val="008E3557"/>
    <w:rsid w:val="008E3D97"/>
    <w:rsid w:val="008E3E12"/>
    <w:rsid w:val="008E421C"/>
    <w:rsid w:val="008E4762"/>
    <w:rsid w:val="008E4767"/>
    <w:rsid w:val="008E4886"/>
    <w:rsid w:val="008E4975"/>
    <w:rsid w:val="008E4DA6"/>
    <w:rsid w:val="008E4F8C"/>
    <w:rsid w:val="008E5045"/>
    <w:rsid w:val="008E54A0"/>
    <w:rsid w:val="008E5863"/>
    <w:rsid w:val="008E59B4"/>
    <w:rsid w:val="008E5BF2"/>
    <w:rsid w:val="008E5C41"/>
    <w:rsid w:val="008E5C5B"/>
    <w:rsid w:val="008E5CD3"/>
    <w:rsid w:val="008E5D8D"/>
    <w:rsid w:val="008E5DFB"/>
    <w:rsid w:val="008E5FBC"/>
    <w:rsid w:val="008E5FC0"/>
    <w:rsid w:val="008E612E"/>
    <w:rsid w:val="008E61FF"/>
    <w:rsid w:val="008E64B7"/>
    <w:rsid w:val="008E6824"/>
    <w:rsid w:val="008E6853"/>
    <w:rsid w:val="008E687D"/>
    <w:rsid w:val="008E6B11"/>
    <w:rsid w:val="008E70D7"/>
    <w:rsid w:val="008E762B"/>
    <w:rsid w:val="008E7A71"/>
    <w:rsid w:val="008E7D0D"/>
    <w:rsid w:val="008F0040"/>
    <w:rsid w:val="008F024F"/>
    <w:rsid w:val="008F049F"/>
    <w:rsid w:val="008F0556"/>
    <w:rsid w:val="008F077B"/>
    <w:rsid w:val="008F08FD"/>
    <w:rsid w:val="008F09F9"/>
    <w:rsid w:val="008F0B7F"/>
    <w:rsid w:val="008F1027"/>
    <w:rsid w:val="008F169A"/>
    <w:rsid w:val="008F17ED"/>
    <w:rsid w:val="008F19DE"/>
    <w:rsid w:val="008F1C46"/>
    <w:rsid w:val="008F1FC6"/>
    <w:rsid w:val="008F2374"/>
    <w:rsid w:val="008F2474"/>
    <w:rsid w:val="008F255D"/>
    <w:rsid w:val="008F2ABE"/>
    <w:rsid w:val="008F2C79"/>
    <w:rsid w:val="008F2EDC"/>
    <w:rsid w:val="008F3147"/>
    <w:rsid w:val="008F34A2"/>
    <w:rsid w:val="008F35A0"/>
    <w:rsid w:val="008F3629"/>
    <w:rsid w:val="008F37D7"/>
    <w:rsid w:val="008F39F7"/>
    <w:rsid w:val="008F3ECE"/>
    <w:rsid w:val="008F495A"/>
    <w:rsid w:val="008F4B51"/>
    <w:rsid w:val="008F4BF1"/>
    <w:rsid w:val="008F4E6E"/>
    <w:rsid w:val="008F4F78"/>
    <w:rsid w:val="008F506D"/>
    <w:rsid w:val="008F54AB"/>
    <w:rsid w:val="008F5936"/>
    <w:rsid w:val="008F5AE6"/>
    <w:rsid w:val="008F620D"/>
    <w:rsid w:val="008F63E9"/>
    <w:rsid w:val="008F68CE"/>
    <w:rsid w:val="008F68D9"/>
    <w:rsid w:val="008F69DB"/>
    <w:rsid w:val="008F6CBB"/>
    <w:rsid w:val="008F700F"/>
    <w:rsid w:val="008F720B"/>
    <w:rsid w:val="008F721E"/>
    <w:rsid w:val="008F72CC"/>
    <w:rsid w:val="008F74AF"/>
    <w:rsid w:val="008F74B8"/>
    <w:rsid w:val="008F7640"/>
    <w:rsid w:val="008F78F6"/>
    <w:rsid w:val="008F7CE6"/>
    <w:rsid w:val="008F7E17"/>
    <w:rsid w:val="008F7E66"/>
    <w:rsid w:val="008F7FF6"/>
    <w:rsid w:val="0090004B"/>
    <w:rsid w:val="009001A2"/>
    <w:rsid w:val="009003EE"/>
    <w:rsid w:val="00900468"/>
    <w:rsid w:val="00900538"/>
    <w:rsid w:val="009006DB"/>
    <w:rsid w:val="00900709"/>
    <w:rsid w:val="009008B9"/>
    <w:rsid w:val="009008D0"/>
    <w:rsid w:val="00900A82"/>
    <w:rsid w:val="00900F55"/>
    <w:rsid w:val="00900F96"/>
    <w:rsid w:val="009011A7"/>
    <w:rsid w:val="009012BE"/>
    <w:rsid w:val="009014AA"/>
    <w:rsid w:val="0090186E"/>
    <w:rsid w:val="00901E33"/>
    <w:rsid w:val="00901E36"/>
    <w:rsid w:val="00901F47"/>
    <w:rsid w:val="00901FA3"/>
    <w:rsid w:val="00902235"/>
    <w:rsid w:val="009023DC"/>
    <w:rsid w:val="00902490"/>
    <w:rsid w:val="009024CC"/>
    <w:rsid w:val="00902517"/>
    <w:rsid w:val="00902526"/>
    <w:rsid w:val="00902949"/>
    <w:rsid w:val="00902CE0"/>
    <w:rsid w:val="00902E2F"/>
    <w:rsid w:val="0090300F"/>
    <w:rsid w:val="00903255"/>
    <w:rsid w:val="009032B9"/>
    <w:rsid w:val="009039D6"/>
    <w:rsid w:val="00903B7B"/>
    <w:rsid w:val="00903E1F"/>
    <w:rsid w:val="009040BE"/>
    <w:rsid w:val="00904195"/>
    <w:rsid w:val="00904200"/>
    <w:rsid w:val="009042BF"/>
    <w:rsid w:val="00904501"/>
    <w:rsid w:val="0090475D"/>
    <w:rsid w:val="00904788"/>
    <w:rsid w:val="00904A18"/>
    <w:rsid w:val="00904AD3"/>
    <w:rsid w:val="00904C91"/>
    <w:rsid w:val="00904E13"/>
    <w:rsid w:val="00905654"/>
    <w:rsid w:val="009056B5"/>
    <w:rsid w:val="00905849"/>
    <w:rsid w:val="00905864"/>
    <w:rsid w:val="009058AB"/>
    <w:rsid w:val="00905BCB"/>
    <w:rsid w:val="00905D78"/>
    <w:rsid w:val="00905EDC"/>
    <w:rsid w:val="00905EEC"/>
    <w:rsid w:val="009069EA"/>
    <w:rsid w:val="00906A4F"/>
    <w:rsid w:val="00906D1E"/>
    <w:rsid w:val="009072EA"/>
    <w:rsid w:val="00907533"/>
    <w:rsid w:val="009076AB"/>
    <w:rsid w:val="009077A5"/>
    <w:rsid w:val="009079A6"/>
    <w:rsid w:val="00907AD8"/>
    <w:rsid w:val="00907C5C"/>
    <w:rsid w:val="0091048C"/>
    <w:rsid w:val="0091077A"/>
    <w:rsid w:val="0091077E"/>
    <w:rsid w:val="009112A5"/>
    <w:rsid w:val="009115F6"/>
    <w:rsid w:val="00911B1A"/>
    <w:rsid w:val="00911BE3"/>
    <w:rsid w:val="00911E72"/>
    <w:rsid w:val="00912028"/>
    <w:rsid w:val="00912936"/>
    <w:rsid w:val="00912C22"/>
    <w:rsid w:val="00912C61"/>
    <w:rsid w:val="00913471"/>
    <w:rsid w:val="0091358F"/>
    <w:rsid w:val="0091378E"/>
    <w:rsid w:val="009137C3"/>
    <w:rsid w:val="00913800"/>
    <w:rsid w:val="009139CB"/>
    <w:rsid w:val="00913A63"/>
    <w:rsid w:val="00913BBC"/>
    <w:rsid w:val="009146DE"/>
    <w:rsid w:val="009147D1"/>
    <w:rsid w:val="00914962"/>
    <w:rsid w:val="00914CE5"/>
    <w:rsid w:val="00914DD9"/>
    <w:rsid w:val="00914E4B"/>
    <w:rsid w:val="00914F41"/>
    <w:rsid w:val="00914F5F"/>
    <w:rsid w:val="00915123"/>
    <w:rsid w:val="0091516A"/>
    <w:rsid w:val="00915928"/>
    <w:rsid w:val="00915E80"/>
    <w:rsid w:val="00916764"/>
    <w:rsid w:val="009169F1"/>
    <w:rsid w:val="00916B65"/>
    <w:rsid w:val="00916BF4"/>
    <w:rsid w:val="00916CC7"/>
    <w:rsid w:val="009170B0"/>
    <w:rsid w:val="00917312"/>
    <w:rsid w:val="00917679"/>
    <w:rsid w:val="00917768"/>
    <w:rsid w:val="0091788B"/>
    <w:rsid w:val="00917A8D"/>
    <w:rsid w:val="0092003D"/>
    <w:rsid w:val="00920043"/>
    <w:rsid w:val="0092007B"/>
    <w:rsid w:val="00920436"/>
    <w:rsid w:val="009205D5"/>
    <w:rsid w:val="0092065F"/>
    <w:rsid w:val="00920663"/>
    <w:rsid w:val="009208B1"/>
    <w:rsid w:val="00920BE0"/>
    <w:rsid w:val="00920F57"/>
    <w:rsid w:val="0092139C"/>
    <w:rsid w:val="0092143C"/>
    <w:rsid w:val="009217BA"/>
    <w:rsid w:val="009218A5"/>
    <w:rsid w:val="00921FC1"/>
    <w:rsid w:val="0092212A"/>
    <w:rsid w:val="00922185"/>
    <w:rsid w:val="009221FF"/>
    <w:rsid w:val="0092220B"/>
    <w:rsid w:val="009223EA"/>
    <w:rsid w:val="00922AA7"/>
    <w:rsid w:val="00923193"/>
    <w:rsid w:val="009231C9"/>
    <w:rsid w:val="00923672"/>
    <w:rsid w:val="00923699"/>
    <w:rsid w:val="0092374C"/>
    <w:rsid w:val="0092375E"/>
    <w:rsid w:val="009237AB"/>
    <w:rsid w:val="00923968"/>
    <w:rsid w:val="00923A3C"/>
    <w:rsid w:val="00923B2D"/>
    <w:rsid w:val="00923D2E"/>
    <w:rsid w:val="00923EA8"/>
    <w:rsid w:val="00923FA2"/>
    <w:rsid w:val="0092433D"/>
    <w:rsid w:val="009243B6"/>
    <w:rsid w:val="009247A4"/>
    <w:rsid w:val="009247CC"/>
    <w:rsid w:val="009249A0"/>
    <w:rsid w:val="00924A72"/>
    <w:rsid w:val="00924A81"/>
    <w:rsid w:val="00924BC4"/>
    <w:rsid w:val="00924CC3"/>
    <w:rsid w:val="00925037"/>
    <w:rsid w:val="009253F4"/>
    <w:rsid w:val="0092583D"/>
    <w:rsid w:val="00925A0D"/>
    <w:rsid w:val="00925AEC"/>
    <w:rsid w:val="00925B55"/>
    <w:rsid w:val="00925D86"/>
    <w:rsid w:val="009262FF"/>
    <w:rsid w:val="009264A7"/>
    <w:rsid w:val="009266A4"/>
    <w:rsid w:val="00926812"/>
    <w:rsid w:val="00926920"/>
    <w:rsid w:val="00926BBF"/>
    <w:rsid w:val="0092726E"/>
    <w:rsid w:val="009273CB"/>
    <w:rsid w:val="009274D2"/>
    <w:rsid w:val="0092785B"/>
    <w:rsid w:val="00927D78"/>
    <w:rsid w:val="00927FF6"/>
    <w:rsid w:val="009300EB"/>
    <w:rsid w:val="0093011B"/>
    <w:rsid w:val="00930403"/>
    <w:rsid w:val="009306EC"/>
    <w:rsid w:val="00930744"/>
    <w:rsid w:val="00930773"/>
    <w:rsid w:val="009308A0"/>
    <w:rsid w:val="009308C7"/>
    <w:rsid w:val="00930A26"/>
    <w:rsid w:val="00930B4A"/>
    <w:rsid w:val="00930BEB"/>
    <w:rsid w:val="00930E83"/>
    <w:rsid w:val="00930FE2"/>
    <w:rsid w:val="009314BA"/>
    <w:rsid w:val="00931958"/>
    <w:rsid w:val="009319CE"/>
    <w:rsid w:val="009322BD"/>
    <w:rsid w:val="009323BA"/>
    <w:rsid w:val="00932620"/>
    <w:rsid w:val="00932AA0"/>
    <w:rsid w:val="00932C1D"/>
    <w:rsid w:val="00932CAA"/>
    <w:rsid w:val="00932F95"/>
    <w:rsid w:val="00933158"/>
    <w:rsid w:val="00933191"/>
    <w:rsid w:val="009333B4"/>
    <w:rsid w:val="0093348F"/>
    <w:rsid w:val="0093382D"/>
    <w:rsid w:val="0093398B"/>
    <w:rsid w:val="00933C79"/>
    <w:rsid w:val="00933E26"/>
    <w:rsid w:val="00933F09"/>
    <w:rsid w:val="009342AC"/>
    <w:rsid w:val="009345CD"/>
    <w:rsid w:val="0093460D"/>
    <w:rsid w:val="00934621"/>
    <w:rsid w:val="00934C0D"/>
    <w:rsid w:val="00934E65"/>
    <w:rsid w:val="0093502A"/>
    <w:rsid w:val="00935092"/>
    <w:rsid w:val="009352CD"/>
    <w:rsid w:val="00935478"/>
    <w:rsid w:val="0093553B"/>
    <w:rsid w:val="00935627"/>
    <w:rsid w:val="009357B5"/>
    <w:rsid w:val="00935860"/>
    <w:rsid w:val="00935FBE"/>
    <w:rsid w:val="0093601B"/>
    <w:rsid w:val="00936171"/>
    <w:rsid w:val="00936A43"/>
    <w:rsid w:val="00936BEB"/>
    <w:rsid w:val="00936E5F"/>
    <w:rsid w:val="0093744D"/>
    <w:rsid w:val="00937456"/>
    <w:rsid w:val="00937A02"/>
    <w:rsid w:val="00937A38"/>
    <w:rsid w:val="00937BD9"/>
    <w:rsid w:val="00940368"/>
    <w:rsid w:val="00940531"/>
    <w:rsid w:val="00940998"/>
    <w:rsid w:val="00940D35"/>
    <w:rsid w:val="009413EA"/>
    <w:rsid w:val="0094160E"/>
    <w:rsid w:val="00941734"/>
    <w:rsid w:val="00941B53"/>
    <w:rsid w:val="00941E90"/>
    <w:rsid w:val="00941F34"/>
    <w:rsid w:val="009422C1"/>
    <w:rsid w:val="00942366"/>
    <w:rsid w:val="009425CD"/>
    <w:rsid w:val="009425E3"/>
    <w:rsid w:val="0094275C"/>
    <w:rsid w:val="0094295F"/>
    <w:rsid w:val="0094324A"/>
    <w:rsid w:val="0094326D"/>
    <w:rsid w:val="009433A4"/>
    <w:rsid w:val="00943680"/>
    <w:rsid w:val="00943CB1"/>
    <w:rsid w:val="00943DA7"/>
    <w:rsid w:val="009443A1"/>
    <w:rsid w:val="009443AC"/>
    <w:rsid w:val="00944458"/>
    <w:rsid w:val="0094468A"/>
    <w:rsid w:val="0094496B"/>
    <w:rsid w:val="00944A84"/>
    <w:rsid w:val="00944E46"/>
    <w:rsid w:val="009450A6"/>
    <w:rsid w:val="00945193"/>
    <w:rsid w:val="009452D9"/>
    <w:rsid w:val="009452DB"/>
    <w:rsid w:val="0094583E"/>
    <w:rsid w:val="00945BB7"/>
    <w:rsid w:val="00945BED"/>
    <w:rsid w:val="00945CC9"/>
    <w:rsid w:val="00946102"/>
    <w:rsid w:val="009465F5"/>
    <w:rsid w:val="0094694B"/>
    <w:rsid w:val="00946F92"/>
    <w:rsid w:val="00947030"/>
    <w:rsid w:val="009474C1"/>
    <w:rsid w:val="0094760D"/>
    <w:rsid w:val="0094767F"/>
    <w:rsid w:val="00947707"/>
    <w:rsid w:val="00947972"/>
    <w:rsid w:val="00947B50"/>
    <w:rsid w:val="00947C54"/>
    <w:rsid w:val="009502F8"/>
    <w:rsid w:val="0095039D"/>
    <w:rsid w:val="00950CA2"/>
    <w:rsid w:val="00950D13"/>
    <w:rsid w:val="00950DF8"/>
    <w:rsid w:val="00950F0C"/>
    <w:rsid w:val="00951045"/>
    <w:rsid w:val="00951346"/>
    <w:rsid w:val="00951532"/>
    <w:rsid w:val="0095164F"/>
    <w:rsid w:val="0095170E"/>
    <w:rsid w:val="009517C3"/>
    <w:rsid w:val="00951E94"/>
    <w:rsid w:val="0095205F"/>
    <w:rsid w:val="009520AC"/>
    <w:rsid w:val="00952152"/>
    <w:rsid w:val="00952293"/>
    <w:rsid w:val="009523E3"/>
    <w:rsid w:val="0095276B"/>
    <w:rsid w:val="00952DC4"/>
    <w:rsid w:val="009530DE"/>
    <w:rsid w:val="00953959"/>
    <w:rsid w:val="00953BAB"/>
    <w:rsid w:val="00953CBA"/>
    <w:rsid w:val="00953E7C"/>
    <w:rsid w:val="00953F07"/>
    <w:rsid w:val="00953F8B"/>
    <w:rsid w:val="00953FB4"/>
    <w:rsid w:val="00954328"/>
    <w:rsid w:val="00954544"/>
    <w:rsid w:val="009548DF"/>
    <w:rsid w:val="00954FAF"/>
    <w:rsid w:val="00955199"/>
    <w:rsid w:val="009552F6"/>
    <w:rsid w:val="00955457"/>
    <w:rsid w:val="009554BF"/>
    <w:rsid w:val="0095591F"/>
    <w:rsid w:val="00955A42"/>
    <w:rsid w:val="00956193"/>
    <w:rsid w:val="009562F3"/>
    <w:rsid w:val="00956745"/>
    <w:rsid w:val="009567EF"/>
    <w:rsid w:val="00956E47"/>
    <w:rsid w:val="00956EC6"/>
    <w:rsid w:val="00957225"/>
    <w:rsid w:val="00957293"/>
    <w:rsid w:val="00957297"/>
    <w:rsid w:val="00957782"/>
    <w:rsid w:val="00957A2D"/>
    <w:rsid w:val="00957E61"/>
    <w:rsid w:val="009600E6"/>
    <w:rsid w:val="0096017C"/>
    <w:rsid w:val="0096020C"/>
    <w:rsid w:val="00960432"/>
    <w:rsid w:val="009607C3"/>
    <w:rsid w:val="00960BCF"/>
    <w:rsid w:val="00960D87"/>
    <w:rsid w:val="00960E37"/>
    <w:rsid w:val="009610C7"/>
    <w:rsid w:val="00961417"/>
    <w:rsid w:val="0096155E"/>
    <w:rsid w:val="00961DEA"/>
    <w:rsid w:val="00961DFD"/>
    <w:rsid w:val="00961E20"/>
    <w:rsid w:val="00962230"/>
    <w:rsid w:val="00962375"/>
    <w:rsid w:val="009625DB"/>
    <w:rsid w:val="00962892"/>
    <w:rsid w:val="00962905"/>
    <w:rsid w:val="00962A86"/>
    <w:rsid w:val="00962B25"/>
    <w:rsid w:val="00963064"/>
    <w:rsid w:val="009631CC"/>
    <w:rsid w:val="009632ED"/>
    <w:rsid w:val="009632F6"/>
    <w:rsid w:val="00963325"/>
    <w:rsid w:val="00963501"/>
    <w:rsid w:val="00963615"/>
    <w:rsid w:val="00963752"/>
    <w:rsid w:val="00963A0C"/>
    <w:rsid w:val="00963B26"/>
    <w:rsid w:val="00963BC3"/>
    <w:rsid w:val="00963D84"/>
    <w:rsid w:val="00964228"/>
    <w:rsid w:val="00964420"/>
    <w:rsid w:val="00964493"/>
    <w:rsid w:val="00964572"/>
    <w:rsid w:val="00964AF7"/>
    <w:rsid w:val="00964D7D"/>
    <w:rsid w:val="00964F1D"/>
    <w:rsid w:val="00964F1E"/>
    <w:rsid w:val="00964F6B"/>
    <w:rsid w:val="00964F84"/>
    <w:rsid w:val="0096533A"/>
    <w:rsid w:val="00965545"/>
    <w:rsid w:val="009659C5"/>
    <w:rsid w:val="00965ADB"/>
    <w:rsid w:val="00965C3F"/>
    <w:rsid w:val="00965E26"/>
    <w:rsid w:val="00966403"/>
    <w:rsid w:val="0096657C"/>
    <w:rsid w:val="00966661"/>
    <w:rsid w:val="0096690D"/>
    <w:rsid w:val="00966B51"/>
    <w:rsid w:val="00966C96"/>
    <w:rsid w:val="00966CEF"/>
    <w:rsid w:val="00966DBE"/>
    <w:rsid w:val="0096701E"/>
    <w:rsid w:val="00967249"/>
    <w:rsid w:val="00967644"/>
    <w:rsid w:val="009676FB"/>
    <w:rsid w:val="00967701"/>
    <w:rsid w:val="009677A9"/>
    <w:rsid w:val="00967802"/>
    <w:rsid w:val="009678B2"/>
    <w:rsid w:val="00967AC5"/>
    <w:rsid w:val="00967C1F"/>
    <w:rsid w:val="00967E16"/>
    <w:rsid w:val="00967F36"/>
    <w:rsid w:val="00967F39"/>
    <w:rsid w:val="009702AD"/>
    <w:rsid w:val="009704AD"/>
    <w:rsid w:val="009708E9"/>
    <w:rsid w:val="00970BA6"/>
    <w:rsid w:val="00970D99"/>
    <w:rsid w:val="00971192"/>
    <w:rsid w:val="00971262"/>
    <w:rsid w:val="009712C9"/>
    <w:rsid w:val="009713A9"/>
    <w:rsid w:val="00971C95"/>
    <w:rsid w:val="00971DF0"/>
    <w:rsid w:val="009725B5"/>
    <w:rsid w:val="009725D9"/>
    <w:rsid w:val="009727A1"/>
    <w:rsid w:val="00972802"/>
    <w:rsid w:val="0097280C"/>
    <w:rsid w:val="00972859"/>
    <w:rsid w:val="00972BE5"/>
    <w:rsid w:val="00972D2A"/>
    <w:rsid w:val="00972D67"/>
    <w:rsid w:val="00972FED"/>
    <w:rsid w:val="0097311F"/>
    <w:rsid w:val="00973422"/>
    <w:rsid w:val="0097353D"/>
    <w:rsid w:val="00973AE0"/>
    <w:rsid w:val="00973F96"/>
    <w:rsid w:val="00973FB0"/>
    <w:rsid w:val="00974112"/>
    <w:rsid w:val="0097456C"/>
    <w:rsid w:val="009746A1"/>
    <w:rsid w:val="00974880"/>
    <w:rsid w:val="0097499D"/>
    <w:rsid w:val="00974F96"/>
    <w:rsid w:val="00974FC4"/>
    <w:rsid w:val="0097500E"/>
    <w:rsid w:val="009751B6"/>
    <w:rsid w:val="009756C5"/>
    <w:rsid w:val="0097577B"/>
    <w:rsid w:val="009758F9"/>
    <w:rsid w:val="00975B13"/>
    <w:rsid w:val="00975B4C"/>
    <w:rsid w:val="00975BB0"/>
    <w:rsid w:val="00975C21"/>
    <w:rsid w:val="00975F67"/>
    <w:rsid w:val="00975F76"/>
    <w:rsid w:val="00976013"/>
    <w:rsid w:val="0097609F"/>
    <w:rsid w:val="0097622B"/>
    <w:rsid w:val="00976375"/>
    <w:rsid w:val="0097642D"/>
    <w:rsid w:val="00976BD9"/>
    <w:rsid w:val="00976EBD"/>
    <w:rsid w:val="009776CE"/>
    <w:rsid w:val="0098016D"/>
    <w:rsid w:val="009804C1"/>
    <w:rsid w:val="00980666"/>
    <w:rsid w:val="00980789"/>
    <w:rsid w:val="009809C6"/>
    <w:rsid w:val="00980C30"/>
    <w:rsid w:val="00980C93"/>
    <w:rsid w:val="00980CD8"/>
    <w:rsid w:val="00980D31"/>
    <w:rsid w:val="00980E1F"/>
    <w:rsid w:val="00981174"/>
    <w:rsid w:val="00981349"/>
    <w:rsid w:val="009813B9"/>
    <w:rsid w:val="009814B7"/>
    <w:rsid w:val="009816F3"/>
    <w:rsid w:val="0098172D"/>
    <w:rsid w:val="00981A24"/>
    <w:rsid w:val="00981CC8"/>
    <w:rsid w:val="00981E07"/>
    <w:rsid w:val="00981E3B"/>
    <w:rsid w:val="00981F3E"/>
    <w:rsid w:val="00982065"/>
    <w:rsid w:val="009823A1"/>
    <w:rsid w:val="00982413"/>
    <w:rsid w:val="00982469"/>
    <w:rsid w:val="00982900"/>
    <w:rsid w:val="009829E1"/>
    <w:rsid w:val="00982F34"/>
    <w:rsid w:val="0098313D"/>
    <w:rsid w:val="00983243"/>
    <w:rsid w:val="0098333F"/>
    <w:rsid w:val="00983411"/>
    <w:rsid w:val="00983523"/>
    <w:rsid w:val="0098373E"/>
    <w:rsid w:val="00983D47"/>
    <w:rsid w:val="00983F9C"/>
    <w:rsid w:val="00983FD7"/>
    <w:rsid w:val="00984344"/>
    <w:rsid w:val="0098436C"/>
    <w:rsid w:val="00984513"/>
    <w:rsid w:val="0098452D"/>
    <w:rsid w:val="00984622"/>
    <w:rsid w:val="00984657"/>
    <w:rsid w:val="00984728"/>
    <w:rsid w:val="009847BB"/>
    <w:rsid w:val="00985468"/>
    <w:rsid w:val="00985658"/>
    <w:rsid w:val="00985865"/>
    <w:rsid w:val="00985B28"/>
    <w:rsid w:val="00985B34"/>
    <w:rsid w:val="00985C8E"/>
    <w:rsid w:val="00985FAE"/>
    <w:rsid w:val="0098603E"/>
    <w:rsid w:val="0098605E"/>
    <w:rsid w:val="0098612C"/>
    <w:rsid w:val="0098618F"/>
    <w:rsid w:val="00986526"/>
    <w:rsid w:val="00986C6A"/>
    <w:rsid w:val="009871C0"/>
    <w:rsid w:val="0098731B"/>
    <w:rsid w:val="009873DC"/>
    <w:rsid w:val="00987933"/>
    <w:rsid w:val="009879A1"/>
    <w:rsid w:val="00987C8D"/>
    <w:rsid w:val="00987C93"/>
    <w:rsid w:val="009900B8"/>
    <w:rsid w:val="009900D3"/>
    <w:rsid w:val="0099018B"/>
    <w:rsid w:val="009903CD"/>
    <w:rsid w:val="00990415"/>
    <w:rsid w:val="0099045B"/>
    <w:rsid w:val="0099096D"/>
    <w:rsid w:val="00990BBB"/>
    <w:rsid w:val="009911F5"/>
    <w:rsid w:val="00991516"/>
    <w:rsid w:val="00991B62"/>
    <w:rsid w:val="00991E08"/>
    <w:rsid w:val="009927D6"/>
    <w:rsid w:val="00992B01"/>
    <w:rsid w:val="00992DF6"/>
    <w:rsid w:val="0099322C"/>
    <w:rsid w:val="009939AC"/>
    <w:rsid w:val="00993C26"/>
    <w:rsid w:val="00993C48"/>
    <w:rsid w:val="00993C49"/>
    <w:rsid w:val="00993D2C"/>
    <w:rsid w:val="00993E66"/>
    <w:rsid w:val="00994200"/>
    <w:rsid w:val="00994818"/>
    <w:rsid w:val="00994A3D"/>
    <w:rsid w:val="00994B56"/>
    <w:rsid w:val="00994E3C"/>
    <w:rsid w:val="009955F5"/>
    <w:rsid w:val="0099566D"/>
    <w:rsid w:val="00995A96"/>
    <w:rsid w:val="00995B96"/>
    <w:rsid w:val="00995B9C"/>
    <w:rsid w:val="00995D81"/>
    <w:rsid w:val="00995DE6"/>
    <w:rsid w:val="00996029"/>
    <w:rsid w:val="0099614D"/>
    <w:rsid w:val="00996316"/>
    <w:rsid w:val="00996743"/>
    <w:rsid w:val="00996DB9"/>
    <w:rsid w:val="00996E52"/>
    <w:rsid w:val="00996ED9"/>
    <w:rsid w:val="00996FAB"/>
    <w:rsid w:val="009975FD"/>
    <w:rsid w:val="00997D48"/>
    <w:rsid w:val="00997E90"/>
    <w:rsid w:val="009A0034"/>
    <w:rsid w:val="009A0087"/>
    <w:rsid w:val="009A00E4"/>
    <w:rsid w:val="009A01C6"/>
    <w:rsid w:val="009A0585"/>
    <w:rsid w:val="009A0631"/>
    <w:rsid w:val="009A0984"/>
    <w:rsid w:val="009A09B0"/>
    <w:rsid w:val="009A09B5"/>
    <w:rsid w:val="009A0A1E"/>
    <w:rsid w:val="009A0A4B"/>
    <w:rsid w:val="009A0F89"/>
    <w:rsid w:val="009A13D4"/>
    <w:rsid w:val="009A198A"/>
    <w:rsid w:val="009A1D86"/>
    <w:rsid w:val="009A1FF8"/>
    <w:rsid w:val="009A200D"/>
    <w:rsid w:val="009A2101"/>
    <w:rsid w:val="009A21B1"/>
    <w:rsid w:val="009A2223"/>
    <w:rsid w:val="009A24B1"/>
    <w:rsid w:val="009A24C5"/>
    <w:rsid w:val="009A25A4"/>
    <w:rsid w:val="009A2759"/>
    <w:rsid w:val="009A2AF4"/>
    <w:rsid w:val="009A2C4F"/>
    <w:rsid w:val="009A2C70"/>
    <w:rsid w:val="009A2D39"/>
    <w:rsid w:val="009A2DC9"/>
    <w:rsid w:val="009A2E63"/>
    <w:rsid w:val="009A2ED2"/>
    <w:rsid w:val="009A2F16"/>
    <w:rsid w:val="009A3033"/>
    <w:rsid w:val="009A3227"/>
    <w:rsid w:val="009A34C7"/>
    <w:rsid w:val="009A37C1"/>
    <w:rsid w:val="009A3D6B"/>
    <w:rsid w:val="009A4027"/>
    <w:rsid w:val="009A41BB"/>
    <w:rsid w:val="009A42FC"/>
    <w:rsid w:val="009A433C"/>
    <w:rsid w:val="009A460A"/>
    <w:rsid w:val="009A4623"/>
    <w:rsid w:val="009A4925"/>
    <w:rsid w:val="009A4B4D"/>
    <w:rsid w:val="009A4E2E"/>
    <w:rsid w:val="009A4EEC"/>
    <w:rsid w:val="009A54B0"/>
    <w:rsid w:val="009A55AA"/>
    <w:rsid w:val="009A58FD"/>
    <w:rsid w:val="009A5A1B"/>
    <w:rsid w:val="009A5A85"/>
    <w:rsid w:val="009A5C9A"/>
    <w:rsid w:val="009A5CBC"/>
    <w:rsid w:val="009A5CE8"/>
    <w:rsid w:val="009A5E2C"/>
    <w:rsid w:val="009A6606"/>
    <w:rsid w:val="009A69F6"/>
    <w:rsid w:val="009A6A34"/>
    <w:rsid w:val="009A6BD7"/>
    <w:rsid w:val="009A6F0E"/>
    <w:rsid w:val="009A6FCB"/>
    <w:rsid w:val="009A7079"/>
    <w:rsid w:val="009A79C5"/>
    <w:rsid w:val="009A7B0B"/>
    <w:rsid w:val="009A7BF8"/>
    <w:rsid w:val="009A7C63"/>
    <w:rsid w:val="009B0268"/>
    <w:rsid w:val="009B037A"/>
    <w:rsid w:val="009B0449"/>
    <w:rsid w:val="009B0C85"/>
    <w:rsid w:val="009B0F18"/>
    <w:rsid w:val="009B0FFD"/>
    <w:rsid w:val="009B1067"/>
    <w:rsid w:val="009B1222"/>
    <w:rsid w:val="009B1A9A"/>
    <w:rsid w:val="009B1ADB"/>
    <w:rsid w:val="009B204C"/>
    <w:rsid w:val="009B207D"/>
    <w:rsid w:val="009B2275"/>
    <w:rsid w:val="009B232C"/>
    <w:rsid w:val="009B249B"/>
    <w:rsid w:val="009B29CD"/>
    <w:rsid w:val="009B2C30"/>
    <w:rsid w:val="009B326E"/>
    <w:rsid w:val="009B34E1"/>
    <w:rsid w:val="009B3831"/>
    <w:rsid w:val="009B3892"/>
    <w:rsid w:val="009B3AA0"/>
    <w:rsid w:val="009B3C34"/>
    <w:rsid w:val="009B3C8D"/>
    <w:rsid w:val="009B3CDA"/>
    <w:rsid w:val="009B3EDD"/>
    <w:rsid w:val="009B4050"/>
    <w:rsid w:val="009B417E"/>
    <w:rsid w:val="009B41F4"/>
    <w:rsid w:val="009B4453"/>
    <w:rsid w:val="009B4738"/>
    <w:rsid w:val="009B4BC8"/>
    <w:rsid w:val="009B5737"/>
    <w:rsid w:val="009B584F"/>
    <w:rsid w:val="009B5B2A"/>
    <w:rsid w:val="009B5E11"/>
    <w:rsid w:val="009B5F96"/>
    <w:rsid w:val="009B6229"/>
    <w:rsid w:val="009B6259"/>
    <w:rsid w:val="009B6784"/>
    <w:rsid w:val="009B6C4D"/>
    <w:rsid w:val="009B6D0E"/>
    <w:rsid w:val="009B6E76"/>
    <w:rsid w:val="009B700E"/>
    <w:rsid w:val="009B7172"/>
    <w:rsid w:val="009B72E0"/>
    <w:rsid w:val="009B731D"/>
    <w:rsid w:val="009B7470"/>
    <w:rsid w:val="009B752A"/>
    <w:rsid w:val="009B7776"/>
    <w:rsid w:val="009B79DC"/>
    <w:rsid w:val="009B7C50"/>
    <w:rsid w:val="009B7E11"/>
    <w:rsid w:val="009B7ED5"/>
    <w:rsid w:val="009C02A6"/>
    <w:rsid w:val="009C09F5"/>
    <w:rsid w:val="009C0E11"/>
    <w:rsid w:val="009C0E1A"/>
    <w:rsid w:val="009C1001"/>
    <w:rsid w:val="009C10C0"/>
    <w:rsid w:val="009C1197"/>
    <w:rsid w:val="009C173C"/>
    <w:rsid w:val="009C17CE"/>
    <w:rsid w:val="009C1AF4"/>
    <w:rsid w:val="009C1D12"/>
    <w:rsid w:val="009C1D61"/>
    <w:rsid w:val="009C1DFD"/>
    <w:rsid w:val="009C2172"/>
    <w:rsid w:val="009C23C3"/>
    <w:rsid w:val="009C2410"/>
    <w:rsid w:val="009C26D9"/>
    <w:rsid w:val="009C290F"/>
    <w:rsid w:val="009C34B3"/>
    <w:rsid w:val="009C36BD"/>
    <w:rsid w:val="009C38CF"/>
    <w:rsid w:val="009C431A"/>
    <w:rsid w:val="009C4350"/>
    <w:rsid w:val="009C4836"/>
    <w:rsid w:val="009C4887"/>
    <w:rsid w:val="009C497D"/>
    <w:rsid w:val="009C4BD5"/>
    <w:rsid w:val="009C4D82"/>
    <w:rsid w:val="009C4E0A"/>
    <w:rsid w:val="009C506F"/>
    <w:rsid w:val="009C5400"/>
    <w:rsid w:val="009C557E"/>
    <w:rsid w:val="009C559E"/>
    <w:rsid w:val="009C5627"/>
    <w:rsid w:val="009C562F"/>
    <w:rsid w:val="009C5637"/>
    <w:rsid w:val="009C5BA2"/>
    <w:rsid w:val="009C658D"/>
    <w:rsid w:val="009C6814"/>
    <w:rsid w:val="009C6895"/>
    <w:rsid w:val="009C6A68"/>
    <w:rsid w:val="009C6D1C"/>
    <w:rsid w:val="009C7227"/>
    <w:rsid w:val="009C72D3"/>
    <w:rsid w:val="009C73DD"/>
    <w:rsid w:val="009C76D4"/>
    <w:rsid w:val="009C78B3"/>
    <w:rsid w:val="009C78BD"/>
    <w:rsid w:val="009C7A1A"/>
    <w:rsid w:val="009C7C4A"/>
    <w:rsid w:val="009C7DE8"/>
    <w:rsid w:val="009D0182"/>
    <w:rsid w:val="009D02BE"/>
    <w:rsid w:val="009D0395"/>
    <w:rsid w:val="009D04F3"/>
    <w:rsid w:val="009D0666"/>
    <w:rsid w:val="009D0A8C"/>
    <w:rsid w:val="009D0AF6"/>
    <w:rsid w:val="009D0D08"/>
    <w:rsid w:val="009D0E2F"/>
    <w:rsid w:val="009D0E4C"/>
    <w:rsid w:val="009D0E59"/>
    <w:rsid w:val="009D1583"/>
    <w:rsid w:val="009D15B5"/>
    <w:rsid w:val="009D1624"/>
    <w:rsid w:val="009D1B2E"/>
    <w:rsid w:val="009D1B6A"/>
    <w:rsid w:val="009D1DD7"/>
    <w:rsid w:val="009D1F6B"/>
    <w:rsid w:val="009D2365"/>
    <w:rsid w:val="009D2897"/>
    <w:rsid w:val="009D28C4"/>
    <w:rsid w:val="009D2E12"/>
    <w:rsid w:val="009D2F57"/>
    <w:rsid w:val="009D3059"/>
    <w:rsid w:val="009D3215"/>
    <w:rsid w:val="009D3B01"/>
    <w:rsid w:val="009D3BCD"/>
    <w:rsid w:val="009D3C23"/>
    <w:rsid w:val="009D3EFE"/>
    <w:rsid w:val="009D415A"/>
    <w:rsid w:val="009D4354"/>
    <w:rsid w:val="009D457E"/>
    <w:rsid w:val="009D45D4"/>
    <w:rsid w:val="009D4856"/>
    <w:rsid w:val="009D4989"/>
    <w:rsid w:val="009D4A1A"/>
    <w:rsid w:val="009D4A5D"/>
    <w:rsid w:val="009D4C1E"/>
    <w:rsid w:val="009D4D49"/>
    <w:rsid w:val="009D526C"/>
    <w:rsid w:val="009D531F"/>
    <w:rsid w:val="009D5490"/>
    <w:rsid w:val="009D55A5"/>
    <w:rsid w:val="009D575B"/>
    <w:rsid w:val="009D587F"/>
    <w:rsid w:val="009D58F4"/>
    <w:rsid w:val="009D5972"/>
    <w:rsid w:val="009D5A9B"/>
    <w:rsid w:val="009D5B29"/>
    <w:rsid w:val="009D5CE7"/>
    <w:rsid w:val="009D5DD2"/>
    <w:rsid w:val="009D5EEF"/>
    <w:rsid w:val="009D611E"/>
    <w:rsid w:val="009D6497"/>
    <w:rsid w:val="009D65EA"/>
    <w:rsid w:val="009D6BEF"/>
    <w:rsid w:val="009D6C6C"/>
    <w:rsid w:val="009D7014"/>
    <w:rsid w:val="009D70AE"/>
    <w:rsid w:val="009D7267"/>
    <w:rsid w:val="009D753B"/>
    <w:rsid w:val="009D76D5"/>
    <w:rsid w:val="009D7B8D"/>
    <w:rsid w:val="009E02C3"/>
    <w:rsid w:val="009E02FD"/>
    <w:rsid w:val="009E0663"/>
    <w:rsid w:val="009E06A7"/>
    <w:rsid w:val="009E0844"/>
    <w:rsid w:val="009E0B91"/>
    <w:rsid w:val="009E0B97"/>
    <w:rsid w:val="009E0BB4"/>
    <w:rsid w:val="009E0E54"/>
    <w:rsid w:val="009E1259"/>
    <w:rsid w:val="009E1404"/>
    <w:rsid w:val="009E15B7"/>
    <w:rsid w:val="009E1884"/>
    <w:rsid w:val="009E1B2A"/>
    <w:rsid w:val="009E2003"/>
    <w:rsid w:val="009E2AAE"/>
    <w:rsid w:val="009E2B24"/>
    <w:rsid w:val="009E2BFB"/>
    <w:rsid w:val="009E2C3E"/>
    <w:rsid w:val="009E3514"/>
    <w:rsid w:val="009E36E2"/>
    <w:rsid w:val="009E3B41"/>
    <w:rsid w:val="009E3B6E"/>
    <w:rsid w:val="009E3D8E"/>
    <w:rsid w:val="009E3E14"/>
    <w:rsid w:val="009E3F79"/>
    <w:rsid w:val="009E43DC"/>
    <w:rsid w:val="009E4469"/>
    <w:rsid w:val="009E44C7"/>
    <w:rsid w:val="009E46DF"/>
    <w:rsid w:val="009E4B87"/>
    <w:rsid w:val="009E4E3F"/>
    <w:rsid w:val="009E5097"/>
    <w:rsid w:val="009E51F0"/>
    <w:rsid w:val="009E5257"/>
    <w:rsid w:val="009E57B2"/>
    <w:rsid w:val="009E58A3"/>
    <w:rsid w:val="009E596B"/>
    <w:rsid w:val="009E59F2"/>
    <w:rsid w:val="009E59FE"/>
    <w:rsid w:val="009E5DC2"/>
    <w:rsid w:val="009E617B"/>
    <w:rsid w:val="009E6329"/>
    <w:rsid w:val="009E673A"/>
    <w:rsid w:val="009E677D"/>
    <w:rsid w:val="009E6BE2"/>
    <w:rsid w:val="009E727C"/>
    <w:rsid w:val="009E744D"/>
    <w:rsid w:val="009E75A8"/>
    <w:rsid w:val="009E7631"/>
    <w:rsid w:val="009E764D"/>
    <w:rsid w:val="009E7944"/>
    <w:rsid w:val="009E7C4B"/>
    <w:rsid w:val="009E7C6F"/>
    <w:rsid w:val="009E7E36"/>
    <w:rsid w:val="009F0392"/>
    <w:rsid w:val="009F0448"/>
    <w:rsid w:val="009F05F2"/>
    <w:rsid w:val="009F0A17"/>
    <w:rsid w:val="009F0A3E"/>
    <w:rsid w:val="009F0A53"/>
    <w:rsid w:val="009F0A71"/>
    <w:rsid w:val="009F0AAF"/>
    <w:rsid w:val="009F0D48"/>
    <w:rsid w:val="009F0F84"/>
    <w:rsid w:val="009F180A"/>
    <w:rsid w:val="009F18DB"/>
    <w:rsid w:val="009F1AE6"/>
    <w:rsid w:val="009F1B43"/>
    <w:rsid w:val="009F1B93"/>
    <w:rsid w:val="009F21BB"/>
    <w:rsid w:val="009F22E2"/>
    <w:rsid w:val="009F260A"/>
    <w:rsid w:val="009F2A02"/>
    <w:rsid w:val="009F2A7D"/>
    <w:rsid w:val="009F2B54"/>
    <w:rsid w:val="009F2C97"/>
    <w:rsid w:val="009F2F98"/>
    <w:rsid w:val="009F3038"/>
    <w:rsid w:val="009F3073"/>
    <w:rsid w:val="009F3202"/>
    <w:rsid w:val="009F4546"/>
    <w:rsid w:val="009F4B9B"/>
    <w:rsid w:val="009F4DA1"/>
    <w:rsid w:val="009F4E94"/>
    <w:rsid w:val="009F50E8"/>
    <w:rsid w:val="009F52ED"/>
    <w:rsid w:val="009F5356"/>
    <w:rsid w:val="009F566D"/>
    <w:rsid w:val="009F5984"/>
    <w:rsid w:val="009F5BD5"/>
    <w:rsid w:val="009F5D3D"/>
    <w:rsid w:val="009F61EE"/>
    <w:rsid w:val="009F639C"/>
    <w:rsid w:val="009F6A8E"/>
    <w:rsid w:val="009F6DD6"/>
    <w:rsid w:val="009F6EFF"/>
    <w:rsid w:val="009F6F08"/>
    <w:rsid w:val="009F70E6"/>
    <w:rsid w:val="009F7465"/>
    <w:rsid w:val="009F77CE"/>
    <w:rsid w:val="009F7B95"/>
    <w:rsid w:val="00A002C7"/>
    <w:rsid w:val="00A00358"/>
    <w:rsid w:val="00A004A0"/>
    <w:rsid w:val="00A007BD"/>
    <w:rsid w:val="00A007DE"/>
    <w:rsid w:val="00A0097C"/>
    <w:rsid w:val="00A00A94"/>
    <w:rsid w:val="00A00BF5"/>
    <w:rsid w:val="00A011BC"/>
    <w:rsid w:val="00A012E9"/>
    <w:rsid w:val="00A01644"/>
    <w:rsid w:val="00A01D5E"/>
    <w:rsid w:val="00A01FC8"/>
    <w:rsid w:val="00A0231B"/>
    <w:rsid w:val="00A02531"/>
    <w:rsid w:val="00A0265E"/>
    <w:rsid w:val="00A026A1"/>
    <w:rsid w:val="00A0298A"/>
    <w:rsid w:val="00A02BC1"/>
    <w:rsid w:val="00A034E3"/>
    <w:rsid w:val="00A03899"/>
    <w:rsid w:val="00A03D5B"/>
    <w:rsid w:val="00A03D73"/>
    <w:rsid w:val="00A0424F"/>
    <w:rsid w:val="00A042C5"/>
    <w:rsid w:val="00A042E4"/>
    <w:rsid w:val="00A0430F"/>
    <w:rsid w:val="00A04451"/>
    <w:rsid w:val="00A04485"/>
    <w:rsid w:val="00A04738"/>
    <w:rsid w:val="00A04886"/>
    <w:rsid w:val="00A0493C"/>
    <w:rsid w:val="00A04AB4"/>
    <w:rsid w:val="00A04AD0"/>
    <w:rsid w:val="00A04B46"/>
    <w:rsid w:val="00A04EA4"/>
    <w:rsid w:val="00A04F01"/>
    <w:rsid w:val="00A04F09"/>
    <w:rsid w:val="00A051E7"/>
    <w:rsid w:val="00A05331"/>
    <w:rsid w:val="00A056E7"/>
    <w:rsid w:val="00A05985"/>
    <w:rsid w:val="00A05AB9"/>
    <w:rsid w:val="00A05C85"/>
    <w:rsid w:val="00A0613A"/>
    <w:rsid w:val="00A0694C"/>
    <w:rsid w:val="00A06BF9"/>
    <w:rsid w:val="00A07180"/>
    <w:rsid w:val="00A0739F"/>
    <w:rsid w:val="00A075ED"/>
    <w:rsid w:val="00A076EA"/>
    <w:rsid w:val="00A07783"/>
    <w:rsid w:val="00A07D6F"/>
    <w:rsid w:val="00A102BE"/>
    <w:rsid w:val="00A10649"/>
    <w:rsid w:val="00A10762"/>
    <w:rsid w:val="00A10895"/>
    <w:rsid w:val="00A10BB6"/>
    <w:rsid w:val="00A10D09"/>
    <w:rsid w:val="00A10E4E"/>
    <w:rsid w:val="00A10F04"/>
    <w:rsid w:val="00A1142E"/>
    <w:rsid w:val="00A118C9"/>
    <w:rsid w:val="00A11B87"/>
    <w:rsid w:val="00A12140"/>
    <w:rsid w:val="00A12209"/>
    <w:rsid w:val="00A12264"/>
    <w:rsid w:val="00A12CF1"/>
    <w:rsid w:val="00A12E2F"/>
    <w:rsid w:val="00A13CA8"/>
    <w:rsid w:val="00A13E78"/>
    <w:rsid w:val="00A13E8E"/>
    <w:rsid w:val="00A1456E"/>
    <w:rsid w:val="00A14BF3"/>
    <w:rsid w:val="00A15396"/>
    <w:rsid w:val="00A156FC"/>
    <w:rsid w:val="00A15A50"/>
    <w:rsid w:val="00A15A90"/>
    <w:rsid w:val="00A16223"/>
    <w:rsid w:val="00A16420"/>
    <w:rsid w:val="00A16424"/>
    <w:rsid w:val="00A165A2"/>
    <w:rsid w:val="00A16939"/>
    <w:rsid w:val="00A1698C"/>
    <w:rsid w:val="00A169C2"/>
    <w:rsid w:val="00A16C36"/>
    <w:rsid w:val="00A16DED"/>
    <w:rsid w:val="00A16EFF"/>
    <w:rsid w:val="00A16FE5"/>
    <w:rsid w:val="00A17162"/>
    <w:rsid w:val="00A17241"/>
    <w:rsid w:val="00A1740C"/>
    <w:rsid w:val="00A17CD7"/>
    <w:rsid w:val="00A17D99"/>
    <w:rsid w:val="00A17DA6"/>
    <w:rsid w:val="00A17E23"/>
    <w:rsid w:val="00A20075"/>
    <w:rsid w:val="00A205A7"/>
    <w:rsid w:val="00A2066D"/>
    <w:rsid w:val="00A20712"/>
    <w:rsid w:val="00A20793"/>
    <w:rsid w:val="00A20919"/>
    <w:rsid w:val="00A2099D"/>
    <w:rsid w:val="00A20BAF"/>
    <w:rsid w:val="00A20BDA"/>
    <w:rsid w:val="00A20BDB"/>
    <w:rsid w:val="00A20CDF"/>
    <w:rsid w:val="00A20D8B"/>
    <w:rsid w:val="00A20DA4"/>
    <w:rsid w:val="00A20FC4"/>
    <w:rsid w:val="00A2199C"/>
    <w:rsid w:val="00A21EAF"/>
    <w:rsid w:val="00A2232A"/>
    <w:rsid w:val="00A224F5"/>
    <w:rsid w:val="00A227B0"/>
    <w:rsid w:val="00A22A45"/>
    <w:rsid w:val="00A22B17"/>
    <w:rsid w:val="00A22BB4"/>
    <w:rsid w:val="00A232E8"/>
    <w:rsid w:val="00A23353"/>
    <w:rsid w:val="00A2335D"/>
    <w:rsid w:val="00A2366F"/>
    <w:rsid w:val="00A236C9"/>
    <w:rsid w:val="00A23BB3"/>
    <w:rsid w:val="00A23C96"/>
    <w:rsid w:val="00A23D7E"/>
    <w:rsid w:val="00A24002"/>
    <w:rsid w:val="00A24360"/>
    <w:rsid w:val="00A24391"/>
    <w:rsid w:val="00A24867"/>
    <w:rsid w:val="00A24C5E"/>
    <w:rsid w:val="00A24F0D"/>
    <w:rsid w:val="00A24F1F"/>
    <w:rsid w:val="00A2523E"/>
    <w:rsid w:val="00A25C08"/>
    <w:rsid w:val="00A25CB3"/>
    <w:rsid w:val="00A25D9B"/>
    <w:rsid w:val="00A25F14"/>
    <w:rsid w:val="00A263A0"/>
    <w:rsid w:val="00A2677A"/>
    <w:rsid w:val="00A26B6D"/>
    <w:rsid w:val="00A275C9"/>
    <w:rsid w:val="00A27BD1"/>
    <w:rsid w:val="00A27DDD"/>
    <w:rsid w:val="00A3002D"/>
    <w:rsid w:val="00A300D6"/>
    <w:rsid w:val="00A306AE"/>
    <w:rsid w:val="00A308D6"/>
    <w:rsid w:val="00A30A37"/>
    <w:rsid w:val="00A30E63"/>
    <w:rsid w:val="00A30E95"/>
    <w:rsid w:val="00A30F0F"/>
    <w:rsid w:val="00A30F8B"/>
    <w:rsid w:val="00A310A9"/>
    <w:rsid w:val="00A3111D"/>
    <w:rsid w:val="00A3150B"/>
    <w:rsid w:val="00A31B89"/>
    <w:rsid w:val="00A31BE3"/>
    <w:rsid w:val="00A31C8E"/>
    <w:rsid w:val="00A31E1E"/>
    <w:rsid w:val="00A31ED5"/>
    <w:rsid w:val="00A324A3"/>
    <w:rsid w:val="00A32905"/>
    <w:rsid w:val="00A32E54"/>
    <w:rsid w:val="00A32F79"/>
    <w:rsid w:val="00A330BB"/>
    <w:rsid w:val="00A33134"/>
    <w:rsid w:val="00A331FC"/>
    <w:rsid w:val="00A33283"/>
    <w:rsid w:val="00A3477E"/>
    <w:rsid w:val="00A3478C"/>
    <w:rsid w:val="00A34842"/>
    <w:rsid w:val="00A34AE0"/>
    <w:rsid w:val="00A34D62"/>
    <w:rsid w:val="00A34E9F"/>
    <w:rsid w:val="00A350C1"/>
    <w:rsid w:val="00A3595A"/>
    <w:rsid w:val="00A35B32"/>
    <w:rsid w:val="00A35BEC"/>
    <w:rsid w:val="00A35FB9"/>
    <w:rsid w:val="00A360A2"/>
    <w:rsid w:val="00A3629D"/>
    <w:rsid w:val="00A36389"/>
    <w:rsid w:val="00A36462"/>
    <w:rsid w:val="00A36463"/>
    <w:rsid w:val="00A36639"/>
    <w:rsid w:val="00A3663E"/>
    <w:rsid w:val="00A3675D"/>
    <w:rsid w:val="00A369A7"/>
    <w:rsid w:val="00A36AE5"/>
    <w:rsid w:val="00A36B65"/>
    <w:rsid w:val="00A36FE9"/>
    <w:rsid w:val="00A370B7"/>
    <w:rsid w:val="00A371C6"/>
    <w:rsid w:val="00A37300"/>
    <w:rsid w:val="00A37342"/>
    <w:rsid w:val="00A37751"/>
    <w:rsid w:val="00A37A02"/>
    <w:rsid w:val="00A37B9C"/>
    <w:rsid w:val="00A37FD5"/>
    <w:rsid w:val="00A40013"/>
    <w:rsid w:val="00A40184"/>
    <w:rsid w:val="00A4043A"/>
    <w:rsid w:val="00A4059E"/>
    <w:rsid w:val="00A405FE"/>
    <w:rsid w:val="00A40814"/>
    <w:rsid w:val="00A408E9"/>
    <w:rsid w:val="00A409B6"/>
    <w:rsid w:val="00A40B34"/>
    <w:rsid w:val="00A40B9A"/>
    <w:rsid w:val="00A40F1A"/>
    <w:rsid w:val="00A4167E"/>
    <w:rsid w:val="00A41884"/>
    <w:rsid w:val="00A41A0E"/>
    <w:rsid w:val="00A41E82"/>
    <w:rsid w:val="00A41F22"/>
    <w:rsid w:val="00A41F95"/>
    <w:rsid w:val="00A421FD"/>
    <w:rsid w:val="00A426CF"/>
    <w:rsid w:val="00A42E62"/>
    <w:rsid w:val="00A43199"/>
    <w:rsid w:val="00A43228"/>
    <w:rsid w:val="00A436D6"/>
    <w:rsid w:val="00A439BC"/>
    <w:rsid w:val="00A44108"/>
    <w:rsid w:val="00A4413E"/>
    <w:rsid w:val="00A445C7"/>
    <w:rsid w:val="00A4463A"/>
    <w:rsid w:val="00A4488A"/>
    <w:rsid w:val="00A449FB"/>
    <w:rsid w:val="00A44AD6"/>
    <w:rsid w:val="00A44F2D"/>
    <w:rsid w:val="00A44F77"/>
    <w:rsid w:val="00A452E0"/>
    <w:rsid w:val="00A45DE2"/>
    <w:rsid w:val="00A45EFB"/>
    <w:rsid w:val="00A4632E"/>
    <w:rsid w:val="00A4680A"/>
    <w:rsid w:val="00A46A1F"/>
    <w:rsid w:val="00A46C7A"/>
    <w:rsid w:val="00A47083"/>
    <w:rsid w:val="00A47319"/>
    <w:rsid w:val="00A47330"/>
    <w:rsid w:val="00A4743B"/>
    <w:rsid w:val="00A4781B"/>
    <w:rsid w:val="00A479BB"/>
    <w:rsid w:val="00A47D63"/>
    <w:rsid w:val="00A5003B"/>
    <w:rsid w:val="00A5016D"/>
    <w:rsid w:val="00A50206"/>
    <w:rsid w:val="00A502A1"/>
    <w:rsid w:val="00A50439"/>
    <w:rsid w:val="00A50525"/>
    <w:rsid w:val="00A50676"/>
    <w:rsid w:val="00A50736"/>
    <w:rsid w:val="00A508DD"/>
    <w:rsid w:val="00A50D75"/>
    <w:rsid w:val="00A50EA1"/>
    <w:rsid w:val="00A51048"/>
    <w:rsid w:val="00A5135C"/>
    <w:rsid w:val="00A51375"/>
    <w:rsid w:val="00A514CA"/>
    <w:rsid w:val="00A514F5"/>
    <w:rsid w:val="00A518FA"/>
    <w:rsid w:val="00A51B26"/>
    <w:rsid w:val="00A51BA1"/>
    <w:rsid w:val="00A51D16"/>
    <w:rsid w:val="00A51F8B"/>
    <w:rsid w:val="00A520E4"/>
    <w:rsid w:val="00A522DD"/>
    <w:rsid w:val="00A52C8A"/>
    <w:rsid w:val="00A52C8B"/>
    <w:rsid w:val="00A52CC9"/>
    <w:rsid w:val="00A533B2"/>
    <w:rsid w:val="00A533C9"/>
    <w:rsid w:val="00A53585"/>
    <w:rsid w:val="00A53593"/>
    <w:rsid w:val="00A535FE"/>
    <w:rsid w:val="00A53A49"/>
    <w:rsid w:val="00A53DA4"/>
    <w:rsid w:val="00A53EA6"/>
    <w:rsid w:val="00A53F22"/>
    <w:rsid w:val="00A53FE7"/>
    <w:rsid w:val="00A5423B"/>
    <w:rsid w:val="00A542C8"/>
    <w:rsid w:val="00A5472C"/>
    <w:rsid w:val="00A547A3"/>
    <w:rsid w:val="00A5494C"/>
    <w:rsid w:val="00A54AA1"/>
    <w:rsid w:val="00A54D6D"/>
    <w:rsid w:val="00A54DA9"/>
    <w:rsid w:val="00A55322"/>
    <w:rsid w:val="00A5551D"/>
    <w:rsid w:val="00A5569C"/>
    <w:rsid w:val="00A55945"/>
    <w:rsid w:val="00A55AA7"/>
    <w:rsid w:val="00A55C13"/>
    <w:rsid w:val="00A55C20"/>
    <w:rsid w:val="00A56119"/>
    <w:rsid w:val="00A564C0"/>
    <w:rsid w:val="00A56B7E"/>
    <w:rsid w:val="00A57359"/>
    <w:rsid w:val="00A579AD"/>
    <w:rsid w:val="00A57A65"/>
    <w:rsid w:val="00A57FD5"/>
    <w:rsid w:val="00A57FD6"/>
    <w:rsid w:val="00A60036"/>
    <w:rsid w:val="00A60A94"/>
    <w:rsid w:val="00A60C2B"/>
    <w:rsid w:val="00A60C6B"/>
    <w:rsid w:val="00A60CC6"/>
    <w:rsid w:val="00A60F23"/>
    <w:rsid w:val="00A610EF"/>
    <w:rsid w:val="00A61233"/>
    <w:rsid w:val="00A612C0"/>
    <w:rsid w:val="00A613F0"/>
    <w:rsid w:val="00A6147F"/>
    <w:rsid w:val="00A61A7C"/>
    <w:rsid w:val="00A61F4B"/>
    <w:rsid w:val="00A6206E"/>
    <w:rsid w:val="00A620DE"/>
    <w:rsid w:val="00A6223E"/>
    <w:rsid w:val="00A626BC"/>
    <w:rsid w:val="00A62920"/>
    <w:rsid w:val="00A62924"/>
    <w:rsid w:val="00A62C16"/>
    <w:rsid w:val="00A62CD6"/>
    <w:rsid w:val="00A62D5E"/>
    <w:rsid w:val="00A62F7D"/>
    <w:rsid w:val="00A63017"/>
    <w:rsid w:val="00A632B0"/>
    <w:rsid w:val="00A637D2"/>
    <w:rsid w:val="00A6396E"/>
    <w:rsid w:val="00A63D73"/>
    <w:rsid w:val="00A6431A"/>
    <w:rsid w:val="00A644B2"/>
    <w:rsid w:val="00A6450C"/>
    <w:rsid w:val="00A64816"/>
    <w:rsid w:val="00A6482A"/>
    <w:rsid w:val="00A65617"/>
    <w:rsid w:val="00A65D2F"/>
    <w:rsid w:val="00A65E7E"/>
    <w:rsid w:val="00A65E88"/>
    <w:rsid w:val="00A65EE0"/>
    <w:rsid w:val="00A6648A"/>
    <w:rsid w:val="00A66993"/>
    <w:rsid w:val="00A66B09"/>
    <w:rsid w:val="00A66BEC"/>
    <w:rsid w:val="00A66D62"/>
    <w:rsid w:val="00A66D89"/>
    <w:rsid w:val="00A67032"/>
    <w:rsid w:val="00A670FF"/>
    <w:rsid w:val="00A6711A"/>
    <w:rsid w:val="00A673A8"/>
    <w:rsid w:val="00A67566"/>
    <w:rsid w:val="00A6778A"/>
    <w:rsid w:val="00A678D7"/>
    <w:rsid w:val="00A67A23"/>
    <w:rsid w:val="00A7030A"/>
    <w:rsid w:val="00A7042C"/>
    <w:rsid w:val="00A7047D"/>
    <w:rsid w:val="00A7050D"/>
    <w:rsid w:val="00A70B5C"/>
    <w:rsid w:val="00A711CE"/>
    <w:rsid w:val="00A713DC"/>
    <w:rsid w:val="00A714CE"/>
    <w:rsid w:val="00A7157A"/>
    <w:rsid w:val="00A719FF"/>
    <w:rsid w:val="00A71B2A"/>
    <w:rsid w:val="00A71FB1"/>
    <w:rsid w:val="00A72526"/>
    <w:rsid w:val="00A726AB"/>
    <w:rsid w:val="00A729DF"/>
    <w:rsid w:val="00A72AE3"/>
    <w:rsid w:val="00A72F2A"/>
    <w:rsid w:val="00A72F3A"/>
    <w:rsid w:val="00A73019"/>
    <w:rsid w:val="00A7306E"/>
    <w:rsid w:val="00A731A9"/>
    <w:rsid w:val="00A73376"/>
    <w:rsid w:val="00A733CF"/>
    <w:rsid w:val="00A73558"/>
    <w:rsid w:val="00A7394E"/>
    <w:rsid w:val="00A73F7E"/>
    <w:rsid w:val="00A73F85"/>
    <w:rsid w:val="00A746F6"/>
    <w:rsid w:val="00A74708"/>
    <w:rsid w:val="00A7483F"/>
    <w:rsid w:val="00A74E78"/>
    <w:rsid w:val="00A7526D"/>
    <w:rsid w:val="00A753CD"/>
    <w:rsid w:val="00A75D41"/>
    <w:rsid w:val="00A76378"/>
    <w:rsid w:val="00A763B7"/>
    <w:rsid w:val="00A76AB9"/>
    <w:rsid w:val="00A76AE3"/>
    <w:rsid w:val="00A76BAB"/>
    <w:rsid w:val="00A76DFD"/>
    <w:rsid w:val="00A76E7F"/>
    <w:rsid w:val="00A76EAF"/>
    <w:rsid w:val="00A76FA9"/>
    <w:rsid w:val="00A77156"/>
    <w:rsid w:val="00A77900"/>
    <w:rsid w:val="00A779DE"/>
    <w:rsid w:val="00A77A79"/>
    <w:rsid w:val="00A77B67"/>
    <w:rsid w:val="00A77E62"/>
    <w:rsid w:val="00A80391"/>
    <w:rsid w:val="00A809F4"/>
    <w:rsid w:val="00A80AB7"/>
    <w:rsid w:val="00A80B52"/>
    <w:rsid w:val="00A80BCB"/>
    <w:rsid w:val="00A80BF4"/>
    <w:rsid w:val="00A80E74"/>
    <w:rsid w:val="00A81001"/>
    <w:rsid w:val="00A81221"/>
    <w:rsid w:val="00A81581"/>
    <w:rsid w:val="00A815F8"/>
    <w:rsid w:val="00A8196A"/>
    <w:rsid w:val="00A81A33"/>
    <w:rsid w:val="00A81B6E"/>
    <w:rsid w:val="00A81C5A"/>
    <w:rsid w:val="00A81D73"/>
    <w:rsid w:val="00A81DE8"/>
    <w:rsid w:val="00A81E7F"/>
    <w:rsid w:val="00A81ED7"/>
    <w:rsid w:val="00A82028"/>
    <w:rsid w:val="00A82616"/>
    <w:rsid w:val="00A8274B"/>
    <w:rsid w:val="00A828EE"/>
    <w:rsid w:val="00A82D9A"/>
    <w:rsid w:val="00A82DFB"/>
    <w:rsid w:val="00A8316B"/>
    <w:rsid w:val="00A8324E"/>
    <w:rsid w:val="00A833E7"/>
    <w:rsid w:val="00A83450"/>
    <w:rsid w:val="00A83458"/>
    <w:rsid w:val="00A83890"/>
    <w:rsid w:val="00A84563"/>
    <w:rsid w:val="00A846B9"/>
    <w:rsid w:val="00A8484F"/>
    <w:rsid w:val="00A84B17"/>
    <w:rsid w:val="00A84DB9"/>
    <w:rsid w:val="00A84E28"/>
    <w:rsid w:val="00A84E2C"/>
    <w:rsid w:val="00A84FF3"/>
    <w:rsid w:val="00A851B0"/>
    <w:rsid w:val="00A851F7"/>
    <w:rsid w:val="00A8539B"/>
    <w:rsid w:val="00A854A9"/>
    <w:rsid w:val="00A855CB"/>
    <w:rsid w:val="00A85800"/>
    <w:rsid w:val="00A85A9D"/>
    <w:rsid w:val="00A85AE7"/>
    <w:rsid w:val="00A85ED7"/>
    <w:rsid w:val="00A8645A"/>
    <w:rsid w:val="00A86809"/>
    <w:rsid w:val="00A868F1"/>
    <w:rsid w:val="00A8692B"/>
    <w:rsid w:val="00A86A00"/>
    <w:rsid w:val="00A86A70"/>
    <w:rsid w:val="00A86FA1"/>
    <w:rsid w:val="00A871BA"/>
    <w:rsid w:val="00A87296"/>
    <w:rsid w:val="00A87300"/>
    <w:rsid w:val="00A8755D"/>
    <w:rsid w:val="00A87A75"/>
    <w:rsid w:val="00A87C18"/>
    <w:rsid w:val="00A87EA3"/>
    <w:rsid w:val="00A87F91"/>
    <w:rsid w:val="00A90075"/>
    <w:rsid w:val="00A901C7"/>
    <w:rsid w:val="00A9029D"/>
    <w:rsid w:val="00A90433"/>
    <w:rsid w:val="00A90549"/>
    <w:rsid w:val="00A90928"/>
    <w:rsid w:val="00A90A46"/>
    <w:rsid w:val="00A90C5F"/>
    <w:rsid w:val="00A91134"/>
    <w:rsid w:val="00A9120A"/>
    <w:rsid w:val="00A912E6"/>
    <w:rsid w:val="00A9153D"/>
    <w:rsid w:val="00A91815"/>
    <w:rsid w:val="00A918BE"/>
    <w:rsid w:val="00A91AE4"/>
    <w:rsid w:val="00A91D4F"/>
    <w:rsid w:val="00A91D76"/>
    <w:rsid w:val="00A91D9F"/>
    <w:rsid w:val="00A92224"/>
    <w:rsid w:val="00A923CC"/>
    <w:rsid w:val="00A92443"/>
    <w:rsid w:val="00A924EE"/>
    <w:rsid w:val="00A92576"/>
    <w:rsid w:val="00A935D3"/>
    <w:rsid w:val="00A93B91"/>
    <w:rsid w:val="00A93C0D"/>
    <w:rsid w:val="00A93D7C"/>
    <w:rsid w:val="00A93FC4"/>
    <w:rsid w:val="00A944CF"/>
    <w:rsid w:val="00A94571"/>
    <w:rsid w:val="00A9458B"/>
    <w:rsid w:val="00A94701"/>
    <w:rsid w:val="00A9476D"/>
    <w:rsid w:val="00A94804"/>
    <w:rsid w:val="00A94C9F"/>
    <w:rsid w:val="00A94F82"/>
    <w:rsid w:val="00A950CF"/>
    <w:rsid w:val="00A9539C"/>
    <w:rsid w:val="00A95554"/>
    <w:rsid w:val="00A9581F"/>
    <w:rsid w:val="00A95B75"/>
    <w:rsid w:val="00A95BD3"/>
    <w:rsid w:val="00A95C98"/>
    <w:rsid w:val="00A95D3A"/>
    <w:rsid w:val="00A95D4C"/>
    <w:rsid w:val="00A9607D"/>
    <w:rsid w:val="00A962FA"/>
    <w:rsid w:val="00A96314"/>
    <w:rsid w:val="00A96621"/>
    <w:rsid w:val="00A969A3"/>
    <w:rsid w:val="00A969D5"/>
    <w:rsid w:val="00A96A41"/>
    <w:rsid w:val="00A96C21"/>
    <w:rsid w:val="00A96CD1"/>
    <w:rsid w:val="00A97138"/>
    <w:rsid w:val="00A9715D"/>
    <w:rsid w:val="00A97166"/>
    <w:rsid w:val="00A97189"/>
    <w:rsid w:val="00A972BF"/>
    <w:rsid w:val="00A97572"/>
    <w:rsid w:val="00A976CC"/>
    <w:rsid w:val="00A97BAE"/>
    <w:rsid w:val="00A97E3F"/>
    <w:rsid w:val="00AA010E"/>
    <w:rsid w:val="00AA0379"/>
    <w:rsid w:val="00AA0738"/>
    <w:rsid w:val="00AA0784"/>
    <w:rsid w:val="00AA098F"/>
    <w:rsid w:val="00AA0AAC"/>
    <w:rsid w:val="00AA0BE9"/>
    <w:rsid w:val="00AA0EDF"/>
    <w:rsid w:val="00AA1143"/>
    <w:rsid w:val="00AA11C7"/>
    <w:rsid w:val="00AA1591"/>
    <w:rsid w:val="00AA15FE"/>
    <w:rsid w:val="00AA1613"/>
    <w:rsid w:val="00AA16F4"/>
    <w:rsid w:val="00AA1B73"/>
    <w:rsid w:val="00AA1DED"/>
    <w:rsid w:val="00AA1EAE"/>
    <w:rsid w:val="00AA2173"/>
    <w:rsid w:val="00AA21F8"/>
    <w:rsid w:val="00AA2551"/>
    <w:rsid w:val="00AA25F8"/>
    <w:rsid w:val="00AA2722"/>
    <w:rsid w:val="00AA29F4"/>
    <w:rsid w:val="00AA2A49"/>
    <w:rsid w:val="00AA2B73"/>
    <w:rsid w:val="00AA2D29"/>
    <w:rsid w:val="00AA2E96"/>
    <w:rsid w:val="00AA320F"/>
    <w:rsid w:val="00AA368F"/>
    <w:rsid w:val="00AA37A3"/>
    <w:rsid w:val="00AA3905"/>
    <w:rsid w:val="00AA3921"/>
    <w:rsid w:val="00AA3D6F"/>
    <w:rsid w:val="00AA3DA2"/>
    <w:rsid w:val="00AA4074"/>
    <w:rsid w:val="00AA40FD"/>
    <w:rsid w:val="00AA44E8"/>
    <w:rsid w:val="00AA48A9"/>
    <w:rsid w:val="00AA4A89"/>
    <w:rsid w:val="00AA4BF9"/>
    <w:rsid w:val="00AA4BFD"/>
    <w:rsid w:val="00AA4EAD"/>
    <w:rsid w:val="00AA5093"/>
    <w:rsid w:val="00AA5150"/>
    <w:rsid w:val="00AA537F"/>
    <w:rsid w:val="00AA53B6"/>
    <w:rsid w:val="00AA561A"/>
    <w:rsid w:val="00AA5C73"/>
    <w:rsid w:val="00AA5CA6"/>
    <w:rsid w:val="00AA5E89"/>
    <w:rsid w:val="00AA695A"/>
    <w:rsid w:val="00AA6AD0"/>
    <w:rsid w:val="00AA6FEB"/>
    <w:rsid w:val="00AA7A1C"/>
    <w:rsid w:val="00AA7BBD"/>
    <w:rsid w:val="00AA7C57"/>
    <w:rsid w:val="00AA7C5F"/>
    <w:rsid w:val="00AA7F2D"/>
    <w:rsid w:val="00AA7F3B"/>
    <w:rsid w:val="00AB0076"/>
    <w:rsid w:val="00AB05A5"/>
    <w:rsid w:val="00AB0687"/>
    <w:rsid w:val="00AB0B82"/>
    <w:rsid w:val="00AB0C61"/>
    <w:rsid w:val="00AB0D60"/>
    <w:rsid w:val="00AB0DE6"/>
    <w:rsid w:val="00AB0E32"/>
    <w:rsid w:val="00AB0F11"/>
    <w:rsid w:val="00AB11E0"/>
    <w:rsid w:val="00AB143F"/>
    <w:rsid w:val="00AB16D0"/>
    <w:rsid w:val="00AB173B"/>
    <w:rsid w:val="00AB1D79"/>
    <w:rsid w:val="00AB1F48"/>
    <w:rsid w:val="00AB1F99"/>
    <w:rsid w:val="00AB2130"/>
    <w:rsid w:val="00AB21DA"/>
    <w:rsid w:val="00AB2237"/>
    <w:rsid w:val="00AB22BB"/>
    <w:rsid w:val="00AB23E1"/>
    <w:rsid w:val="00AB29AB"/>
    <w:rsid w:val="00AB2C02"/>
    <w:rsid w:val="00AB312D"/>
    <w:rsid w:val="00AB3BF2"/>
    <w:rsid w:val="00AB3CD8"/>
    <w:rsid w:val="00AB3DAF"/>
    <w:rsid w:val="00AB3EF4"/>
    <w:rsid w:val="00AB3F25"/>
    <w:rsid w:val="00AB4400"/>
    <w:rsid w:val="00AB4B85"/>
    <w:rsid w:val="00AB4D23"/>
    <w:rsid w:val="00AB4D3F"/>
    <w:rsid w:val="00AB4DBF"/>
    <w:rsid w:val="00AB515B"/>
    <w:rsid w:val="00AB5340"/>
    <w:rsid w:val="00AB5474"/>
    <w:rsid w:val="00AB5479"/>
    <w:rsid w:val="00AB58DB"/>
    <w:rsid w:val="00AB67B7"/>
    <w:rsid w:val="00AB69AB"/>
    <w:rsid w:val="00AB750E"/>
    <w:rsid w:val="00AB760D"/>
    <w:rsid w:val="00AB7695"/>
    <w:rsid w:val="00AB76A8"/>
    <w:rsid w:val="00AC018B"/>
    <w:rsid w:val="00AC02A6"/>
    <w:rsid w:val="00AC0370"/>
    <w:rsid w:val="00AC040F"/>
    <w:rsid w:val="00AC0422"/>
    <w:rsid w:val="00AC07E3"/>
    <w:rsid w:val="00AC08E9"/>
    <w:rsid w:val="00AC09FD"/>
    <w:rsid w:val="00AC0C65"/>
    <w:rsid w:val="00AC0C68"/>
    <w:rsid w:val="00AC1248"/>
    <w:rsid w:val="00AC12B8"/>
    <w:rsid w:val="00AC15D8"/>
    <w:rsid w:val="00AC165D"/>
    <w:rsid w:val="00AC173F"/>
    <w:rsid w:val="00AC1773"/>
    <w:rsid w:val="00AC1781"/>
    <w:rsid w:val="00AC1E98"/>
    <w:rsid w:val="00AC1FEE"/>
    <w:rsid w:val="00AC20CE"/>
    <w:rsid w:val="00AC2426"/>
    <w:rsid w:val="00AC250A"/>
    <w:rsid w:val="00AC2987"/>
    <w:rsid w:val="00AC2CAE"/>
    <w:rsid w:val="00AC2DD2"/>
    <w:rsid w:val="00AC2F53"/>
    <w:rsid w:val="00AC30A9"/>
    <w:rsid w:val="00AC3376"/>
    <w:rsid w:val="00AC354E"/>
    <w:rsid w:val="00AC3820"/>
    <w:rsid w:val="00AC3D8E"/>
    <w:rsid w:val="00AC3D97"/>
    <w:rsid w:val="00AC3EDD"/>
    <w:rsid w:val="00AC3FB5"/>
    <w:rsid w:val="00AC3FED"/>
    <w:rsid w:val="00AC4164"/>
    <w:rsid w:val="00AC44A4"/>
    <w:rsid w:val="00AC462C"/>
    <w:rsid w:val="00AC4734"/>
    <w:rsid w:val="00AC4791"/>
    <w:rsid w:val="00AC48AD"/>
    <w:rsid w:val="00AC4E6C"/>
    <w:rsid w:val="00AC4F67"/>
    <w:rsid w:val="00AC51E9"/>
    <w:rsid w:val="00AC54DF"/>
    <w:rsid w:val="00AC598B"/>
    <w:rsid w:val="00AC5AC3"/>
    <w:rsid w:val="00AC60D9"/>
    <w:rsid w:val="00AC6487"/>
    <w:rsid w:val="00AC6B80"/>
    <w:rsid w:val="00AC6DB4"/>
    <w:rsid w:val="00AC6E4E"/>
    <w:rsid w:val="00AC71DE"/>
    <w:rsid w:val="00AC731A"/>
    <w:rsid w:val="00AC7415"/>
    <w:rsid w:val="00AC791F"/>
    <w:rsid w:val="00AC7953"/>
    <w:rsid w:val="00AC7A08"/>
    <w:rsid w:val="00AC7A3A"/>
    <w:rsid w:val="00AC7BD7"/>
    <w:rsid w:val="00AD0431"/>
    <w:rsid w:val="00AD0B24"/>
    <w:rsid w:val="00AD0D33"/>
    <w:rsid w:val="00AD0F9E"/>
    <w:rsid w:val="00AD13B2"/>
    <w:rsid w:val="00AD1525"/>
    <w:rsid w:val="00AD157C"/>
    <w:rsid w:val="00AD17EE"/>
    <w:rsid w:val="00AD1802"/>
    <w:rsid w:val="00AD1B22"/>
    <w:rsid w:val="00AD1F43"/>
    <w:rsid w:val="00AD21AB"/>
    <w:rsid w:val="00AD22AA"/>
    <w:rsid w:val="00AD24E7"/>
    <w:rsid w:val="00AD253A"/>
    <w:rsid w:val="00AD2963"/>
    <w:rsid w:val="00AD2B2E"/>
    <w:rsid w:val="00AD2CAF"/>
    <w:rsid w:val="00AD30F1"/>
    <w:rsid w:val="00AD32AE"/>
    <w:rsid w:val="00AD3692"/>
    <w:rsid w:val="00AD374C"/>
    <w:rsid w:val="00AD375F"/>
    <w:rsid w:val="00AD3920"/>
    <w:rsid w:val="00AD3DBC"/>
    <w:rsid w:val="00AD3E17"/>
    <w:rsid w:val="00AD4306"/>
    <w:rsid w:val="00AD47DD"/>
    <w:rsid w:val="00AD5466"/>
    <w:rsid w:val="00AD551A"/>
    <w:rsid w:val="00AD5916"/>
    <w:rsid w:val="00AD5A6A"/>
    <w:rsid w:val="00AD5E48"/>
    <w:rsid w:val="00AD639B"/>
    <w:rsid w:val="00AD659D"/>
    <w:rsid w:val="00AD67F1"/>
    <w:rsid w:val="00AD7448"/>
    <w:rsid w:val="00AD74B5"/>
    <w:rsid w:val="00AD79AD"/>
    <w:rsid w:val="00AD79B8"/>
    <w:rsid w:val="00AD7A07"/>
    <w:rsid w:val="00AD7B39"/>
    <w:rsid w:val="00AD7B5C"/>
    <w:rsid w:val="00AD7C8F"/>
    <w:rsid w:val="00AD7E1A"/>
    <w:rsid w:val="00AD7E55"/>
    <w:rsid w:val="00AE00E3"/>
    <w:rsid w:val="00AE020D"/>
    <w:rsid w:val="00AE0444"/>
    <w:rsid w:val="00AE0A56"/>
    <w:rsid w:val="00AE0CD6"/>
    <w:rsid w:val="00AE0D19"/>
    <w:rsid w:val="00AE1033"/>
    <w:rsid w:val="00AE123D"/>
    <w:rsid w:val="00AE1264"/>
    <w:rsid w:val="00AE1BDD"/>
    <w:rsid w:val="00AE1D83"/>
    <w:rsid w:val="00AE1DDF"/>
    <w:rsid w:val="00AE2596"/>
    <w:rsid w:val="00AE25E9"/>
    <w:rsid w:val="00AE280C"/>
    <w:rsid w:val="00AE2A81"/>
    <w:rsid w:val="00AE2ABD"/>
    <w:rsid w:val="00AE30B2"/>
    <w:rsid w:val="00AE30C9"/>
    <w:rsid w:val="00AE3408"/>
    <w:rsid w:val="00AE3769"/>
    <w:rsid w:val="00AE3C7E"/>
    <w:rsid w:val="00AE3CDB"/>
    <w:rsid w:val="00AE3F0F"/>
    <w:rsid w:val="00AE421E"/>
    <w:rsid w:val="00AE43A7"/>
    <w:rsid w:val="00AE43AF"/>
    <w:rsid w:val="00AE43CC"/>
    <w:rsid w:val="00AE4490"/>
    <w:rsid w:val="00AE4636"/>
    <w:rsid w:val="00AE4740"/>
    <w:rsid w:val="00AE47F3"/>
    <w:rsid w:val="00AE4D06"/>
    <w:rsid w:val="00AE4DE0"/>
    <w:rsid w:val="00AE4EA6"/>
    <w:rsid w:val="00AE582D"/>
    <w:rsid w:val="00AE5B4B"/>
    <w:rsid w:val="00AE5BBA"/>
    <w:rsid w:val="00AE5C55"/>
    <w:rsid w:val="00AE60F2"/>
    <w:rsid w:val="00AE6520"/>
    <w:rsid w:val="00AE6A70"/>
    <w:rsid w:val="00AE6BD5"/>
    <w:rsid w:val="00AE6DC8"/>
    <w:rsid w:val="00AE735D"/>
    <w:rsid w:val="00AE739B"/>
    <w:rsid w:val="00AE75C5"/>
    <w:rsid w:val="00AE7D13"/>
    <w:rsid w:val="00AE7D43"/>
    <w:rsid w:val="00AF011C"/>
    <w:rsid w:val="00AF01CA"/>
    <w:rsid w:val="00AF03AF"/>
    <w:rsid w:val="00AF07B8"/>
    <w:rsid w:val="00AF08F7"/>
    <w:rsid w:val="00AF0DB4"/>
    <w:rsid w:val="00AF1130"/>
    <w:rsid w:val="00AF12EE"/>
    <w:rsid w:val="00AF15FD"/>
    <w:rsid w:val="00AF1908"/>
    <w:rsid w:val="00AF20C0"/>
    <w:rsid w:val="00AF2118"/>
    <w:rsid w:val="00AF2317"/>
    <w:rsid w:val="00AF2596"/>
    <w:rsid w:val="00AF261D"/>
    <w:rsid w:val="00AF2739"/>
    <w:rsid w:val="00AF2828"/>
    <w:rsid w:val="00AF283A"/>
    <w:rsid w:val="00AF28E8"/>
    <w:rsid w:val="00AF3128"/>
    <w:rsid w:val="00AF3362"/>
    <w:rsid w:val="00AF35C3"/>
    <w:rsid w:val="00AF3C24"/>
    <w:rsid w:val="00AF3DD0"/>
    <w:rsid w:val="00AF4012"/>
    <w:rsid w:val="00AF4373"/>
    <w:rsid w:val="00AF446F"/>
    <w:rsid w:val="00AF44EE"/>
    <w:rsid w:val="00AF4651"/>
    <w:rsid w:val="00AF4A99"/>
    <w:rsid w:val="00AF4D81"/>
    <w:rsid w:val="00AF504B"/>
    <w:rsid w:val="00AF525A"/>
    <w:rsid w:val="00AF527F"/>
    <w:rsid w:val="00AF5284"/>
    <w:rsid w:val="00AF52C8"/>
    <w:rsid w:val="00AF54B6"/>
    <w:rsid w:val="00AF557A"/>
    <w:rsid w:val="00AF562F"/>
    <w:rsid w:val="00AF5684"/>
    <w:rsid w:val="00AF59A1"/>
    <w:rsid w:val="00AF5BF0"/>
    <w:rsid w:val="00AF6089"/>
    <w:rsid w:val="00AF643E"/>
    <w:rsid w:val="00AF653C"/>
    <w:rsid w:val="00AF66C3"/>
    <w:rsid w:val="00AF671D"/>
    <w:rsid w:val="00AF6B09"/>
    <w:rsid w:val="00AF6CE8"/>
    <w:rsid w:val="00AF70B5"/>
    <w:rsid w:val="00AF71F2"/>
    <w:rsid w:val="00AF7339"/>
    <w:rsid w:val="00AF7553"/>
    <w:rsid w:val="00AF78FA"/>
    <w:rsid w:val="00AF7BC7"/>
    <w:rsid w:val="00AF7C21"/>
    <w:rsid w:val="00AF7FD6"/>
    <w:rsid w:val="00B001B2"/>
    <w:rsid w:val="00B00264"/>
    <w:rsid w:val="00B004ED"/>
    <w:rsid w:val="00B00616"/>
    <w:rsid w:val="00B00823"/>
    <w:rsid w:val="00B00992"/>
    <w:rsid w:val="00B009AA"/>
    <w:rsid w:val="00B00A9C"/>
    <w:rsid w:val="00B00AEB"/>
    <w:rsid w:val="00B00D21"/>
    <w:rsid w:val="00B00D35"/>
    <w:rsid w:val="00B00F02"/>
    <w:rsid w:val="00B00F9F"/>
    <w:rsid w:val="00B01568"/>
    <w:rsid w:val="00B01630"/>
    <w:rsid w:val="00B01FEA"/>
    <w:rsid w:val="00B020E6"/>
    <w:rsid w:val="00B020FA"/>
    <w:rsid w:val="00B02230"/>
    <w:rsid w:val="00B0247B"/>
    <w:rsid w:val="00B024F0"/>
    <w:rsid w:val="00B02547"/>
    <w:rsid w:val="00B026E4"/>
    <w:rsid w:val="00B02791"/>
    <w:rsid w:val="00B028A9"/>
    <w:rsid w:val="00B02A14"/>
    <w:rsid w:val="00B02A41"/>
    <w:rsid w:val="00B02B25"/>
    <w:rsid w:val="00B02F57"/>
    <w:rsid w:val="00B02FF5"/>
    <w:rsid w:val="00B03A8D"/>
    <w:rsid w:val="00B03ACF"/>
    <w:rsid w:val="00B03B92"/>
    <w:rsid w:val="00B0403E"/>
    <w:rsid w:val="00B045FD"/>
    <w:rsid w:val="00B046F8"/>
    <w:rsid w:val="00B0477C"/>
    <w:rsid w:val="00B04FB1"/>
    <w:rsid w:val="00B050E8"/>
    <w:rsid w:val="00B053F4"/>
    <w:rsid w:val="00B055EA"/>
    <w:rsid w:val="00B05735"/>
    <w:rsid w:val="00B058C2"/>
    <w:rsid w:val="00B05954"/>
    <w:rsid w:val="00B059BF"/>
    <w:rsid w:val="00B05B5D"/>
    <w:rsid w:val="00B05D4B"/>
    <w:rsid w:val="00B05F9A"/>
    <w:rsid w:val="00B0689B"/>
    <w:rsid w:val="00B06C21"/>
    <w:rsid w:val="00B06E06"/>
    <w:rsid w:val="00B06F3F"/>
    <w:rsid w:val="00B07150"/>
    <w:rsid w:val="00B075D6"/>
    <w:rsid w:val="00B07673"/>
    <w:rsid w:val="00B0785A"/>
    <w:rsid w:val="00B07C93"/>
    <w:rsid w:val="00B07F6E"/>
    <w:rsid w:val="00B07FA5"/>
    <w:rsid w:val="00B1028B"/>
    <w:rsid w:val="00B104F2"/>
    <w:rsid w:val="00B10501"/>
    <w:rsid w:val="00B1053C"/>
    <w:rsid w:val="00B105FF"/>
    <w:rsid w:val="00B108F7"/>
    <w:rsid w:val="00B10BCB"/>
    <w:rsid w:val="00B10FBA"/>
    <w:rsid w:val="00B1148D"/>
    <w:rsid w:val="00B114C1"/>
    <w:rsid w:val="00B1171B"/>
    <w:rsid w:val="00B11983"/>
    <w:rsid w:val="00B11B78"/>
    <w:rsid w:val="00B11F45"/>
    <w:rsid w:val="00B1220B"/>
    <w:rsid w:val="00B12406"/>
    <w:rsid w:val="00B12453"/>
    <w:rsid w:val="00B126B4"/>
    <w:rsid w:val="00B127B9"/>
    <w:rsid w:val="00B12B35"/>
    <w:rsid w:val="00B12C9D"/>
    <w:rsid w:val="00B12EF8"/>
    <w:rsid w:val="00B1301E"/>
    <w:rsid w:val="00B133A3"/>
    <w:rsid w:val="00B133D7"/>
    <w:rsid w:val="00B133D8"/>
    <w:rsid w:val="00B1345A"/>
    <w:rsid w:val="00B13620"/>
    <w:rsid w:val="00B138AB"/>
    <w:rsid w:val="00B1399B"/>
    <w:rsid w:val="00B1446F"/>
    <w:rsid w:val="00B145AE"/>
    <w:rsid w:val="00B145BA"/>
    <w:rsid w:val="00B1463B"/>
    <w:rsid w:val="00B1465D"/>
    <w:rsid w:val="00B14849"/>
    <w:rsid w:val="00B14999"/>
    <w:rsid w:val="00B149B7"/>
    <w:rsid w:val="00B14A77"/>
    <w:rsid w:val="00B14BD5"/>
    <w:rsid w:val="00B14CB4"/>
    <w:rsid w:val="00B14E79"/>
    <w:rsid w:val="00B1514C"/>
    <w:rsid w:val="00B15734"/>
    <w:rsid w:val="00B15985"/>
    <w:rsid w:val="00B159B4"/>
    <w:rsid w:val="00B159F6"/>
    <w:rsid w:val="00B161BB"/>
    <w:rsid w:val="00B16502"/>
    <w:rsid w:val="00B165D6"/>
    <w:rsid w:val="00B165E9"/>
    <w:rsid w:val="00B1661E"/>
    <w:rsid w:val="00B16644"/>
    <w:rsid w:val="00B16DB8"/>
    <w:rsid w:val="00B16E7C"/>
    <w:rsid w:val="00B17292"/>
    <w:rsid w:val="00B173C6"/>
    <w:rsid w:val="00B174C8"/>
    <w:rsid w:val="00B17800"/>
    <w:rsid w:val="00B17975"/>
    <w:rsid w:val="00B17A83"/>
    <w:rsid w:val="00B17AE9"/>
    <w:rsid w:val="00B17B20"/>
    <w:rsid w:val="00B17B7B"/>
    <w:rsid w:val="00B2014F"/>
    <w:rsid w:val="00B201D7"/>
    <w:rsid w:val="00B20220"/>
    <w:rsid w:val="00B2028B"/>
    <w:rsid w:val="00B203DB"/>
    <w:rsid w:val="00B2045A"/>
    <w:rsid w:val="00B20A35"/>
    <w:rsid w:val="00B20AD9"/>
    <w:rsid w:val="00B20BA2"/>
    <w:rsid w:val="00B210CF"/>
    <w:rsid w:val="00B2176D"/>
    <w:rsid w:val="00B2199D"/>
    <w:rsid w:val="00B21CB8"/>
    <w:rsid w:val="00B21DD2"/>
    <w:rsid w:val="00B21EEB"/>
    <w:rsid w:val="00B22012"/>
    <w:rsid w:val="00B2207D"/>
    <w:rsid w:val="00B220A5"/>
    <w:rsid w:val="00B22286"/>
    <w:rsid w:val="00B2231F"/>
    <w:rsid w:val="00B227E1"/>
    <w:rsid w:val="00B22AEC"/>
    <w:rsid w:val="00B22B57"/>
    <w:rsid w:val="00B22C0C"/>
    <w:rsid w:val="00B234D2"/>
    <w:rsid w:val="00B235B2"/>
    <w:rsid w:val="00B2360C"/>
    <w:rsid w:val="00B23912"/>
    <w:rsid w:val="00B2392F"/>
    <w:rsid w:val="00B23AFD"/>
    <w:rsid w:val="00B23B24"/>
    <w:rsid w:val="00B23D21"/>
    <w:rsid w:val="00B243EB"/>
    <w:rsid w:val="00B24780"/>
    <w:rsid w:val="00B247D3"/>
    <w:rsid w:val="00B24CD3"/>
    <w:rsid w:val="00B24DD4"/>
    <w:rsid w:val="00B25009"/>
    <w:rsid w:val="00B253C3"/>
    <w:rsid w:val="00B25478"/>
    <w:rsid w:val="00B254A5"/>
    <w:rsid w:val="00B258B7"/>
    <w:rsid w:val="00B25F11"/>
    <w:rsid w:val="00B26101"/>
    <w:rsid w:val="00B261AC"/>
    <w:rsid w:val="00B261E0"/>
    <w:rsid w:val="00B264AE"/>
    <w:rsid w:val="00B26562"/>
    <w:rsid w:val="00B26BC4"/>
    <w:rsid w:val="00B26C10"/>
    <w:rsid w:val="00B27169"/>
    <w:rsid w:val="00B278CA"/>
    <w:rsid w:val="00B278D1"/>
    <w:rsid w:val="00B27AF2"/>
    <w:rsid w:val="00B27AF7"/>
    <w:rsid w:val="00B27CB1"/>
    <w:rsid w:val="00B27D27"/>
    <w:rsid w:val="00B27E92"/>
    <w:rsid w:val="00B27FE9"/>
    <w:rsid w:val="00B27FF6"/>
    <w:rsid w:val="00B30061"/>
    <w:rsid w:val="00B3008F"/>
    <w:rsid w:val="00B30172"/>
    <w:rsid w:val="00B30386"/>
    <w:rsid w:val="00B30B6C"/>
    <w:rsid w:val="00B30CE4"/>
    <w:rsid w:val="00B30E51"/>
    <w:rsid w:val="00B30E74"/>
    <w:rsid w:val="00B3123F"/>
    <w:rsid w:val="00B31BB1"/>
    <w:rsid w:val="00B31D9F"/>
    <w:rsid w:val="00B31EB2"/>
    <w:rsid w:val="00B31F9F"/>
    <w:rsid w:val="00B31FC9"/>
    <w:rsid w:val="00B32370"/>
    <w:rsid w:val="00B3288B"/>
    <w:rsid w:val="00B32B18"/>
    <w:rsid w:val="00B32B2D"/>
    <w:rsid w:val="00B32DB3"/>
    <w:rsid w:val="00B32ED0"/>
    <w:rsid w:val="00B330B5"/>
    <w:rsid w:val="00B33121"/>
    <w:rsid w:val="00B331FA"/>
    <w:rsid w:val="00B334F9"/>
    <w:rsid w:val="00B33964"/>
    <w:rsid w:val="00B33A7A"/>
    <w:rsid w:val="00B33D65"/>
    <w:rsid w:val="00B34263"/>
    <w:rsid w:val="00B3469F"/>
    <w:rsid w:val="00B34760"/>
    <w:rsid w:val="00B34913"/>
    <w:rsid w:val="00B351F7"/>
    <w:rsid w:val="00B3535A"/>
    <w:rsid w:val="00B35653"/>
    <w:rsid w:val="00B35741"/>
    <w:rsid w:val="00B35826"/>
    <w:rsid w:val="00B35A8F"/>
    <w:rsid w:val="00B35B57"/>
    <w:rsid w:val="00B35C00"/>
    <w:rsid w:val="00B35C4F"/>
    <w:rsid w:val="00B35CCB"/>
    <w:rsid w:val="00B35CDD"/>
    <w:rsid w:val="00B35E06"/>
    <w:rsid w:val="00B366AE"/>
    <w:rsid w:val="00B368D1"/>
    <w:rsid w:val="00B36E20"/>
    <w:rsid w:val="00B36EDD"/>
    <w:rsid w:val="00B3709D"/>
    <w:rsid w:val="00B370A1"/>
    <w:rsid w:val="00B37224"/>
    <w:rsid w:val="00B37288"/>
    <w:rsid w:val="00B374FF"/>
    <w:rsid w:val="00B3794A"/>
    <w:rsid w:val="00B37A0D"/>
    <w:rsid w:val="00B37A43"/>
    <w:rsid w:val="00B4010C"/>
    <w:rsid w:val="00B40478"/>
    <w:rsid w:val="00B404BC"/>
    <w:rsid w:val="00B4053A"/>
    <w:rsid w:val="00B4063A"/>
    <w:rsid w:val="00B409D0"/>
    <w:rsid w:val="00B40DC1"/>
    <w:rsid w:val="00B4149A"/>
    <w:rsid w:val="00B4167C"/>
    <w:rsid w:val="00B41683"/>
    <w:rsid w:val="00B41C11"/>
    <w:rsid w:val="00B42075"/>
    <w:rsid w:val="00B4221B"/>
    <w:rsid w:val="00B427B6"/>
    <w:rsid w:val="00B42890"/>
    <w:rsid w:val="00B42A0A"/>
    <w:rsid w:val="00B42A9F"/>
    <w:rsid w:val="00B42F1B"/>
    <w:rsid w:val="00B43064"/>
    <w:rsid w:val="00B43088"/>
    <w:rsid w:val="00B4311C"/>
    <w:rsid w:val="00B43358"/>
    <w:rsid w:val="00B43739"/>
    <w:rsid w:val="00B43854"/>
    <w:rsid w:val="00B43938"/>
    <w:rsid w:val="00B439C0"/>
    <w:rsid w:val="00B43A41"/>
    <w:rsid w:val="00B43BD9"/>
    <w:rsid w:val="00B43CA1"/>
    <w:rsid w:val="00B43E28"/>
    <w:rsid w:val="00B44874"/>
    <w:rsid w:val="00B44C57"/>
    <w:rsid w:val="00B44F13"/>
    <w:rsid w:val="00B45089"/>
    <w:rsid w:val="00B45445"/>
    <w:rsid w:val="00B4571B"/>
    <w:rsid w:val="00B457B6"/>
    <w:rsid w:val="00B460DB"/>
    <w:rsid w:val="00B46666"/>
    <w:rsid w:val="00B467D9"/>
    <w:rsid w:val="00B46900"/>
    <w:rsid w:val="00B46F49"/>
    <w:rsid w:val="00B46FE7"/>
    <w:rsid w:val="00B47157"/>
    <w:rsid w:val="00B4717A"/>
    <w:rsid w:val="00B471BC"/>
    <w:rsid w:val="00B4722B"/>
    <w:rsid w:val="00B475CD"/>
    <w:rsid w:val="00B477CB"/>
    <w:rsid w:val="00B47861"/>
    <w:rsid w:val="00B47C94"/>
    <w:rsid w:val="00B47EB0"/>
    <w:rsid w:val="00B50081"/>
    <w:rsid w:val="00B500A7"/>
    <w:rsid w:val="00B5019E"/>
    <w:rsid w:val="00B50268"/>
    <w:rsid w:val="00B504C2"/>
    <w:rsid w:val="00B50563"/>
    <w:rsid w:val="00B5081D"/>
    <w:rsid w:val="00B50A68"/>
    <w:rsid w:val="00B50BB7"/>
    <w:rsid w:val="00B50D7D"/>
    <w:rsid w:val="00B50F75"/>
    <w:rsid w:val="00B51377"/>
    <w:rsid w:val="00B5173D"/>
    <w:rsid w:val="00B518C1"/>
    <w:rsid w:val="00B51914"/>
    <w:rsid w:val="00B52153"/>
    <w:rsid w:val="00B5229B"/>
    <w:rsid w:val="00B527C6"/>
    <w:rsid w:val="00B527F5"/>
    <w:rsid w:val="00B52A0B"/>
    <w:rsid w:val="00B52B5D"/>
    <w:rsid w:val="00B52E94"/>
    <w:rsid w:val="00B5309F"/>
    <w:rsid w:val="00B5334E"/>
    <w:rsid w:val="00B53477"/>
    <w:rsid w:val="00B5389A"/>
    <w:rsid w:val="00B53CE4"/>
    <w:rsid w:val="00B53E13"/>
    <w:rsid w:val="00B53E66"/>
    <w:rsid w:val="00B53FAA"/>
    <w:rsid w:val="00B542D0"/>
    <w:rsid w:val="00B54431"/>
    <w:rsid w:val="00B5447D"/>
    <w:rsid w:val="00B547C3"/>
    <w:rsid w:val="00B549DC"/>
    <w:rsid w:val="00B54BFF"/>
    <w:rsid w:val="00B54E5B"/>
    <w:rsid w:val="00B555EA"/>
    <w:rsid w:val="00B55637"/>
    <w:rsid w:val="00B558F8"/>
    <w:rsid w:val="00B55938"/>
    <w:rsid w:val="00B55976"/>
    <w:rsid w:val="00B55A35"/>
    <w:rsid w:val="00B55B4A"/>
    <w:rsid w:val="00B55E47"/>
    <w:rsid w:val="00B55E91"/>
    <w:rsid w:val="00B561EE"/>
    <w:rsid w:val="00B569EE"/>
    <w:rsid w:val="00B56C7F"/>
    <w:rsid w:val="00B572F1"/>
    <w:rsid w:val="00B573DF"/>
    <w:rsid w:val="00B573FF"/>
    <w:rsid w:val="00B574DE"/>
    <w:rsid w:val="00B57B72"/>
    <w:rsid w:val="00B57CDA"/>
    <w:rsid w:val="00B57EC2"/>
    <w:rsid w:val="00B602F8"/>
    <w:rsid w:val="00B608FB"/>
    <w:rsid w:val="00B609C0"/>
    <w:rsid w:val="00B60A8F"/>
    <w:rsid w:val="00B60AE1"/>
    <w:rsid w:val="00B60BF3"/>
    <w:rsid w:val="00B60C9E"/>
    <w:rsid w:val="00B60EDA"/>
    <w:rsid w:val="00B6115E"/>
    <w:rsid w:val="00B6122C"/>
    <w:rsid w:val="00B61719"/>
    <w:rsid w:val="00B618E4"/>
    <w:rsid w:val="00B619F7"/>
    <w:rsid w:val="00B61C13"/>
    <w:rsid w:val="00B61D21"/>
    <w:rsid w:val="00B61EE3"/>
    <w:rsid w:val="00B61F57"/>
    <w:rsid w:val="00B62094"/>
    <w:rsid w:val="00B623AB"/>
    <w:rsid w:val="00B623CE"/>
    <w:rsid w:val="00B629C4"/>
    <w:rsid w:val="00B62A56"/>
    <w:rsid w:val="00B62E4C"/>
    <w:rsid w:val="00B62FB0"/>
    <w:rsid w:val="00B63100"/>
    <w:rsid w:val="00B63971"/>
    <w:rsid w:val="00B63DDB"/>
    <w:rsid w:val="00B63F35"/>
    <w:rsid w:val="00B63FBB"/>
    <w:rsid w:val="00B6424D"/>
    <w:rsid w:val="00B643C6"/>
    <w:rsid w:val="00B644A3"/>
    <w:rsid w:val="00B64569"/>
    <w:rsid w:val="00B646E3"/>
    <w:rsid w:val="00B64C27"/>
    <w:rsid w:val="00B657BD"/>
    <w:rsid w:val="00B659C7"/>
    <w:rsid w:val="00B65A8A"/>
    <w:rsid w:val="00B65AE6"/>
    <w:rsid w:val="00B65E89"/>
    <w:rsid w:val="00B66285"/>
    <w:rsid w:val="00B662C0"/>
    <w:rsid w:val="00B6636A"/>
    <w:rsid w:val="00B665A7"/>
    <w:rsid w:val="00B66717"/>
    <w:rsid w:val="00B66E0D"/>
    <w:rsid w:val="00B66F37"/>
    <w:rsid w:val="00B67189"/>
    <w:rsid w:val="00B67757"/>
    <w:rsid w:val="00B67C4B"/>
    <w:rsid w:val="00B70200"/>
    <w:rsid w:val="00B70772"/>
    <w:rsid w:val="00B70B41"/>
    <w:rsid w:val="00B70B6A"/>
    <w:rsid w:val="00B70B8F"/>
    <w:rsid w:val="00B7169C"/>
    <w:rsid w:val="00B71D8D"/>
    <w:rsid w:val="00B72423"/>
    <w:rsid w:val="00B7246C"/>
    <w:rsid w:val="00B72508"/>
    <w:rsid w:val="00B727D4"/>
    <w:rsid w:val="00B7280B"/>
    <w:rsid w:val="00B72909"/>
    <w:rsid w:val="00B72EDB"/>
    <w:rsid w:val="00B72FC4"/>
    <w:rsid w:val="00B73187"/>
    <w:rsid w:val="00B73606"/>
    <w:rsid w:val="00B73728"/>
    <w:rsid w:val="00B738FA"/>
    <w:rsid w:val="00B7393C"/>
    <w:rsid w:val="00B739BF"/>
    <w:rsid w:val="00B73EB3"/>
    <w:rsid w:val="00B7412E"/>
    <w:rsid w:val="00B74159"/>
    <w:rsid w:val="00B74688"/>
    <w:rsid w:val="00B74816"/>
    <w:rsid w:val="00B74E80"/>
    <w:rsid w:val="00B74F43"/>
    <w:rsid w:val="00B7515A"/>
    <w:rsid w:val="00B752B0"/>
    <w:rsid w:val="00B753AD"/>
    <w:rsid w:val="00B75948"/>
    <w:rsid w:val="00B75A27"/>
    <w:rsid w:val="00B75CD1"/>
    <w:rsid w:val="00B75CEF"/>
    <w:rsid w:val="00B76484"/>
    <w:rsid w:val="00B765FF"/>
    <w:rsid w:val="00B76669"/>
    <w:rsid w:val="00B766BB"/>
    <w:rsid w:val="00B768DE"/>
    <w:rsid w:val="00B769DB"/>
    <w:rsid w:val="00B769F9"/>
    <w:rsid w:val="00B76D3E"/>
    <w:rsid w:val="00B76EDD"/>
    <w:rsid w:val="00B77383"/>
    <w:rsid w:val="00B77781"/>
    <w:rsid w:val="00B779B0"/>
    <w:rsid w:val="00B77B9C"/>
    <w:rsid w:val="00B77BE9"/>
    <w:rsid w:val="00B77E4A"/>
    <w:rsid w:val="00B80493"/>
    <w:rsid w:val="00B804B7"/>
    <w:rsid w:val="00B8063E"/>
    <w:rsid w:val="00B80818"/>
    <w:rsid w:val="00B80AEA"/>
    <w:rsid w:val="00B80C23"/>
    <w:rsid w:val="00B80CE9"/>
    <w:rsid w:val="00B80CF0"/>
    <w:rsid w:val="00B80CFA"/>
    <w:rsid w:val="00B8109E"/>
    <w:rsid w:val="00B817D6"/>
    <w:rsid w:val="00B81817"/>
    <w:rsid w:val="00B81B95"/>
    <w:rsid w:val="00B81BE2"/>
    <w:rsid w:val="00B81BEA"/>
    <w:rsid w:val="00B81E40"/>
    <w:rsid w:val="00B81EFB"/>
    <w:rsid w:val="00B81F4D"/>
    <w:rsid w:val="00B82088"/>
    <w:rsid w:val="00B8214D"/>
    <w:rsid w:val="00B8230E"/>
    <w:rsid w:val="00B82356"/>
    <w:rsid w:val="00B82374"/>
    <w:rsid w:val="00B823D9"/>
    <w:rsid w:val="00B82424"/>
    <w:rsid w:val="00B8245D"/>
    <w:rsid w:val="00B82646"/>
    <w:rsid w:val="00B82AE9"/>
    <w:rsid w:val="00B82B89"/>
    <w:rsid w:val="00B82E75"/>
    <w:rsid w:val="00B82F5A"/>
    <w:rsid w:val="00B82FFE"/>
    <w:rsid w:val="00B83147"/>
    <w:rsid w:val="00B8354C"/>
    <w:rsid w:val="00B83B1C"/>
    <w:rsid w:val="00B83E51"/>
    <w:rsid w:val="00B8418A"/>
    <w:rsid w:val="00B8418D"/>
    <w:rsid w:val="00B841DD"/>
    <w:rsid w:val="00B84335"/>
    <w:rsid w:val="00B843AA"/>
    <w:rsid w:val="00B844E4"/>
    <w:rsid w:val="00B8478A"/>
    <w:rsid w:val="00B847A1"/>
    <w:rsid w:val="00B84EDC"/>
    <w:rsid w:val="00B851EE"/>
    <w:rsid w:val="00B85914"/>
    <w:rsid w:val="00B85E65"/>
    <w:rsid w:val="00B85FC4"/>
    <w:rsid w:val="00B860B8"/>
    <w:rsid w:val="00B864A7"/>
    <w:rsid w:val="00B866AC"/>
    <w:rsid w:val="00B86C2C"/>
    <w:rsid w:val="00B870E0"/>
    <w:rsid w:val="00B873CD"/>
    <w:rsid w:val="00B87425"/>
    <w:rsid w:val="00B87664"/>
    <w:rsid w:val="00B87947"/>
    <w:rsid w:val="00B87BDF"/>
    <w:rsid w:val="00B9026B"/>
    <w:rsid w:val="00B905E7"/>
    <w:rsid w:val="00B906AB"/>
    <w:rsid w:val="00B90C13"/>
    <w:rsid w:val="00B90F0D"/>
    <w:rsid w:val="00B90F34"/>
    <w:rsid w:val="00B910A1"/>
    <w:rsid w:val="00B91145"/>
    <w:rsid w:val="00B9124C"/>
    <w:rsid w:val="00B9145A"/>
    <w:rsid w:val="00B918D2"/>
    <w:rsid w:val="00B91B1C"/>
    <w:rsid w:val="00B91FA6"/>
    <w:rsid w:val="00B92118"/>
    <w:rsid w:val="00B921F7"/>
    <w:rsid w:val="00B925A5"/>
    <w:rsid w:val="00B9261A"/>
    <w:rsid w:val="00B928F4"/>
    <w:rsid w:val="00B92AE8"/>
    <w:rsid w:val="00B92FA1"/>
    <w:rsid w:val="00B92FD5"/>
    <w:rsid w:val="00B93596"/>
    <w:rsid w:val="00B935DB"/>
    <w:rsid w:val="00B93729"/>
    <w:rsid w:val="00B93ABE"/>
    <w:rsid w:val="00B93B7C"/>
    <w:rsid w:val="00B940CE"/>
    <w:rsid w:val="00B94159"/>
    <w:rsid w:val="00B9419D"/>
    <w:rsid w:val="00B9440B"/>
    <w:rsid w:val="00B946E5"/>
    <w:rsid w:val="00B94B2F"/>
    <w:rsid w:val="00B94B34"/>
    <w:rsid w:val="00B94D92"/>
    <w:rsid w:val="00B94ED6"/>
    <w:rsid w:val="00B95046"/>
    <w:rsid w:val="00B9513C"/>
    <w:rsid w:val="00B95230"/>
    <w:rsid w:val="00B9551E"/>
    <w:rsid w:val="00B9567D"/>
    <w:rsid w:val="00B9572B"/>
    <w:rsid w:val="00B957B3"/>
    <w:rsid w:val="00B95E46"/>
    <w:rsid w:val="00B95FEF"/>
    <w:rsid w:val="00B96126"/>
    <w:rsid w:val="00B96686"/>
    <w:rsid w:val="00B966C7"/>
    <w:rsid w:val="00B96715"/>
    <w:rsid w:val="00B969BE"/>
    <w:rsid w:val="00B969EA"/>
    <w:rsid w:val="00B9723B"/>
    <w:rsid w:val="00B979F5"/>
    <w:rsid w:val="00BA0022"/>
    <w:rsid w:val="00BA00AD"/>
    <w:rsid w:val="00BA01B6"/>
    <w:rsid w:val="00BA01E8"/>
    <w:rsid w:val="00BA023B"/>
    <w:rsid w:val="00BA03F1"/>
    <w:rsid w:val="00BA05CF"/>
    <w:rsid w:val="00BA086F"/>
    <w:rsid w:val="00BA0968"/>
    <w:rsid w:val="00BA0993"/>
    <w:rsid w:val="00BA0A9A"/>
    <w:rsid w:val="00BA0DCC"/>
    <w:rsid w:val="00BA0E3C"/>
    <w:rsid w:val="00BA0E41"/>
    <w:rsid w:val="00BA0F9B"/>
    <w:rsid w:val="00BA134C"/>
    <w:rsid w:val="00BA160D"/>
    <w:rsid w:val="00BA18F8"/>
    <w:rsid w:val="00BA1B48"/>
    <w:rsid w:val="00BA230D"/>
    <w:rsid w:val="00BA236A"/>
    <w:rsid w:val="00BA272C"/>
    <w:rsid w:val="00BA29A9"/>
    <w:rsid w:val="00BA29C8"/>
    <w:rsid w:val="00BA30A1"/>
    <w:rsid w:val="00BA3297"/>
    <w:rsid w:val="00BA3442"/>
    <w:rsid w:val="00BA3653"/>
    <w:rsid w:val="00BA37A2"/>
    <w:rsid w:val="00BA3817"/>
    <w:rsid w:val="00BA3D9B"/>
    <w:rsid w:val="00BA3F5C"/>
    <w:rsid w:val="00BA3FD5"/>
    <w:rsid w:val="00BA41B7"/>
    <w:rsid w:val="00BA41D4"/>
    <w:rsid w:val="00BA42D1"/>
    <w:rsid w:val="00BA43B1"/>
    <w:rsid w:val="00BA48B4"/>
    <w:rsid w:val="00BA4B1F"/>
    <w:rsid w:val="00BA50B3"/>
    <w:rsid w:val="00BA5427"/>
    <w:rsid w:val="00BA5432"/>
    <w:rsid w:val="00BA579D"/>
    <w:rsid w:val="00BA5877"/>
    <w:rsid w:val="00BA58FE"/>
    <w:rsid w:val="00BA5A0E"/>
    <w:rsid w:val="00BA5A93"/>
    <w:rsid w:val="00BA5CF4"/>
    <w:rsid w:val="00BA6A7A"/>
    <w:rsid w:val="00BA6A8B"/>
    <w:rsid w:val="00BA6E9D"/>
    <w:rsid w:val="00BA700E"/>
    <w:rsid w:val="00BA7070"/>
    <w:rsid w:val="00BA70F8"/>
    <w:rsid w:val="00BA710B"/>
    <w:rsid w:val="00BA745B"/>
    <w:rsid w:val="00BA7658"/>
    <w:rsid w:val="00BA7CDA"/>
    <w:rsid w:val="00BB0573"/>
    <w:rsid w:val="00BB058D"/>
    <w:rsid w:val="00BB0890"/>
    <w:rsid w:val="00BB08EF"/>
    <w:rsid w:val="00BB0A29"/>
    <w:rsid w:val="00BB0DF8"/>
    <w:rsid w:val="00BB12BD"/>
    <w:rsid w:val="00BB1893"/>
    <w:rsid w:val="00BB1E6C"/>
    <w:rsid w:val="00BB2242"/>
    <w:rsid w:val="00BB2433"/>
    <w:rsid w:val="00BB2449"/>
    <w:rsid w:val="00BB2650"/>
    <w:rsid w:val="00BB2CD2"/>
    <w:rsid w:val="00BB3143"/>
    <w:rsid w:val="00BB33AE"/>
    <w:rsid w:val="00BB37BD"/>
    <w:rsid w:val="00BB38C3"/>
    <w:rsid w:val="00BB39F7"/>
    <w:rsid w:val="00BB3C99"/>
    <w:rsid w:val="00BB3EBA"/>
    <w:rsid w:val="00BB3FF3"/>
    <w:rsid w:val="00BB48B7"/>
    <w:rsid w:val="00BB506C"/>
    <w:rsid w:val="00BB50F3"/>
    <w:rsid w:val="00BB52C1"/>
    <w:rsid w:val="00BB56D3"/>
    <w:rsid w:val="00BB5877"/>
    <w:rsid w:val="00BB5FA5"/>
    <w:rsid w:val="00BB6348"/>
    <w:rsid w:val="00BB6A23"/>
    <w:rsid w:val="00BB6EE5"/>
    <w:rsid w:val="00BB70CD"/>
    <w:rsid w:val="00BB7246"/>
    <w:rsid w:val="00BB7250"/>
    <w:rsid w:val="00BB7475"/>
    <w:rsid w:val="00BB7821"/>
    <w:rsid w:val="00BB79B7"/>
    <w:rsid w:val="00BB7C48"/>
    <w:rsid w:val="00BB7E05"/>
    <w:rsid w:val="00BC0004"/>
    <w:rsid w:val="00BC005C"/>
    <w:rsid w:val="00BC01B9"/>
    <w:rsid w:val="00BC0459"/>
    <w:rsid w:val="00BC0588"/>
    <w:rsid w:val="00BC071E"/>
    <w:rsid w:val="00BC084A"/>
    <w:rsid w:val="00BC0A5D"/>
    <w:rsid w:val="00BC0ADC"/>
    <w:rsid w:val="00BC0B20"/>
    <w:rsid w:val="00BC0D3E"/>
    <w:rsid w:val="00BC0E51"/>
    <w:rsid w:val="00BC0F21"/>
    <w:rsid w:val="00BC0FAE"/>
    <w:rsid w:val="00BC1449"/>
    <w:rsid w:val="00BC14A4"/>
    <w:rsid w:val="00BC163D"/>
    <w:rsid w:val="00BC16E2"/>
    <w:rsid w:val="00BC1EE6"/>
    <w:rsid w:val="00BC2127"/>
    <w:rsid w:val="00BC2147"/>
    <w:rsid w:val="00BC2632"/>
    <w:rsid w:val="00BC2871"/>
    <w:rsid w:val="00BC288A"/>
    <w:rsid w:val="00BC2904"/>
    <w:rsid w:val="00BC29DF"/>
    <w:rsid w:val="00BC2BD6"/>
    <w:rsid w:val="00BC2D62"/>
    <w:rsid w:val="00BC2F01"/>
    <w:rsid w:val="00BC33D4"/>
    <w:rsid w:val="00BC3904"/>
    <w:rsid w:val="00BC3968"/>
    <w:rsid w:val="00BC3976"/>
    <w:rsid w:val="00BC3AA5"/>
    <w:rsid w:val="00BC3AD6"/>
    <w:rsid w:val="00BC4093"/>
    <w:rsid w:val="00BC4195"/>
    <w:rsid w:val="00BC41B6"/>
    <w:rsid w:val="00BC4233"/>
    <w:rsid w:val="00BC42D3"/>
    <w:rsid w:val="00BC42FB"/>
    <w:rsid w:val="00BC44D6"/>
    <w:rsid w:val="00BC450A"/>
    <w:rsid w:val="00BC45C8"/>
    <w:rsid w:val="00BC48FA"/>
    <w:rsid w:val="00BC531B"/>
    <w:rsid w:val="00BC531F"/>
    <w:rsid w:val="00BC53A6"/>
    <w:rsid w:val="00BC54ED"/>
    <w:rsid w:val="00BC550F"/>
    <w:rsid w:val="00BC5655"/>
    <w:rsid w:val="00BC569A"/>
    <w:rsid w:val="00BC58AE"/>
    <w:rsid w:val="00BC5A7C"/>
    <w:rsid w:val="00BC5A99"/>
    <w:rsid w:val="00BC5C9D"/>
    <w:rsid w:val="00BC5CB8"/>
    <w:rsid w:val="00BC6035"/>
    <w:rsid w:val="00BC610B"/>
    <w:rsid w:val="00BC628C"/>
    <w:rsid w:val="00BC63FF"/>
    <w:rsid w:val="00BC6641"/>
    <w:rsid w:val="00BC67FA"/>
    <w:rsid w:val="00BC682B"/>
    <w:rsid w:val="00BC6AAF"/>
    <w:rsid w:val="00BC6D81"/>
    <w:rsid w:val="00BC70A3"/>
    <w:rsid w:val="00BC720C"/>
    <w:rsid w:val="00BC724A"/>
    <w:rsid w:val="00BC7283"/>
    <w:rsid w:val="00BC77A4"/>
    <w:rsid w:val="00BC794A"/>
    <w:rsid w:val="00BD0113"/>
    <w:rsid w:val="00BD0DAF"/>
    <w:rsid w:val="00BD0ED3"/>
    <w:rsid w:val="00BD12D0"/>
    <w:rsid w:val="00BD1491"/>
    <w:rsid w:val="00BD1589"/>
    <w:rsid w:val="00BD19B8"/>
    <w:rsid w:val="00BD19D7"/>
    <w:rsid w:val="00BD1AFD"/>
    <w:rsid w:val="00BD1DD0"/>
    <w:rsid w:val="00BD1DEC"/>
    <w:rsid w:val="00BD1E77"/>
    <w:rsid w:val="00BD1F09"/>
    <w:rsid w:val="00BD1F78"/>
    <w:rsid w:val="00BD20EA"/>
    <w:rsid w:val="00BD23B4"/>
    <w:rsid w:val="00BD25B6"/>
    <w:rsid w:val="00BD29F0"/>
    <w:rsid w:val="00BD2B5E"/>
    <w:rsid w:val="00BD2C83"/>
    <w:rsid w:val="00BD2F0F"/>
    <w:rsid w:val="00BD3198"/>
    <w:rsid w:val="00BD350F"/>
    <w:rsid w:val="00BD36C2"/>
    <w:rsid w:val="00BD3967"/>
    <w:rsid w:val="00BD3BFB"/>
    <w:rsid w:val="00BD3C64"/>
    <w:rsid w:val="00BD408E"/>
    <w:rsid w:val="00BD4109"/>
    <w:rsid w:val="00BD420F"/>
    <w:rsid w:val="00BD42F2"/>
    <w:rsid w:val="00BD444C"/>
    <w:rsid w:val="00BD5404"/>
    <w:rsid w:val="00BD559C"/>
    <w:rsid w:val="00BD55E7"/>
    <w:rsid w:val="00BD5684"/>
    <w:rsid w:val="00BD56B8"/>
    <w:rsid w:val="00BD5985"/>
    <w:rsid w:val="00BD5C27"/>
    <w:rsid w:val="00BD5D2C"/>
    <w:rsid w:val="00BD5D47"/>
    <w:rsid w:val="00BD5E9E"/>
    <w:rsid w:val="00BD6032"/>
    <w:rsid w:val="00BD641D"/>
    <w:rsid w:val="00BD6485"/>
    <w:rsid w:val="00BD64F8"/>
    <w:rsid w:val="00BD658D"/>
    <w:rsid w:val="00BD65BF"/>
    <w:rsid w:val="00BD69BF"/>
    <w:rsid w:val="00BD6BA5"/>
    <w:rsid w:val="00BD6D5B"/>
    <w:rsid w:val="00BD6DA2"/>
    <w:rsid w:val="00BD6ECC"/>
    <w:rsid w:val="00BD70AA"/>
    <w:rsid w:val="00BD717D"/>
    <w:rsid w:val="00BD7324"/>
    <w:rsid w:val="00BD78A7"/>
    <w:rsid w:val="00BD7BAF"/>
    <w:rsid w:val="00BD7F44"/>
    <w:rsid w:val="00BE0188"/>
    <w:rsid w:val="00BE018C"/>
    <w:rsid w:val="00BE0360"/>
    <w:rsid w:val="00BE0CF2"/>
    <w:rsid w:val="00BE0FD9"/>
    <w:rsid w:val="00BE170B"/>
    <w:rsid w:val="00BE1829"/>
    <w:rsid w:val="00BE2106"/>
    <w:rsid w:val="00BE2392"/>
    <w:rsid w:val="00BE23B7"/>
    <w:rsid w:val="00BE246A"/>
    <w:rsid w:val="00BE2CE6"/>
    <w:rsid w:val="00BE2D29"/>
    <w:rsid w:val="00BE3345"/>
    <w:rsid w:val="00BE3A12"/>
    <w:rsid w:val="00BE44BE"/>
    <w:rsid w:val="00BE464D"/>
    <w:rsid w:val="00BE46F9"/>
    <w:rsid w:val="00BE47D9"/>
    <w:rsid w:val="00BE49DC"/>
    <w:rsid w:val="00BE4CB1"/>
    <w:rsid w:val="00BE5429"/>
    <w:rsid w:val="00BE5662"/>
    <w:rsid w:val="00BE58DF"/>
    <w:rsid w:val="00BE58F1"/>
    <w:rsid w:val="00BE5F4A"/>
    <w:rsid w:val="00BE6199"/>
    <w:rsid w:val="00BE68E4"/>
    <w:rsid w:val="00BE6F4E"/>
    <w:rsid w:val="00BE6FD6"/>
    <w:rsid w:val="00BE7013"/>
    <w:rsid w:val="00BE70FA"/>
    <w:rsid w:val="00BE7196"/>
    <w:rsid w:val="00BE7283"/>
    <w:rsid w:val="00BE79E5"/>
    <w:rsid w:val="00BE7EB1"/>
    <w:rsid w:val="00BE7EE4"/>
    <w:rsid w:val="00BE7FE0"/>
    <w:rsid w:val="00BF08B8"/>
    <w:rsid w:val="00BF0BBC"/>
    <w:rsid w:val="00BF10BA"/>
    <w:rsid w:val="00BF10E7"/>
    <w:rsid w:val="00BF1298"/>
    <w:rsid w:val="00BF12D1"/>
    <w:rsid w:val="00BF12D3"/>
    <w:rsid w:val="00BF1455"/>
    <w:rsid w:val="00BF15A7"/>
    <w:rsid w:val="00BF1A99"/>
    <w:rsid w:val="00BF1B51"/>
    <w:rsid w:val="00BF1D48"/>
    <w:rsid w:val="00BF24FE"/>
    <w:rsid w:val="00BF26C7"/>
    <w:rsid w:val="00BF2910"/>
    <w:rsid w:val="00BF3260"/>
    <w:rsid w:val="00BF34A8"/>
    <w:rsid w:val="00BF379D"/>
    <w:rsid w:val="00BF3843"/>
    <w:rsid w:val="00BF3D2F"/>
    <w:rsid w:val="00BF3DD4"/>
    <w:rsid w:val="00BF3E77"/>
    <w:rsid w:val="00BF3E95"/>
    <w:rsid w:val="00BF3FE5"/>
    <w:rsid w:val="00BF4074"/>
    <w:rsid w:val="00BF40F2"/>
    <w:rsid w:val="00BF41E7"/>
    <w:rsid w:val="00BF4323"/>
    <w:rsid w:val="00BF43CC"/>
    <w:rsid w:val="00BF47EC"/>
    <w:rsid w:val="00BF480B"/>
    <w:rsid w:val="00BF4862"/>
    <w:rsid w:val="00BF4897"/>
    <w:rsid w:val="00BF4F6F"/>
    <w:rsid w:val="00BF4FCC"/>
    <w:rsid w:val="00BF5055"/>
    <w:rsid w:val="00BF53E3"/>
    <w:rsid w:val="00BF540F"/>
    <w:rsid w:val="00BF5654"/>
    <w:rsid w:val="00BF5767"/>
    <w:rsid w:val="00BF5AA5"/>
    <w:rsid w:val="00BF5BBE"/>
    <w:rsid w:val="00BF5EA0"/>
    <w:rsid w:val="00BF607A"/>
    <w:rsid w:val="00BF60F4"/>
    <w:rsid w:val="00BF62F4"/>
    <w:rsid w:val="00BF6337"/>
    <w:rsid w:val="00BF6572"/>
    <w:rsid w:val="00BF662D"/>
    <w:rsid w:val="00BF69D6"/>
    <w:rsid w:val="00BF6B3B"/>
    <w:rsid w:val="00BF6B9C"/>
    <w:rsid w:val="00BF6EE3"/>
    <w:rsid w:val="00BF7444"/>
    <w:rsid w:val="00BF7638"/>
    <w:rsid w:val="00BF76E2"/>
    <w:rsid w:val="00BF7790"/>
    <w:rsid w:val="00BF7C91"/>
    <w:rsid w:val="00BF7CA0"/>
    <w:rsid w:val="00BF7DDA"/>
    <w:rsid w:val="00C00057"/>
    <w:rsid w:val="00C00069"/>
    <w:rsid w:val="00C0007B"/>
    <w:rsid w:val="00C001F5"/>
    <w:rsid w:val="00C0065C"/>
    <w:rsid w:val="00C0077C"/>
    <w:rsid w:val="00C009AD"/>
    <w:rsid w:val="00C00A2C"/>
    <w:rsid w:val="00C00A81"/>
    <w:rsid w:val="00C00DBE"/>
    <w:rsid w:val="00C00E79"/>
    <w:rsid w:val="00C00ED4"/>
    <w:rsid w:val="00C01317"/>
    <w:rsid w:val="00C013C9"/>
    <w:rsid w:val="00C01622"/>
    <w:rsid w:val="00C01907"/>
    <w:rsid w:val="00C01A75"/>
    <w:rsid w:val="00C01B5C"/>
    <w:rsid w:val="00C01DA2"/>
    <w:rsid w:val="00C01F55"/>
    <w:rsid w:val="00C02026"/>
    <w:rsid w:val="00C020D0"/>
    <w:rsid w:val="00C02288"/>
    <w:rsid w:val="00C022C5"/>
    <w:rsid w:val="00C02368"/>
    <w:rsid w:val="00C02498"/>
    <w:rsid w:val="00C024AF"/>
    <w:rsid w:val="00C02C1F"/>
    <w:rsid w:val="00C02C64"/>
    <w:rsid w:val="00C02F4B"/>
    <w:rsid w:val="00C03085"/>
    <w:rsid w:val="00C03293"/>
    <w:rsid w:val="00C0332A"/>
    <w:rsid w:val="00C03720"/>
    <w:rsid w:val="00C03796"/>
    <w:rsid w:val="00C03A05"/>
    <w:rsid w:val="00C03BAE"/>
    <w:rsid w:val="00C03CA3"/>
    <w:rsid w:val="00C04A44"/>
    <w:rsid w:val="00C04B8C"/>
    <w:rsid w:val="00C04BAB"/>
    <w:rsid w:val="00C04EEB"/>
    <w:rsid w:val="00C04F49"/>
    <w:rsid w:val="00C0505F"/>
    <w:rsid w:val="00C05287"/>
    <w:rsid w:val="00C055FC"/>
    <w:rsid w:val="00C05CE1"/>
    <w:rsid w:val="00C06565"/>
    <w:rsid w:val="00C06C23"/>
    <w:rsid w:val="00C06DF2"/>
    <w:rsid w:val="00C06E50"/>
    <w:rsid w:val="00C07114"/>
    <w:rsid w:val="00C071BC"/>
    <w:rsid w:val="00C07260"/>
    <w:rsid w:val="00C073EE"/>
    <w:rsid w:val="00C075D7"/>
    <w:rsid w:val="00C07C49"/>
    <w:rsid w:val="00C07CB7"/>
    <w:rsid w:val="00C07CC0"/>
    <w:rsid w:val="00C07DE6"/>
    <w:rsid w:val="00C1007D"/>
    <w:rsid w:val="00C10256"/>
    <w:rsid w:val="00C102E2"/>
    <w:rsid w:val="00C10434"/>
    <w:rsid w:val="00C1056F"/>
    <w:rsid w:val="00C106C3"/>
    <w:rsid w:val="00C10727"/>
    <w:rsid w:val="00C109D9"/>
    <w:rsid w:val="00C10A4B"/>
    <w:rsid w:val="00C10A93"/>
    <w:rsid w:val="00C10BA7"/>
    <w:rsid w:val="00C10D36"/>
    <w:rsid w:val="00C110A2"/>
    <w:rsid w:val="00C1125D"/>
    <w:rsid w:val="00C1150A"/>
    <w:rsid w:val="00C11547"/>
    <w:rsid w:val="00C116F4"/>
    <w:rsid w:val="00C11926"/>
    <w:rsid w:val="00C11A8D"/>
    <w:rsid w:val="00C11B1E"/>
    <w:rsid w:val="00C11B86"/>
    <w:rsid w:val="00C11BD3"/>
    <w:rsid w:val="00C11C3E"/>
    <w:rsid w:val="00C11CF7"/>
    <w:rsid w:val="00C12127"/>
    <w:rsid w:val="00C1222D"/>
    <w:rsid w:val="00C122D0"/>
    <w:rsid w:val="00C123D3"/>
    <w:rsid w:val="00C1259B"/>
    <w:rsid w:val="00C1271D"/>
    <w:rsid w:val="00C12968"/>
    <w:rsid w:val="00C13B6F"/>
    <w:rsid w:val="00C13F78"/>
    <w:rsid w:val="00C143F8"/>
    <w:rsid w:val="00C14439"/>
    <w:rsid w:val="00C14640"/>
    <w:rsid w:val="00C14933"/>
    <w:rsid w:val="00C149C3"/>
    <w:rsid w:val="00C14A9D"/>
    <w:rsid w:val="00C14DA4"/>
    <w:rsid w:val="00C14EAD"/>
    <w:rsid w:val="00C14F50"/>
    <w:rsid w:val="00C151BC"/>
    <w:rsid w:val="00C151D6"/>
    <w:rsid w:val="00C16185"/>
    <w:rsid w:val="00C164AF"/>
    <w:rsid w:val="00C16D63"/>
    <w:rsid w:val="00C16DA2"/>
    <w:rsid w:val="00C16E96"/>
    <w:rsid w:val="00C172C4"/>
    <w:rsid w:val="00C173D6"/>
    <w:rsid w:val="00C1765D"/>
    <w:rsid w:val="00C176CD"/>
    <w:rsid w:val="00C17952"/>
    <w:rsid w:val="00C17A13"/>
    <w:rsid w:val="00C17AE5"/>
    <w:rsid w:val="00C17BE4"/>
    <w:rsid w:val="00C17DB1"/>
    <w:rsid w:val="00C20120"/>
    <w:rsid w:val="00C202F3"/>
    <w:rsid w:val="00C202FC"/>
    <w:rsid w:val="00C2030C"/>
    <w:rsid w:val="00C20FD4"/>
    <w:rsid w:val="00C21425"/>
    <w:rsid w:val="00C2151D"/>
    <w:rsid w:val="00C217BE"/>
    <w:rsid w:val="00C21B35"/>
    <w:rsid w:val="00C21C9A"/>
    <w:rsid w:val="00C221C7"/>
    <w:rsid w:val="00C222CB"/>
    <w:rsid w:val="00C222DA"/>
    <w:rsid w:val="00C22513"/>
    <w:rsid w:val="00C2289C"/>
    <w:rsid w:val="00C228D9"/>
    <w:rsid w:val="00C229B7"/>
    <w:rsid w:val="00C22AF9"/>
    <w:rsid w:val="00C23114"/>
    <w:rsid w:val="00C23542"/>
    <w:rsid w:val="00C23591"/>
    <w:rsid w:val="00C235BF"/>
    <w:rsid w:val="00C23680"/>
    <w:rsid w:val="00C23B92"/>
    <w:rsid w:val="00C23E4A"/>
    <w:rsid w:val="00C23EBB"/>
    <w:rsid w:val="00C23F8F"/>
    <w:rsid w:val="00C240AE"/>
    <w:rsid w:val="00C24152"/>
    <w:rsid w:val="00C24528"/>
    <w:rsid w:val="00C2491B"/>
    <w:rsid w:val="00C24983"/>
    <w:rsid w:val="00C24B0F"/>
    <w:rsid w:val="00C24F83"/>
    <w:rsid w:val="00C24FDE"/>
    <w:rsid w:val="00C25398"/>
    <w:rsid w:val="00C253C4"/>
    <w:rsid w:val="00C2559C"/>
    <w:rsid w:val="00C255CD"/>
    <w:rsid w:val="00C25A0D"/>
    <w:rsid w:val="00C25A77"/>
    <w:rsid w:val="00C25D1D"/>
    <w:rsid w:val="00C25EA5"/>
    <w:rsid w:val="00C25F62"/>
    <w:rsid w:val="00C261E9"/>
    <w:rsid w:val="00C26611"/>
    <w:rsid w:val="00C26774"/>
    <w:rsid w:val="00C26A40"/>
    <w:rsid w:val="00C26FEF"/>
    <w:rsid w:val="00C272D7"/>
    <w:rsid w:val="00C27311"/>
    <w:rsid w:val="00C27545"/>
    <w:rsid w:val="00C27807"/>
    <w:rsid w:val="00C27A18"/>
    <w:rsid w:val="00C27BCB"/>
    <w:rsid w:val="00C27BDD"/>
    <w:rsid w:val="00C27BE7"/>
    <w:rsid w:val="00C27EE6"/>
    <w:rsid w:val="00C30200"/>
    <w:rsid w:val="00C303E5"/>
    <w:rsid w:val="00C306A2"/>
    <w:rsid w:val="00C307AA"/>
    <w:rsid w:val="00C308C2"/>
    <w:rsid w:val="00C308D7"/>
    <w:rsid w:val="00C308F2"/>
    <w:rsid w:val="00C3091F"/>
    <w:rsid w:val="00C30B2C"/>
    <w:rsid w:val="00C30B3D"/>
    <w:rsid w:val="00C30E6B"/>
    <w:rsid w:val="00C30F10"/>
    <w:rsid w:val="00C31700"/>
    <w:rsid w:val="00C3191B"/>
    <w:rsid w:val="00C31985"/>
    <w:rsid w:val="00C31B0B"/>
    <w:rsid w:val="00C31B8A"/>
    <w:rsid w:val="00C31F4B"/>
    <w:rsid w:val="00C32070"/>
    <w:rsid w:val="00C3221A"/>
    <w:rsid w:val="00C32309"/>
    <w:rsid w:val="00C32371"/>
    <w:rsid w:val="00C324B7"/>
    <w:rsid w:val="00C32574"/>
    <w:rsid w:val="00C32A95"/>
    <w:rsid w:val="00C32CDE"/>
    <w:rsid w:val="00C32EDC"/>
    <w:rsid w:val="00C32F8F"/>
    <w:rsid w:val="00C32FA5"/>
    <w:rsid w:val="00C3309A"/>
    <w:rsid w:val="00C33267"/>
    <w:rsid w:val="00C33274"/>
    <w:rsid w:val="00C3344C"/>
    <w:rsid w:val="00C335AB"/>
    <w:rsid w:val="00C335B9"/>
    <w:rsid w:val="00C33F65"/>
    <w:rsid w:val="00C34531"/>
    <w:rsid w:val="00C34779"/>
    <w:rsid w:val="00C347DE"/>
    <w:rsid w:val="00C3494E"/>
    <w:rsid w:val="00C34C65"/>
    <w:rsid w:val="00C3505E"/>
    <w:rsid w:val="00C353C5"/>
    <w:rsid w:val="00C355F0"/>
    <w:rsid w:val="00C3563B"/>
    <w:rsid w:val="00C3584D"/>
    <w:rsid w:val="00C35980"/>
    <w:rsid w:val="00C35C60"/>
    <w:rsid w:val="00C35F9F"/>
    <w:rsid w:val="00C36564"/>
    <w:rsid w:val="00C36682"/>
    <w:rsid w:val="00C36A77"/>
    <w:rsid w:val="00C36F53"/>
    <w:rsid w:val="00C37147"/>
    <w:rsid w:val="00C373B8"/>
    <w:rsid w:val="00C373EF"/>
    <w:rsid w:val="00C375E3"/>
    <w:rsid w:val="00C40013"/>
    <w:rsid w:val="00C40258"/>
    <w:rsid w:val="00C40707"/>
    <w:rsid w:val="00C40A56"/>
    <w:rsid w:val="00C40E51"/>
    <w:rsid w:val="00C41185"/>
    <w:rsid w:val="00C414D5"/>
    <w:rsid w:val="00C41609"/>
    <w:rsid w:val="00C416A5"/>
    <w:rsid w:val="00C4176F"/>
    <w:rsid w:val="00C41879"/>
    <w:rsid w:val="00C41A8B"/>
    <w:rsid w:val="00C41B7E"/>
    <w:rsid w:val="00C41DF3"/>
    <w:rsid w:val="00C42D5D"/>
    <w:rsid w:val="00C43052"/>
    <w:rsid w:val="00C4309D"/>
    <w:rsid w:val="00C43291"/>
    <w:rsid w:val="00C435F5"/>
    <w:rsid w:val="00C43657"/>
    <w:rsid w:val="00C437BC"/>
    <w:rsid w:val="00C43858"/>
    <w:rsid w:val="00C4386D"/>
    <w:rsid w:val="00C43B10"/>
    <w:rsid w:val="00C43E1F"/>
    <w:rsid w:val="00C44162"/>
    <w:rsid w:val="00C441BD"/>
    <w:rsid w:val="00C442FF"/>
    <w:rsid w:val="00C44335"/>
    <w:rsid w:val="00C443B3"/>
    <w:rsid w:val="00C443BB"/>
    <w:rsid w:val="00C4445D"/>
    <w:rsid w:val="00C448E3"/>
    <w:rsid w:val="00C44A47"/>
    <w:rsid w:val="00C44B5D"/>
    <w:rsid w:val="00C44C70"/>
    <w:rsid w:val="00C44D42"/>
    <w:rsid w:val="00C44F41"/>
    <w:rsid w:val="00C44FC5"/>
    <w:rsid w:val="00C452BE"/>
    <w:rsid w:val="00C4539A"/>
    <w:rsid w:val="00C4591E"/>
    <w:rsid w:val="00C45B6A"/>
    <w:rsid w:val="00C45DAB"/>
    <w:rsid w:val="00C461C9"/>
    <w:rsid w:val="00C463F9"/>
    <w:rsid w:val="00C4662A"/>
    <w:rsid w:val="00C466FD"/>
    <w:rsid w:val="00C4671F"/>
    <w:rsid w:val="00C46BCA"/>
    <w:rsid w:val="00C46E83"/>
    <w:rsid w:val="00C4721D"/>
    <w:rsid w:val="00C47267"/>
    <w:rsid w:val="00C47666"/>
    <w:rsid w:val="00C479DF"/>
    <w:rsid w:val="00C47C8A"/>
    <w:rsid w:val="00C47CF5"/>
    <w:rsid w:val="00C47DE2"/>
    <w:rsid w:val="00C47E23"/>
    <w:rsid w:val="00C506FD"/>
    <w:rsid w:val="00C507E9"/>
    <w:rsid w:val="00C508B1"/>
    <w:rsid w:val="00C5093B"/>
    <w:rsid w:val="00C50D84"/>
    <w:rsid w:val="00C50ECB"/>
    <w:rsid w:val="00C5117B"/>
    <w:rsid w:val="00C51208"/>
    <w:rsid w:val="00C51555"/>
    <w:rsid w:val="00C51675"/>
    <w:rsid w:val="00C51821"/>
    <w:rsid w:val="00C51962"/>
    <w:rsid w:val="00C5198F"/>
    <w:rsid w:val="00C51BFD"/>
    <w:rsid w:val="00C51CDF"/>
    <w:rsid w:val="00C51E5A"/>
    <w:rsid w:val="00C52380"/>
    <w:rsid w:val="00C525C7"/>
    <w:rsid w:val="00C52B60"/>
    <w:rsid w:val="00C53124"/>
    <w:rsid w:val="00C53200"/>
    <w:rsid w:val="00C532DF"/>
    <w:rsid w:val="00C534DE"/>
    <w:rsid w:val="00C53801"/>
    <w:rsid w:val="00C53C9E"/>
    <w:rsid w:val="00C53C9F"/>
    <w:rsid w:val="00C53CEB"/>
    <w:rsid w:val="00C53DFA"/>
    <w:rsid w:val="00C5439A"/>
    <w:rsid w:val="00C54629"/>
    <w:rsid w:val="00C54774"/>
    <w:rsid w:val="00C55006"/>
    <w:rsid w:val="00C55165"/>
    <w:rsid w:val="00C5527F"/>
    <w:rsid w:val="00C55362"/>
    <w:rsid w:val="00C554A6"/>
    <w:rsid w:val="00C5571F"/>
    <w:rsid w:val="00C55897"/>
    <w:rsid w:val="00C55A9A"/>
    <w:rsid w:val="00C55C51"/>
    <w:rsid w:val="00C56116"/>
    <w:rsid w:val="00C5624A"/>
    <w:rsid w:val="00C565A3"/>
    <w:rsid w:val="00C56A19"/>
    <w:rsid w:val="00C56B3D"/>
    <w:rsid w:val="00C56BA1"/>
    <w:rsid w:val="00C56C73"/>
    <w:rsid w:val="00C56C95"/>
    <w:rsid w:val="00C56E1D"/>
    <w:rsid w:val="00C570E0"/>
    <w:rsid w:val="00C575E7"/>
    <w:rsid w:val="00C57817"/>
    <w:rsid w:val="00C6047C"/>
    <w:rsid w:val="00C607C8"/>
    <w:rsid w:val="00C60A61"/>
    <w:rsid w:val="00C60B29"/>
    <w:rsid w:val="00C60BFE"/>
    <w:rsid w:val="00C60E3C"/>
    <w:rsid w:val="00C60F90"/>
    <w:rsid w:val="00C60FCC"/>
    <w:rsid w:val="00C615FF"/>
    <w:rsid w:val="00C6171A"/>
    <w:rsid w:val="00C617F5"/>
    <w:rsid w:val="00C61A66"/>
    <w:rsid w:val="00C61CB3"/>
    <w:rsid w:val="00C61EF9"/>
    <w:rsid w:val="00C62035"/>
    <w:rsid w:val="00C621B9"/>
    <w:rsid w:val="00C622F3"/>
    <w:rsid w:val="00C62474"/>
    <w:rsid w:val="00C6274D"/>
    <w:rsid w:val="00C62A33"/>
    <w:rsid w:val="00C62CDC"/>
    <w:rsid w:val="00C62D2C"/>
    <w:rsid w:val="00C62DE9"/>
    <w:rsid w:val="00C635AF"/>
    <w:rsid w:val="00C6364A"/>
    <w:rsid w:val="00C6368B"/>
    <w:rsid w:val="00C63816"/>
    <w:rsid w:val="00C63B37"/>
    <w:rsid w:val="00C63CFB"/>
    <w:rsid w:val="00C63DC2"/>
    <w:rsid w:val="00C63DF8"/>
    <w:rsid w:val="00C63ED9"/>
    <w:rsid w:val="00C64034"/>
    <w:rsid w:val="00C643DB"/>
    <w:rsid w:val="00C6455F"/>
    <w:rsid w:val="00C646E7"/>
    <w:rsid w:val="00C6499D"/>
    <w:rsid w:val="00C64A10"/>
    <w:rsid w:val="00C64B01"/>
    <w:rsid w:val="00C64D2D"/>
    <w:rsid w:val="00C6504C"/>
    <w:rsid w:val="00C65571"/>
    <w:rsid w:val="00C656AF"/>
    <w:rsid w:val="00C657BF"/>
    <w:rsid w:val="00C65A16"/>
    <w:rsid w:val="00C65D2B"/>
    <w:rsid w:val="00C65D7E"/>
    <w:rsid w:val="00C66168"/>
    <w:rsid w:val="00C662BE"/>
    <w:rsid w:val="00C663D4"/>
    <w:rsid w:val="00C66405"/>
    <w:rsid w:val="00C6688C"/>
    <w:rsid w:val="00C66BC7"/>
    <w:rsid w:val="00C66BDF"/>
    <w:rsid w:val="00C66D54"/>
    <w:rsid w:val="00C66F25"/>
    <w:rsid w:val="00C67242"/>
    <w:rsid w:val="00C676B7"/>
    <w:rsid w:val="00C67A5F"/>
    <w:rsid w:val="00C67D0C"/>
    <w:rsid w:val="00C67E4A"/>
    <w:rsid w:val="00C67E7B"/>
    <w:rsid w:val="00C70629"/>
    <w:rsid w:val="00C707F6"/>
    <w:rsid w:val="00C7095C"/>
    <w:rsid w:val="00C70D06"/>
    <w:rsid w:val="00C70FD9"/>
    <w:rsid w:val="00C71278"/>
    <w:rsid w:val="00C712E0"/>
    <w:rsid w:val="00C7176D"/>
    <w:rsid w:val="00C719B3"/>
    <w:rsid w:val="00C71BC6"/>
    <w:rsid w:val="00C7205B"/>
    <w:rsid w:val="00C7237C"/>
    <w:rsid w:val="00C723D3"/>
    <w:rsid w:val="00C7259E"/>
    <w:rsid w:val="00C727E7"/>
    <w:rsid w:val="00C7288F"/>
    <w:rsid w:val="00C72B5B"/>
    <w:rsid w:val="00C72B78"/>
    <w:rsid w:val="00C73001"/>
    <w:rsid w:val="00C73098"/>
    <w:rsid w:val="00C7427C"/>
    <w:rsid w:val="00C74375"/>
    <w:rsid w:val="00C743CB"/>
    <w:rsid w:val="00C74784"/>
    <w:rsid w:val="00C747D1"/>
    <w:rsid w:val="00C74EF9"/>
    <w:rsid w:val="00C75112"/>
    <w:rsid w:val="00C75113"/>
    <w:rsid w:val="00C752E1"/>
    <w:rsid w:val="00C75BE3"/>
    <w:rsid w:val="00C7623A"/>
    <w:rsid w:val="00C76330"/>
    <w:rsid w:val="00C7638E"/>
    <w:rsid w:val="00C76701"/>
    <w:rsid w:val="00C76BD4"/>
    <w:rsid w:val="00C76D8D"/>
    <w:rsid w:val="00C770F3"/>
    <w:rsid w:val="00C77258"/>
    <w:rsid w:val="00C773EA"/>
    <w:rsid w:val="00C77888"/>
    <w:rsid w:val="00C779A7"/>
    <w:rsid w:val="00C779EA"/>
    <w:rsid w:val="00C77AE9"/>
    <w:rsid w:val="00C77D74"/>
    <w:rsid w:val="00C800F0"/>
    <w:rsid w:val="00C80472"/>
    <w:rsid w:val="00C80586"/>
    <w:rsid w:val="00C80649"/>
    <w:rsid w:val="00C80896"/>
    <w:rsid w:val="00C80DC2"/>
    <w:rsid w:val="00C80FFD"/>
    <w:rsid w:val="00C81000"/>
    <w:rsid w:val="00C8118B"/>
    <w:rsid w:val="00C814C1"/>
    <w:rsid w:val="00C8184A"/>
    <w:rsid w:val="00C81A74"/>
    <w:rsid w:val="00C81B78"/>
    <w:rsid w:val="00C81D0A"/>
    <w:rsid w:val="00C81EC1"/>
    <w:rsid w:val="00C82310"/>
    <w:rsid w:val="00C82411"/>
    <w:rsid w:val="00C82EE3"/>
    <w:rsid w:val="00C833C6"/>
    <w:rsid w:val="00C83660"/>
    <w:rsid w:val="00C83CC2"/>
    <w:rsid w:val="00C83D3F"/>
    <w:rsid w:val="00C84749"/>
    <w:rsid w:val="00C84B20"/>
    <w:rsid w:val="00C84D30"/>
    <w:rsid w:val="00C850DA"/>
    <w:rsid w:val="00C85264"/>
    <w:rsid w:val="00C85987"/>
    <w:rsid w:val="00C86060"/>
    <w:rsid w:val="00C861FA"/>
    <w:rsid w:val="00C86434"/>
    <w:rsid w:val="00C868CE"/>
    <w:rsid w:val="00C86A67"/>
    <w:rsid w:val="00C86B82"/>
    <w:rsid w:val="00C86B85"/>
    <w:rsid w:val="00C86E50"/>
    <w:rsid w:val="00C86F97"/>
    <w:rsid w:val="00C87A4D"/>
    <w:rsid w:val="00C87CB8"/>
    <w:rsid w:val="00C90083"/>
    <w:rsid w:val="00C904C7"/>
    <w:rsid w:val="00C9069C"/>
    <w:rsid w:val="00C9092F"/>
    <w:rsid w:val="00C90A12"/>
    <w:rsid w:val="00C90F83"/>
    <w:rsid w:val="00C91539"/>
    <w:rsid w:val="00C91614"/>
    <w:rsid w:val="00C91709"/>
    <w:rsid w:val="00C91A57"/>
    <w:rsid w:val="00C91ACF"/>
    <w:rsid w:val="00C91AFE"/>
    <w:rsid w:val="00C91F78"/>
    <w:rsid w:val="00C91F83"/>
    <w:rsid w:val="00C92143"/>
    <w:rsid w:val="00C921DE"/>
    <w:rsid w:val="00C92281"/>
    <w:rsid w:val="00C922C6"/>
    <w:rsid w:val="00C92625"/>
    <w:rsid w:val="00C92719"/>
    <w:rsid w:val="00C92A11"/>
    <w:rsid w:val="00C92BCB"/>
    <w:rsid w:val="00C92F96"/>
    <w:rsid w:val="00C92F9B"/>
    <w:rsid w:val="00C9350B"/>
    <w:rsid w:val="00C936D2"/>
    <w:rsid w:val="00C936DA"/>
    <w:rsid w:val="00C9382B"/>
    <w:rsid w:val="00C93A1E"/>
    <w:rsid w:val="00C93C8A"/>
    <w:rsid w:val="00C94013"/>
    <w:rsid w:val="00C94644"/>
    <w:rsid w:val="00C94BC9"/>
    <w:rsid w:val="00C950AD"/>
    <w:rsid w:val="00C9515F"/>
    <w:rsid w:val="00C9522B"/>
    <w:rsid w:val="00C95638"/>
    <w:rsid w:val="00C957E5"/>
    <w:rsid w:val="00C95916"/>
    <w:rsid w:val="00C9599D"/>
    <w:rsid w:val="00C95AEE"/>
    <w:rsid w:val="00C95B1D"/>
    <w:rsid w:val="00C95C92"/>
    <w:rsid w:val="00C96187"/>
    <w:rsid w:val="00C9643A"/>
    <w:rsid w:val="00C9645A"/>
    <w:rsid w:val="00C9661C"/>
    <w:rsid w:val="00C96B7B"/>
    <w:rsid w:val="00C96B99"/>
    <w:rsid w:val="00C96FB1"/>
    <w:rsid w:val="00C97016"/>
    <w:rsid w:val="00C97ECE"/>
    <w:rsid w:val="00CA0333"/>
    <w:rsid w:val="00CA0696"/>
    <w:rsid w:val="00CA081E"/>
    <w:rsid w:val="00CA0893"/>
    <w:rsid w:val="00CA0AD1"/>
    <w:rsid w:val="00CA0CC3"/>
    <w:rsid w:val="00CA0DC1"/>
    <w:rsid w:val="00CA0F2E"/>
    <w:rsid w:val="00CA121A"/>
    <w:rsid w:val="00CA180C"/>
    <w:rsid w:val="00CA1D7B"/>
    <w:rsid w:val="00CA1DC0"/>
    <w:rsid w:val="00CA243E"/>
    <w:rsid w:val="00CA265A"/>
    <w:rsid w:val="00CA271A"/>
    <w:rsid w:val="00CA29C4"/>
    <w:rsid w:val="00CA2D94"/>
    <w:rsid w:val="00CA336E"/>
    <w:rsid w:val="00CA381E"/>
    <w:rsid w:val="00CA3BAE"/>
    <w:rsid w:val="00CA3BBA"/>
    <w:rsid w:val="00CA3BE6"/>
    <w:rsid w:val="00CA3C0E"/>
    <w:rsid w:val="00CA3C9E"/>
    <w:rsid w:val="00CA3E30"/>
    <w:rsid w:val="00CA40BD"/>
    <w:rsid w:val="00CA41B8"/>
    <w:rsid w:val="00CA41E1"/>
    <w:rsid w:val="00CA4267"/>
    <w:rsid w:val="00CA42BC"/>
    <w:rsid w:val="00CA42F8"/>
    <w:rsid w:val="00CA4479"/>
    <w:rsid w:val="00CA45E0"/>
    <w:rsid w:val="00CA4800"/>
    <w:rsid w:val="00CA4A13"/>
    <w:rsid w:val="00CA4ABF"/>
    <w:rsid w:val="00CA4AE6"/>
    <w:rsid w:val="00CA4C2B"/>
    <w:rsid w:val="00CA4F0D"/>
    <w:rsid w:val="00CA5598"/>
    <w:rsid w:val="00CA58DF"/>
    <w:rsid w:val="00CA5A95"/>
    <w:rsid w:val="00CA607A"/>
    <w:rsid w:val="00CA6A8E"/>
    <w:rsid w:val="00CA6CDB"/>
    <w:rsid w:val="00CA7093"/>
    <w:rsid w:val="00CA7229"/>
    <w:rsid w:val="00CA7A51"/>
    <w:rsid w:val="00CA7BFD"/>
    <w:rsid w:val="00CA7E64"/>
    <w:rsid w:val="00CB0069"/>
    <w:rsid w:val="00CB0369"/>
    <w:rsid w:val="00CB051A"/>
    <w:rsid w:val="00CB0920"/>
    <w:rsid w:val="00CB0AAF"/>
    <w:rsid w:val="00CB0F26"/>
    <w:rsid w:val="00CB0F78"/>
    <w:rsid w:val="00CB101D"/>
    <w:rsid w:val="00CB1118"/>
    <w:rsid w:val="00CB12B7"/>
    <w:rsid w:val="00CB1371"/>
    <w:rsid w:val="00CB13FD"/>
    <w:rsid w:val="00CB1DAB"/>
    <w:rsid w:val="00CB1DAD"/>
    <w:rsid w:val="00CB1EA6"/>
    <w:rsid w:val="00CB1EA9"/>
    <w:rsid w:val="00CB1F3E"/>
    <w:rsid w:val="00CB1F75"/>
    <w:rsid w:val="00CB208A"/>
    <w:rsid w:val="00CB20FA"/>
    <w:rsid w:val="00CB2768"/>
    <w:rsid w:val="00CB2A57"/>
    <w:rsid w:val="00CB2CD1"/>
    <w:rsid w:val="00CB2E53"/>
    <w:rsid w:val="00CB32F3"/>
    <w:rsid w:val="00CB3498"/>
    <w:rsid w:val="00CB3570"/>
    <w:rsid w:val="00CB3A82"/>
    <w:rsid w:val="00CB3B0A"/>
    <w:rsid w:val="00CB3B8D"/>
    <w:rsid w:val="00CB4239"/>
    <w:rsid w:val="00CB42C3"/>
    <w:rsid w:val="00CB43CB"/>
    <w:rsid w:val="00CB449E"/>
    <w:rsid w:val="00CB45C0"/>
    <w:rsid w:val="00CB4762"/>
    <w:rsid w:val="00CB478A"/>
    <w:rsid w:val="00CB484C"/>
    <w:rsid w:val="00CB4990"/>
    <w:rsid w:val="00CB4A41"/>
    <w:rsid w:val="00CB4C0E"/>
    <w:rsid w:val="00CB4D6C"/>
    <w:rsid w:val="00CB4EEA"/>
    <w:rsid w:val="00CB4FA5"/>
    <w:rsid w:val="00CB4FE8"/>
    <w:rsid w:val="00CB5194"/>
    <w:rsid w:val="00CB523A"/>
    <w:rsid w:val="00CB571B"/>
    <w:rsid w:val="00CB57D4"/>
    <w:rsid w:val="00CB5903"/>
    <w:rsid w:val="00CB5ACF"/>
    <w:rsid w:val="00CB5BCE"/>
    <w:rsid w:val="00CB5D9F"/>
    <w:rsid w:val="00CB5E33"/>
    <w:rsid w:val="00CB5F4D"/>
    <w:rsid w:val="00CB60C1"/>
    <w:rsid w:val="00CB60F9"/>
    <w:rsid w:val="00CB633C"/>
    <w:rsid w:val="00CB670C"/>
    <w:rsid w:val="00CB6983"/>
    <w:rsid w:val="00CB69A2"/>
    <w:rsid w:val="00CB6DD3"/>
    <w:rsid w:val="00CB6F8D"/>
    <w:rsid w:val="00CB72C3"/>
    <w:rsid w:val="00CB7541"/>
    <w:rsid w:val="00CB7A36"/>
    <w:rsid w:val="00CB7AB6"/>
    <w:rsid w:val="00CB7ACA"/>
    <w:rsid w:val="00CB7CF8"/>
    <w:rsid w:val="00CC0771"/>
    <w:rsid w:val="00CC0840"/>
    <w:rsid w:val="00CC0BF4"/>
    <w:rsid w:val="00CC0C7A"/>
    <w:rsid w:val="00CC0D24"/>
    <w:rsid w:val="00CC0F30"/>
    <w:rsid w:val="00CC106F"/>
    <w:rsid w:val="00CC125A"/>
    <w:rsid w:val="00CC12D2"/>
    <w:rsid w:val="00CC14AB"/>
    <w:rsid w:val="00CC14BE"/>
    <w:rsid w:val="00CC19D7"/>
    <w:rsid w:val="00CC1B71"/>
    <w:rsid w:val="00CC1C03"/>
    <w:rsid w:val="00CC1DC0"/>
    <w:rsid w:val="00CC1F1F"/>
    <w:rsid w:val="00CC1FD9"/>
    <w:rsid w:val="00CC268B"/>
    <w:rsid w:val="00CC2862"/>
    <w:rsid w:val="00CC2A52"/>
    <w:rsid w:val="00CC2C3C"/>
    <w:rsid w:val="00CC30E1"/>
    <w:rsid w:val="00CC3141"/>
    <w:rsid w:val="00CC3467"/>
    <w:rsid w:val="00CC358F"/>
    <w:rsid w:val="00CC3714"/>
    <w:rsid w:val="00CC3B3F"/>
    <w:rsid w:val="00CC3C50"/>
    <w:rsid w:val="00CC3E9F"/>
    <w:rsid w:val="00CC3F92"/>
    <w:rsid w:val="00CC409D"/>
    <w:rsid w:val="00CC422A"/>
    <w:rsid w:val="00CC4343"/>
    <w:rsid w:val="00CC4449"/>
    <w:rsid w:val="00CC474B"/>
    <w:rsid w:val="00CC4AB0"/>
    <w:rsid w:val="00CC4CE2"/>
    <w:rsid w:val="00CC4FD5"/>
    <w:rsid w:val="00CC516D"/>
    <w:rsid w:val="00CC516F"/>
    <w:rsid w:val="00CC51D4"/>
    <w:rsid w:val="00CC5251"/>
    <w:rsid w:val="00CC5312"/>
    <w:rsid w:val="00CC5729"/>
    <w:rsid w:val="00CC5E84"/>
    <w:rsid w:val="00CC5F08"/>
    <w:rsid w:val="00CC5F19"/>
    <w:rsid w:val="00CC639D"/>
    <w:rsid w:val="00CC6558"/>
    <w:rsid w:val="00CC665E"/>
    <w:rsid w:val="00CC6D61"/>
    <w:rsid w:val="00CC6F02"/>
    <w:rsid w:val="00CC71D7"/>
    <w:rsid w:val="00CC7596"/>
    <w:rsid w:val="00CC7624"/>
    <w:rsid w:val="00CC7934"/>
    <w:rsid w:val="00CC7BD3"/>
    <w:rsid w:val="00CC7D3A"/>
    <w:rsid w:val="00CC7DBA"/>
    <w:rsid w:val="00CC7E86"/>
    <w:rsid w:val="00CD0003"/>
    <w:rsid w:val="00CD0014"/>
    <w:rsid w:val="00CD0415"/>
    <w:rsid w:val="00CD0623"/>
    <w:rsid w:val="00CD0632"/>
    <w:rsid w:val="00CD06AB"/>
    <w:rsid w:val="00CD08DC"/>
    <w:rsid w:val="00CD136C"/>
    <w:rsid w:val="00CD13C2"/>
    <w:rsid w:val="00CD1914"/>
    <w:rsid w:val="00CD1C2A"/>
    <w:rsid w:val="00CD1C78"/>
    <w:rsid w:val="00CD1D67"/>
    <w:rsid w:val="00CD1DD0"/>
    <w:rsid w:val="00CD1EAF"/>
    <w:rsid w:val="00CD2110"/>
    <w:rsid w:val="00CD26D4"/>
    <w:rsid w:val="00CD2846"/>
    <w:rsid w:val="00CD2A73"/>
    <w:rsid w:val="00CD2B24"/>
    <w:rsid w:val="00CD2CF6"/>
    <w:rsid w:val="00CD2E8B"/>
    <w:rsid w:val="00CD3149"/>
    <w:rsid w:val="00CD3289"/>
    <w:rsid w:val="00CD329A"/>
    <w:rsid w:val="00CD348D"/>
    <w:rsid w:val="00CD3681"/>
    <w:rsid w:val="00CD3901"/>
    <w:rsid w:val="00CD3920"/>
    <w:rsid w:val="00CD3970"/>
    <w:rsid w:val="00CD3AC8"/>
    <w:rsid w:val="00CD3B9B"/>
    <w:rsid w:val="00CD3FAF"/>
    <w:rsid w:val="00CD4588"/>
    <w:rsid w:val="00CD45CC"/>
    <w:rsid w:val="00CD4A9D"/>
    <w:rsid w:val="00CD4B7C"/>
    <w:rsid w:val="00CD4B8A"/>
    <w:rsid w:val="00CD51B2"/>
    <w:rsid w:val="00CD528A"/>
    <w:rsid w:val="00CD5367"/>
    <w:rsid w:val="00CD54FA"/>
    <w:rsid w:val="00CD5532"/>
    <w:rsid w:val="00CD5801"/>
    <w:rsid w:val="00CD580B"/>
    <w:rsid w:val="00CD584F"/>
    <w:rsid w:val="00CD594E"/>
    <w:rsid w:val="00CD5AE0"/>
    <w:rsid w:val="00CD5C89"/>
    <w:rsid w:val="00CD5CB3"/>
    <w:rsid w:val="00CD5CCB"/>
    <w:rsid w:val="00CD5E85"/>
    <w:rsid w:val="00CD6059"/>
    <w:rsid w:val="00CD60B8"/>
    <w:rsid w:val="00CD624E"/>
    <w:rsid w:val="00CD632A"/>
    <w:rsid w:val="00CD640D"/>
    <w:rsid w:val="00CD6434"/>
    <w:rsid w:val="00CD64E7"/>
    <w:rsid w:val="00CD6821"/>
    <w:rsid w:val="00CD68A0"/>
    <w:rsid w:val="00CD69AB"/>
    <w:rsid w:val="00CD6C60"/>
    <w:rsid w:val="00CD755F"/>
    <w:rsid w:val="00CD7663"/>
    <w:rsid w:val="00CD7753"/>
    <w:rsid w:val="00CD7864"/>
    <w:rsid w:val="00CD79C4"/>
    <w:rsid w:val="00CD7B10"/>
    <w:rsid w:val="00CD7F08"/>
    <w:rsid w:val="00CE0C91"/>
    <w:rsid w:val="00CE16E8"/>
    <w:rsid w:val="00CE1944"/>
    <w:rsid w:val="00CE1A6D"/>
    <w:rsid w:val="00CE1B56"/>
    <w:rsid w:val="00CE20E6"/>
    <w:rsid w:val="00CE2118"/>
    <w:rsid w:val="00CE2195"/>
    <w:rsid w:val="00CE22A5"/>
    <w:rsid w:val="00CE282C"/>
    <w:rsid w:val="00CE286B"/>
    <w:rsid w:val="00CE2FE0"/>
    <w:rsid w:val="00CE30AD"/>
    <w:rsid w:val="00CE30E6"/>
    <w:rsid w:val="00CE3395"/>
    <w:rsid w:val="00CE3FB3"/>
    <w:rsid w:val="00CE5010"/>
    <w:rsid w:val="00CE51DC"/>
    <w:rsid w:val="00CE55E3"/>
    <w:rsid w:val="00CE5631"/>
    <w:rsid w:val="00CE56EB"/>
    <w:rsid w:val="00CE57A9"/>
    <w:rsid w:val="00CE5B27"/>
    <w:rsid w:val="00CE5C69"/>
    <w:rsid w:val="00CE5FE3"/>
    <w:rsid w:val="00CE6050"/>
    <w:rsid w:val="00CE65FD"/>
    <w:rsid w:val="00CE67AF"/>
    <w:rsid w:val="00CE6839"/>
    <w:rsid w:val="00CE6844"/>
    <w:rsid w:val="00CE6884"/>
    <w:rsid w:val="00CE691F"/>
    <w:rsid w:val="00CE695E"/>
    <w:rsid w:val="00CE6992"/>
    <w:rsid w:val="00CE70F1"/>
    <w:rsid w:val="00CE7338"/>
    <w:rsid w:val="00CE7362"/>
    <w:rsid w:val="00CE7379"/>
    <w:rsid w:val="00CE7426"/>
    <w:rsid w:val="00CE77B0"/>
    <w:rsid w:val="00CE7821"/>
    <w:rsid w:val="00CE7BB7"/>
    <w:rsid w:val="00CE7BD4"/>
    <w:rsid w:val="00CE7F4C"/>
    <w:rsid w:val="00CF00E4"/>
    <w:rsid w:val="00CF054B"/>
    <w:rsid w:val="00CF139B"/>
    <w:rsid w:val="00CF13F2"/>
    <w:rsid w:val="00CF1586"/>
    <w:rsid w:val="00CF1943"/>
    <w:rsid w:val="00CF1C55"/>
    <w:rsid w:val="00CF1E47"/>
    <w:rsid w:val="00CF1E85"/>
    <w:rsid w:val="00CF202C"/>
    <w:rsid w:val="00CF2862"/>
    <w:rsid w:val="00CF2A9E"/>
    <w:rsid w:val="00CF2C4B"/>
    <w:rsid w:val="00CF2FC5"/>
    <w:rsid w:val="00CF32E8"/>
    <w:rsid w:val="00CF359B"/>
    <w:rsid w:val="00CF3C51"/>
    <w:rsid w:val="00CF3D63"/>
    <w:rsid w:val="00CF40A6"/>
    <w:rsid w:val="00CF40D8"/>
    <w:rsid w:val="00CF4494"/>
    <w:rsid w:val="00CF480B"/>
    <w:rsid w:val="00CF48B2"/>
    <w:rsid w:val="00CF4F5D"/>
    <w:rsid w:val="00CF50E5"/>
    <w:rsid w:val="00CF529F"/>
    <w:rsid w:val="00CF5467"/>
    <w:rsid w:val="00CF588B"/>
    <w:rsid w:val="00CF5F96"/>
    <w:rsid w:val="00CF5FA2"/>
    <w:rsid w:val="00CF6468"/>
    <w:rsid w:val="00CF6527"/>
    <w:rsid w:val="00CF6A23"/>
    <w:rsid w:val="00CF6EE0"/>
    <w:rsid w:val="00CF70C1"/>
    <w:rsid w:val="00CF724C"/>
    <w:rsid w:val="00CF7300"/>
    <w:rsid w:val="00CF731B"/>
    <w:rsid w:val="00CF7446"/>
    <w:rsid w:val="00CF74A1"/>
    <w:rsid w:val="00CF7E66"/>
    <w:rsid w:val="00CF7EA3"/>
    <w:rsid w:val="00CF7EDD"/>
    <w:rsid w:val="00D001AD"/>
    <w:rsid w:val="00D0070F"/>
    <w:rsid w:val="00D0078C"/>
    <w:rsid w:val="00D0078E"/>
    <w:rsid w:val="00D00838"/>
    <w:rsid w:val="00D00BA6"/>
    <w:rsid w:val="00D00D52"/>
    <w:rsid w:val="00D00E0B"/>
    <w:rsid w:val="00D01153"/>
    <w:rsid w:val="00D011B2"/>
    <w:rsid w:val="00D011D4"/>
    <w:rsid w:val="00D01839"/>
    <w:rsid w:val="00D01C71"/>
    <w:rsid w:val="00D01F2F"/>
    <w:rsid w:val="00D02172"/>
    <w:rsid w:val="00D027CB"/>
    <w:rsid w:val="00D028FF"/>
    <w:rsid w:val="00D02A9A"/>
    <w:rsid w:val="00D02BBE"/>
    <w:rsid w:val="00D02EC2"/>
    <w:rsid w:val="00D031D6"/>
    <w:rsid w:val="00D0382B"/>
    <w:rsid w:val="00D03945"/>
    <w:rsid w:val="00D03CBA"/>
    <w:rsid w:val="00D03DD0"/>
    <w:rsid w:val="00D040BA"/>
    <w:rsid w:val="00D04477"/>
    <w:rsid w:val="00D047B1"/>
    <w:rsid w:val="00D04A03"/>
    <w:rsid w:val="00D04B53"/>
    <w:rsid w:val="00D04C96"/>
    <w:rsid w:val="00D04DA7"/>
    <w:rsid w:val="00D0568B"/>
    <w:rsid w:val="00D056E0"/>
    <w:rsid w:val="00D05B8D"/>
    <w:rsid w:val="00D05C36"/>
    <w:rsid w:val="00D05C89"/>
    <w:rsid w:val="00D05CD7"/>
    <w:rsid w:val="00D05EB3"/>
    <w:rsid w:val="00D0620C"/>
    <w:rsid w:val="00D06567"/>
    <w:rsid w:val="00D065F5"/>
    <w:rsid w:val="00D069D9"/>
    <w:rsid w:val="00D06AB7"/>
    <w:rsid w:val="00D06B2B"/>
    <w:rsid w:val="00D06B7D"/>
    <w:rsid w:val="00D06CDE"/>
    <w:rsid w:val="00D06F07"/>
    <w:rsid w:val="00D07484"/>
    <w:rsid w:val="00D075F8"/>
    <w:rsid w:val="00D076E0"/>
    <w:rsid w:val="00D076E6"/>
    <w:rsid w:val="00D077EC"/>
    <w:rsid w:val="00D07CD5"/>
    <w:rsid w:val="00D07E2A"/>
    <w:rsid w:val="00D10000"/>
    <w:rsid w:val="00D102C0"/>
    <w:rsid w:val="00D105FB"/>
    <w:rsid w:val="00D1076B"/>
    <w:rsid w:val="00D108CD"/>
    <w:rsid w:val="00D10D8F"/>
    <w:rsid w:val="00D11046"/>
    <w:rsid w:val="00D11182"/>
    <w:rsid w:val="00D1151C"/>
    <w:rsid w:val="00D1175E"/>
    <w:rsid w:val="00D118DE"/>
    <w:rsid w:val="00D120A5"/>
    <w:rsid w:val="00D12253"/>
    <w:rsid w:val="00D126EF"/>
    <w:rsid w:val="00D1270E"/>
    <w:rsid w:val="00D12809"/>
    <w:rsid w:val="00D1288F"/>
    <w:rsid w:val="00D12C4F"/>
    <w:rsid w:val="00D12CAE"/>
    <w:rsid w:val="00D12DC9"/>
    <w:rsid w:val="00D131BD"/>
    <w:rsid w:val="00D13A70"/>
    <w:rsid w:val="00D141B2"/>
    <w:rsid w:val="00D14823"/>
    <w:rsid w:val="00D14B6F"/>
    <w:rsid w:val="00D14BAE"/>
    <w:rsid w:val="00D14D26"/>
    <w:rsid w:val="00D14E48"/>
    <w:rsid w:val="00D1524B"/>
    <w:rsid w:val="00D152AA"/>
    <w:rsid w:val="00D1562D"/>
    <w:rsid w:val="00D1577F"/>
    <w:rsid w:val="00D157BF"/>
    <w:rsid w:val="00D15D22"/>
    <w:rsid w:val="00D15EB3"/>
    <w:rsid w:val="00D15FB8"/>
    <w:rsid w:val="00D16595"/>
    <w:rsid w:val="00D1673D"/>
    <w:rsid w:val="00D167D6"/>
    <w:rsid w:val="00D16EE0"/>
    <w:rsid w:val="00D17362"/>
    <w:rsid w:val="00D17436"/>
    <w:rsid w:val="00D176F7"/>
    <w:rsid w:val="00D17821"/>
    <w:rsid w:val="00D17CB1"/>
    <w:rsid w:val="00D17D4C"/>
    <w:rsid w:val="00D200BD"/>
    <w:rsid w:val="00D204ED"/>
    <w:rsid w:val="00D20BC9"/>
    <w:rsid w:val="00D20C20"/>
    <w:rsid w:val="00D20C44"/>
    <w:rsid w:val="00D20E45"/>
    <w:rsid w:val="00D21157"/>
    <w:rsid w:val="00D213AE"/>
    <w:rsid w:val="00D2144D"/>
    <w:rsid w:val="00D214F7"/>
    <w:rsid w:val="00D21530"/>
    <w:rsid w:val="00D21543"/>
    <w:rsid w:val="00D21719"/>
    <w:rsid w:val="00D217B2"/>
    <w:rsid w:val="00D218C5"/>
    <w:rsid w:val="00D218FE"/>
    <w:rsid w:val="00D21B99"/>
    <w:rsid w:val="00D21D0B"/>
    <w:rsid w:val="00D22354"/>
    <w:rsid w:val="00D22640"/>
    <w:rsid w:val="00D227C8"/>
    <w:rsid w:val="00D229EB"/>
    <w:rsid w:val="00D22DDF"/>
    <w:rsid w:val="00D22EB7"/>
    <w:rsid w:val="00D22F9E"/>
    <w:rsid w:val="00D232DE"/>
    <w:rsid w:val="00D23374"/>
    <w:rsid w:val="00D23546"/>
    <w:rsid w:val="00D23686"/>
    <w:rsid w:val="00D23BEF"/>
    <w:rsid w:val="00D23E23"/>
    <w:rsid w:val="00D23F1D"/>
    <w:rsid w:val="00D24072"/>
    <w:rsid w:val="00D2412F"/>
    <w:rsid w:val="00D2420E"/>
    <w:rsid w:val="00D243D6"/>
    <w:rsid w:val="00D2447D"/>
    <w:rsid w:val="00D2458F"/>
    <w:rsid w:val="00D24936"/>
    <w:rsid w:val="00D249A3"/>
    <w:rsid w:val="00D24C8B"/>
    <w:rsid w:val="00D24D76"/>
    <w:rsid w:val="00D24DB7"/>
    <w:rsid w:val="00D24E3A"/>
    <w:rsid w:val="00D250FD"/>
    <w:rsid w:val="00D252C0"/>
    <w:rsid w:val="00D252D4"/>
    <w:rsid w:val="00D25570"/>
    <w:rsid w:val="00D2558B"/>
    <w:rsid w:val="00D256EE"/>
    <w:rsid w:val="00D25CEA"/>
    <w:rsid w:val="00D25CFC"/>
    <w:rsid w:val="00D25ECB"/>
    <w:rsid w:val="00D26025"/>
    <w:rsid w:val="00D262B0"/>
    <w:rsid w:val="00D26394"/>
    <w:rsid w:val="00D264DF"/>
    <w:rsid w:val="00D26727"/>
    <w:rsid w:val="00D26DA6"/>
    <w:rsid w:val="00D27259"/>
    <w:rsid w:val="00D2730D"/>
    <w:rsid w:val="00D273D3"/>
    <w:rsid w:val="00D279BC"/>
    <w:rsid w:val="00D3002C"/>
    <w:rsid w:val="00D30096"/>
    <w:rsid w:val="00D300C3"/>
    <w:rsid w:val="00D300D6"/>
    <w:rsid w:val="00D3015A"/>
    <w:rsid w:val="00D3050B"/>
    <w:rsid w:val="00D3069E"/>
    <w:rsid w:val="00D3081D"/>
    <w:rsid w:val="00D30895"/>
    <w:rsid w:val="00D30B8A"/>
    <w:rsid w:val="00D30E33"/>
    <w:rsid w:val="00D30F2B"/>
    <w:rsid w:val="00D3100B"/>
    <w:rsid w:val="00D314BF"/>
    <w:rsid w:val="00D31559"/>
    <w:rsid w:val="00D315FA"/>
    <w:rsid w:val="00D3188C"/>
    <w:rsid w:val="00D3193A"/>
    <w:rsid w:val="00D31A59"/>
    <w:rsid w:val="00D31CE3"/>
    <w:rsid w:val="00D31D56"/>
    <w:rsid w:val="00D321DD"/>
    <w:rsid w:val="00D32270"/>
    <w:rsid w:val="00D32675"/>
    <w:rsid w:val="00D328E3"/>
    <w:rsid w:val="00D32BA7"/>
    <w:rsid w:val="00D3322C"/>
    <w:rsid w:val="00D33246"/>
    <w:rsid w:val="00D33251"/>
    <w:rsid w:val="00D33653"/>
    <w:rsid w:val="00D339DC"/>
    <w:rsid w:val="00D33D23"/>
    <w:rsid w:val="00D33D8C"/>
    <w:rsid w:val="00D33DCC"/>
    <w:rsid w:val="00D33E96"/>
    <w:rsid w:val="00D340BF"/>
    <w:rsid w:val="00D34111"/>
    <w:rsid w:val="00D344BA"/>
    <w:rsid w:val="00D347B9"/>
    <w:rsid w:val="00D348D6"/>
    <w:rsid w:val="00D34C44"/>
    <w:rsid w:val="00D35253"/>
    <w:rsid w:val="00D35737"/>
    <w:rsid w:val="00D35A3C"/>
    <w:rsid w:val="00D35AFF"/>
    <w:rsid w:val="00D35BBC"/>
    <w:rsid w:val="00D35D21"/>
    <w:rsid w:val="00D35F53"/>
    <w:rsid w:val="00D35F71"/>
    <w:rsid w:val="00D36283"/>
    <w:rsid w:val="00D364DC"/>
    <w:rsid w:val="00D36A59"/>
    <w:rsid w:val="00D36A6A"/>
    <w:rsid w:val="00D36A72"/>
    <w:rsid w:val="00D36B33"/>
    <w:rsid w:val="00D36D72"/>
    <w:rsid w:val="00D36DC6"/>
    <w:rsid w:val="00D36F92"/>
    <w:rsid w:val="00D374CF"/>
    <w:rsid w:val="00D378A2"/>
    <w:rsid w:val="00D37933"/>
    <w:rsid w:val="00D37C1E"/>
    <w:rsid w:val="00D37CD4"/>
    <w:rsid w:val="00D37D4C"/>
    <w:rsid w:val="00D37E19"/>
    <w:rsid w:val="00D4028D"/>
    <w:rsid w:val="00D41113"/>
    <w:rsid w:val="00D4111D"/>
    <w:rsid w:val="00D41308"/>
    <w:rsid w:val="00D4155A"/>
    <w:rsid w:val="00D41801"/>
    <w:rsid w:val="00D41B2A"/>
    <w:rsid w:val="00D41C78"/>
    <w:rsid w:val="00D4226D"/>
    <w:rsid w:val="00D42334"/>
    <w:rsid w:val="00D4240F"/>
    <w:rsid w:val="00D4280B"/>
    <w:rsid w:val="00D42B32"/>
    <w:rsid w:val="00D42BFB"/>
    <w:rsid w:val="00D42CA0"/>
    <w:rsid w:val="00D42D71"/>
    <w:rsid w:val="00D42EE7"/>
    <w:rsid w:val="00D433A7"/>
    <w:rsid w:val="00D433C6"/>
    <w:rsid w:val="00D4340F"/>
    <w:rsid w:val="00D43B36"/>
    <w:rsid w:val="00D441BE"/>
    <w:rsid w:val="00D44354"/>
    <w:rsid w:val="00D44DEB"/>
    <w:rsid w:val="00D44FDE"/>
    <w:rsid w:val="00D45056"/>
    <w:rsid w:val="00D452C0"/>
    <w:rsid w:val="00D45455"/>
    <w:rsid w:val="00D45928"/>
    <w:rsid w:val="00D45E71"/>
    <w:rsid w:val="00D46134"/>
    <w:rsid w:val="00D462A7"/>
    <w:rsid w:val="00D46387"/>
    <w:rsid w:val="00D4666B"/>
    <w:rsid w:val="00D4669D"/>
    <w:rsid w:val="00D4676F"/>
    <w:rsid w:val="00D4679A"/>
    <w:rsid w:val="00D46C7B"/>
    <w:rsid w:val="00D46CC8"/>
    <w:rsid w:val="00D46D59"/>
    <w:rsid w:val="00D46F33"/>
    <w:rsid w:val="00D47017"/>
    <w:rsid w:val="00D47145"/>
    <w:rsid w:val="00D47279"/>
    <w:rsid w:val="00D474E4"/>
    <w:rsid w:val="00D47554"/>
    <w:rsid w:val="00D478AE"/>
    <w:rsid w:val="00D47935"/>
    <w:rsid w:val="00D47A1C"/>
    <w:rsid w:val="00D5012C"/>
    <w:rsid w:val="00D505D0"/>
    <w:rsid w:val="00D507AE"/>
    <w:rsid w:val="00D50814"/>
    <w:rsid w:val="00D51282"/>
    <w:rsid w:val="00D512FB"/>
    <w:rsid w:val="00D51372"/>
    <w:rsid w:val="00D51776"/>
    <w:rsid w:val="00D517E2"/>
    <w:rsid w:val="00D51C78"/>
    <w:rsid w:val="00D51CE7"/>
    <w:rsid w:val="00D521A9"/>
    <w:rsid w:val="00D5243F"/>
    <w:rsid w:val="00D5252F"/>
    <w:rsid w:val="00D5257E"/>
    <w:rsid w:val="00D52A9B"/>
    <w:rsid w:val="00D52BD2"/>
    <w:rsid w:val="00D52C83"/>
    <w:rsid w:val="00D52CDC"/>
    <w:rsid w:val="00D52EE6"/>
    <w:rsid w:val="00D52F06"/>
    <w:rsid w:val="00D53236"/>
    <w:rsid w:val="00D53438"/>
    <w:rsid w:val="00D53567"/>
    <w:rsid w:val="00D53593"/>
    <w:rsid w:val="00D535DC"/>
    <w:rsid w:val="00D537E7"/>
    <w:rsid w:val="00D53CC8"/>
    <w:rsid w:val="00D544ED"/>
    <w:rsid w:val="00D54654"/>
    <w:rsid w:val="00D548DD"/>
    <w:rsid w:val="00D54924"/>
    <w:rsid w:val="00D54B4F"/>
    <w:rsid w:val="00D553C4"/>
    <w:rsid w:val="00D55A1D"/>
    <w:rsid w:val="00D55B27"/>
    <w:rsid w:val="00D55B3D"/>
    <w:rsid w:val="00D55C66"/>
    <w:rsid w:val="00D55FE0"/>
    <w:rsid w:val="00D560A8"/>
    <w:rsid w:val="00D5631F"/>
    <w:rsid w:val="00D56399"/>
    <w:rsid w:val="00D56A7E"/>
    <w:rsid w:val="00D56A91"/>
    <w:rsid w:val="00D56FEC"/>
    <w:rsid w:val="00D57076"/>
    <w:rsid w:val="00D5725B"/>
    <w:rsid w:val="00D5735C"/>
    <w:rsid w:val="00D5736E"/>
    <w:rsid w:val="00D575EE"/>
    <w:rsid w:val="00D57EC5"/>
    <w:rsid w:val="00D601EC"/>
    <w:rsid w:val="00D60258"/>
    <w:rsid w:val="00D605A3"/>
    <w:rsid w:val="00D60647"/>
    <w:rsid w:val="00D60702"/>
    <w:rsid w:val="00D60DBA"/>
    <w:rsid w:val="00D60E6C"/>
    <w:rsid w:val="00D60F6C"/>
    <w:rsid w:val="00D611CE"/>
    <w:rsid w:val="00D61358"/>
    <w:rsid w:val="00D6153C"/>
    <w:rsid w:val="00D6174E"/>
    <w:rsid w:val="00D61986"/>
    <w:rsid w:val="00D619FD"/>
    <w:rsid w:val="00D61A89"/>
    <w:rsid w:val="00D61B2D"/>
    <w:rsid w:val="00D61B39"/>
    <w:rsid w:val="00D61BFE"/>
    <w:rsid w:val="00D61E82"/>
    <w:rsid w:val="00D62638"/>
    <w:rsid w:val="00D626CC"/>
    <w:rsid w:val="00D62E35"/>
    <w:rsid w:val="00D63095"/>
    <w:rsid w:val="00D631B7"/>
    <w:rsid w:val="00D637FE"/>
    <w:rsid w:val="00D63973"/>
    <w:rsid w:val="00D639B2"/>
    <w:rsid w:val="00D63A1A"/>
    <w:rsid w:val="00D63DE2"/>
    <w:rsid w:val="00D63EDD"/>
    <w:rsid w:val="00D63FF4"/>
    <w:rsid w:val="00D6421F"/>
    <w:rsid w:val="00D642C8"/>
    <w:rsid w:val="00D6476A"/>
    <w:rsid w:val="00D648D7"/>
    <w:rsid w:val="00D64962"/>
    <w:rsid w:val="00D64969"/>
    <w:rsid w:val="00D64DA9"/>
    <w:rsid w:val="00D64E11"/>
    <w:rsid w:val="00D65090"/>
    <w:rsid w:val="00D6511C"/>
    <w:rsid w:val="00D651D4"/>
    <w:rsid w:val="00D65667"/>
    <w:rsid w:val="00D6580E"/>
    <w:rsid w:val="00D65DEB"/>
    <w:rsid w:val="00D65E0E"/>
    <w:rsid w:val="00D66615"/>
    <w:rsid w:val="00D66692"/>
    <w:rsid w:val="00D66C00"/>
    <w:rsid w:val="00D66FFF"/>
    <w:rsid w:val="00D67303"/>
    <w:rsid w:val="00D6760D"/>
    <w:rsid w:val="00D67A58"/>
    <w:rsid w:val="00D67BA3"/>
    <w:rsid w:val="00D7001D"/>
    <w:rsid w:val="00D70426"/>
    <w:rsid w:val="00D70565"/>
    <w:rsid w:val="00D7063C"/>
    <w:rsid w:val="00D70A39"/>
    <w:rsid w:val="00D70AE4"/>
    <w:rsid w:val="00D70B0B"/>
    <w:rsid w:val="00D7141A"/>
    <w:rsid w:val="00D71888"/>
    <w:rsid w:val="00D71AC0"/>
    <w:rsid w:val="00D71B1A"/>
    <w:rsid w:val="00D71EB9"/>
    <w:rsid w:val="00D72040"/>
    <w:rsid w:val="00D72431"/>
    <w:rsid w:val="00D728C4"/>
    <w:rsid w:val="00D72C56"/>
    <w:rsid w:val="00D72F0F"/>
    <w:rsid w:val="00D72F9F"/>
    <w:rsid w:val="00D730C0"/>
    <w:rsid w:val="00D735CC"/>
    <w:rsid w:val="00D738EB"/>
    <w:rsid w:val="00D73942"/>
    <w:rsid w:val="00D73BA0"/>
    <w:rsid w:val="00D73DE0"/>
    <w:rsid w:val="00D73F49"/>
    <w:rsid w:val="00D74166"/>
    <w:rsid w:val="00D74637"/>
    <w:rsid w:val="00D74BB6"/>
    <w:rsid w:val="00D74D5D"/>
    <w:rsid w:val="00D75549"/>
    <w:rsid w:val="00D75573"/>
    <w:rsid w:val="00D755E9"/>
    <w:rsid w:val="00D75ADF"/>
    <w:rsid w:val="00D75CE6"/>
    <w:rsid w:val="00D762FC"/>
    <w:rsid w:val="00D764A2"/>
    <w:rsid w:val="00D76984"/>
    <w:rsid w:val="00D76AA5"/>
    <w:rsid w:val="00D76B5A"/>
    <w:rsid w:val="00D76BC7"/>
    <w:rsid w:val="00D76C61"/>
    <w:rsid w:val="00D76CB8"/>
    <w:rsid w:val="00D76FC9"/>
    <w:rsid w:val="00D77871"/>
    <w:rsid w:val="00D77B94"/>
    <w:rsid w:val="00D8012D"/>
    <w:rsid w:val="00D801FB"/>
    <w:rsid w:val="00D80257"/>
    <w:rsid w:val="00D80700"/>
    <w:rsid w:val="00D80E36"/>
    <w:rsid w:val="00D81072"/>
    <w:rsid w:val="00D8111D"/>
    <w:rsid w:val="00D81397"/>
    <w:rsid w:val="00D81409"/>
    <w:rsid w:val="00D815A1"/>
    <w:rsid w:val="00D81D52"/>
    <w:rsid w:val="00D81DA9"/>
    <w:rsid w:val="00D826A4"/>
    <w:rsid w:val="00D828C5"/>
    <w:rsid w:val="00D82C09"/>
    <w:rsid w:val="00D82D3D"/>
    <w:rsid w:val="00D82D6A"/>
    <w:rsid w:val="00D82DE2"/>
    <w:rsid w:val="00D82E03"/>
    <w:rsid w:val="00D82F2F"/>
    <w:rsid w:val="00D83233"/>
    <w:rsid w:val="00D83236"/>
    <w:rsid w:val="00D8327D"/>
    <w:rsid w:val="00D83675"/>
    <w:rsid w:val="00D836AF"/>
    <w:rsid w:val="00D83831"/>
    <w:rsid w:val="00D838EB"/>
    <w:rsid w:val="00D8398F"/>
    <w:rsid w:val="00D83A50"/>
    <w:rsid w:val="00D83B82"/>
    <w:rsid w:val="00D83D79"/>
    <w:rsid w:val="00D83FDA"/>
    <w:rsid w:val="00D84597"/>
    <w:rsid w:val="00D847A3"/>
    <w:rsid w:val="00D84844"/>
    <w:rsid w:val="00D84866"/>
    <w:rsid w:val="00D84C3B"/>
    <w:rsid w:val="00D84E3F"/>
    <w:rsid w:val="00D84F3C"/>
    <w:rsid w:val="00D858B0"/>
    <w:rsid w:val="00D85B25"/>
    <w:rsid w:val="00D85C66"/>
    <w:rsid w:val="00D85CA0"/>
    <w:rsid w:val="00D85D68"/>
    <w:rsid w:val="00D85DD9"/>
    <w:rsid w:val="00D86A2F"/>
    <w:rsid w:val="00D86E2E"/>
    <w:rsid w:val="00D86FD0"/>
    <w:rsid w:val="00D872D6"/>
    <w:rsid w:val="00D8753C"/>
    <w:rsid w:val="00D87B71"/>
    <w:rsid w:val="00D900CD"/>
    <w:rsid w:val="00D9049D"/>
    <w:rsid w:val="00D9071F"/>
    <w:rsid w:val="00D908A0"/>
    <w:rsid w:val="00D90A43"/>
    <w:rsid w:val="00D90B76"/>
    <w:rsid w:val="00D90DE7"/>
    <w:rsid w:val="00D9182F"/>
    <w:rsid w:val="00D91849"/>
    <w:rsid w:val="00D91972"/>
    <w:rsid w:val="00D919DD"/>
    <w:rsid w:val="00D91A1B"/>
    <w:rsid w:val="00D91C13"/>
    <w:rsid w:val="00D91F0B"/>
    <w:rsid w:val="00D9204C"/>
    <w:rsid w:val="00D92363"/>
    <w:rsid w:val="00D923CC"/>
    <w:rsid w:val="00D929FD"/>
    <w:rsid w:val="00D92CE4"/>
    <w:rsid w:val="00D92DBA"/>
    <w:rsid w:val="00D92E87"/>
    <w:rsid w:val="00D92E8B"/>
    <w:rsid w:val="00D9317E"/>
    <w:rsid w:val="00D93336"/>
    <w:rsid w:val="00D93380"/>
    <w:rsid w:val="00D935BA"/>
    <w:rsid w:val="00D936AD"/>
    <w:rsid w:val="00D936FE"/>
    <w:rsid w:val="00D93A16"/>
    <w:rsid w:val="00D93C34"/>
    <w:rsid w:val="00D93D1F"/>
    <w:rsid w:val="00D93D5E"/>
    <w:rsid w:val="00D93E1B"/>
    <w:rsid w:val="00D9404B"/>
    <w:rsid w:val="00D94084"/>
    <w:rsid w:val="00D941B9"/>
    <w:rsid w:val="00D94321"/>
    <w:rsid w:val="00D946CB"/>
    <w:rsid w:val="00D9473E"/>
    <w:rsid w:val="00D948DA"/>
    <w:rsid w:val="00D9490A"/>
    <w:rsid w:val="00D94DBD"/>
    <w:rsid w:val="00D94F65"/>
    <w:rsid w:val="00D9511A"/>
    <w:rsid w:val="00D952AB"/>
    <w:rsid w:val="00D95512"/>
    <w:rsid w:val="00D957FE"/>
    <w:rsid w:val="00D95A82"/>
    <w:rsid w:val="00D95E68"/>
    <w:rsid w:val="00D96793"/>
    <w:rsid w:val="00D96DD4"/>
    <w:rsid w:val="00D9716A"/>
    <w:rsid w:val="00D97190"/>
    <w:rsid w:val="00D973EB"/>
    <w:rsid w:val="00D97768"/>
    <w:rsid w:val="00D97B22"/>
    <w:rsid w:val="00D97C17"/>
    <w:rsid w:val="00D97DAA"/>
    <w:rsid w:val="00DA026E"/>
    <w:rsid w:val="00DA02DB"/>
    <w:rsid w:val="00DA0319"/>
    <w:rsid w:val="00DA051E"/>
    <w:rsid w:val="00DA05FF"/>
    <w:rsid w:val="00DA07CC"/>
    <w:rsid w:val="00DA0D9E"/>
    <w:rsid w:val="00DA151B"/>
    <w:rsid w:val="00DA1892"/>
    <w:rsid w:val="00DA1C60"/>
    <w:rsid w:val="00DA1CFC"/>
    <w:rsid w:val="00DA1D0F"/>
    <w:rsid w:val="00DA228E"/>
    <w:rsid w:val="00DA2508"/>
    <w:rsid w:val="00DA25FC"/>
    <w:rsid w:val="00DA264A"/>
    <w:rsid w:val="00DA283D"/>
    <w:rsid w:val="00DA2AF0"/>
    <w:rsid w:val="00DA3493"/>
    <w:rsid w:val="00DA35A9"/>
    <w:rsid w:val="00DA36AA"/>
    <w:rsid w:val="00DA3CA6"/>
    <w:rsid w:val="00DA4119"/>
    <w:rsid w:val="00DA4249"/>
    <w:rsid w:val="00DA43EE"/>
    <w:rsid w:val="00DA473B"/>
    <w:rsid w:val="00DA4D97"/>
    <w:rsid w:val="00DA4DD0"/>
    <w:rsid w:val="00DA5333"/>
    <w:rsid w:val="00DA55F0"/>
    <w:rsid w:val="00DA563B"/>
    <w:rsid w:val="00DA57E1"/>
    <w:rsid w:val="00DA5823"/>
    <w:rsid w:val="00DA5A96"/>
    <w:rsid w:val="00DA5CF0"/>
    <w:rsid w:val="00DA5DED"/>
    <w:rsid w:val="00DA5EBC"/>
    <w:rsid w:val="00DA6027"/>
    <w:rsid w:val="00DA61F6"/>
    <w:rsid w:val="00DA648D"/>
    <w:rsid w:val="00DA6882"/>
    <w:rsid w:val="00DA6A31"/>
    <w:rsid w:val="00DA7359"/>
    <w:rsid w:val="00DA7374"/>
    <w:rsid w:val="00DA740D"/>
    <w:rsid w:val="00DA77F4"/>
    <w:rsid w:val="00DA79C6"/>
    <w:rsid w:val="00DA7C66"/>
    <w:rsid w:val="00DA7DAA"/>
    <w:rsid w:val="00DA7E21"/>
    <w:rsid w:val="00DB0255"/>
    <w:rsid w:val="00DB03B6"/>
    <w:rsid w:val="00DB07F6"/>
    <w:rsid w:val="00DB0844"/>
    <w:rsid w:val="00DB0AD9"/>
    <w:rsid w:val="00DB0E2D"/>
    <w:rsid w:val="00DB0ECC"/>
    <w:rsid w:val="00DB0EF3"/>
    <w:rsid w:val="00DB0FD5"/>
    <w:rsid w:val="00DB12F1"/>
    <w:rsid w:val="00DB1466"/>
    <w:rsid w:val="00DB1500"/>
    <w:rsid w:val="00DB166E"/>
    <w:rsid w:val="00DB17E4"/>
    <w:rsid w:val="00DB183C"/>
    <w:rsid w:val="00DB1AA5"/>
    <w:rsid w:val="00DB1B15"/>
    <w:rsid w:val="00DB1B4C"/>
    <w:rsid w:val="00DB1EBB"/>
    <w:rsid w:val="00DB2071"/>
    <w:rsid w:val="00DB2724"/>
    <w:rsid w:val="00DB2A9B"/>
    <w:rsid w:val="00DB2B47"/>
    <w:rsid w:val="00DB2B53"/>
    <w:rsid w:val="00DB2F16"/>
    <w:rsid w:val="00DB2FF6"/>
    <w:rsid w:val="00DB329F"/>
    <w:rsid w:val="00DB334B"/>
    <w:rsid w:val="00DB33C0"/>
    <w:rsid w:val="00DB36A3"/>
    <w:rsid w:val="00DB38EA"/>
    <w:rsid w:val="00DB3A82"/>
    <w:rsid w:val="00DB3AC9"/>
    <w:rsid w:val="00DB3BE0"/>
    <w:rsid w:val="00DB3FF1"/>
    <w:rsid w:val="00DB405A"/>
    <w:rsid w:val="00DB44B6"/>
    <w:rsid w:val="00DB45E4"/>
    <w:rsid w:val="00DB47B9"/>
    <w:rsid w:val="00DB4868"/>
    <w:rsid w:val="00DB4A69"/>
    <w:rsid w:val="00DB4B3C"/>
    <w:rsid w:val="00DB4BCF"/>
    <w:rsid w:val="00DB4E92"/>
    <w:rsid w:val="00DB5BA4"/>
    <w:rsid w:val="00DB5BD0"/>
    <w:rsid w:val="00DB5D59"/>
    <w:rsid w:val="00DB5FEC"/>
    <w:rsid w:val="00DB603C"/>
    <w:rsid w:val="00DB608C"/>
    <w:rsid w:val="00DB62D9"/>
    <w:rsid w:val="00DB6326"/>
    <w:rsid w:val="00DB64D1"/>
    <w:rsid w:val="00DB6815"/>
    <w:rsid w:val="00DB68FA"/>
    <w:rsid w:val="00DB6D20"/>
    <w:rsid w:val="00DB6EA0"/>
    <w:rsid w:val="00DB7013"/>
    <w:rsid w:val="00DB75A1"/>
    <w:rsid w:val="00DB7AF7"/>
    <w:rsid w:val="00DB7C44"/>
    <w:rsid w:val="00DB7D57"/>
    <w:rsid w:val="00DB7F6B"/>
    <w:rsid w:val="00DC015D"/>
    <w:rsid w:val="00DC022D"/>
    <w:rsid w:val="00DC0257"/>
    <w:rsid w:val="00DC04F0"/>
    <w:rsid w:val="00DC074F"/>
    <w:rsid w:val="00DC0E32"/>
    <w:rsid w:val="00DC1421"/>
    <w:rsid w:val="00DC1524"/>
    <w:rsid w:val="00DC1A55"/>
    <w:rsid w:val="00DC1FC5"/>
    <w:rsid w:val="00DC2347"/>
    <w:rsid w:val="00DC23DC"/>
    <w:rsid w:val="00DC261C"/>
    <w:rsid w:val="00DC2A8D"/>
    <w:rsid w:val="00DC2DF8"/>
    <w:rsid w:val="00DC2F84"/>
    <w:rsid w:val="00DC310E"/>
    <w:rsid w:val="00DC327B"/>
    <w:rsid w:val="00DC339C"/>
    <w:rsid w:val="00DC3640"/>
    <w:rsid w:val="00DC3BD6"/>
    <w:rsid w:val="00DC4241"/>
    <w:rsid w:val="00DC434A"/>
    <w:rsid w:val="00DC4489"/>
    <w:rsid w:val="00DC44EF"/>
    <w:rsid w:val="00DC460D"/>
    <w:rsid w:val="00DC4727"/>
    <w:rsid w:val="00DC4755"/>
    <w:rsid w:val="00DC475D"/>
    <w:rsid w:val="00DC4AE2"/>
    <w:rsid w:val="00DC4D2A"/>
    <w:rsid w:val="00DC4E4E"/>
    <w:rsid w:val="00DC5239"/>
    <w:rsid w:val="00DC52F0"/>
    <w:rsid w:val="00DC5754"/>
    <w:rsid w:val="00DC5A3F"/>
    <w:rsid w:val="00DC5A9F"/>
    <w:rsid w:val="00DC5C67"/>
    <w:rsid w:val="00DC5E21"/>
    <w:rsid w:val="00DC5ED8"/>
    <w:rsid w:val="00DC5F53"/>
    <w:rsid w:val="00DC60BF"/>
    <w:rsid w:val="00DC615A"/>
    <w:rsid w:val="00DC61C5"/>
    <w:rsid w:val="00DC639A"/>
    <w:rsid w:val="00DC63CC"/>
    <w:rsid w:val="00DC69C3"/>
    <w:rsid w:val="00DC704C"/>
    <w:rsid w:val="00DC716C"/>
    <w:rsid w:val="00DC734F"/>
    <w:rsid w:val="00DC7766"/>
    <w:rsid w:val="00DC7A6A"/>
    <w:rsid w:val="00DC7AAC"/>
    <w:rsid w:val="00DC7C32"/>
    <w:rsid w:val="00DC7DB9"/>
    <w:rsid w:val="00DC7E84"/>
    <w:rsid w:val="00DD0022"/>
    <w:rsid w:val="00DD018E"/>
    <w:rsid w:val="00DD0AB3"/>
    <w:rsid w:val="00DD0BB0"/>
    <w:rsid w:val="00DD1030"/>
    <w:rsid w:val="00DD10BF"/>
    <w:rsid w:val="00DD158B"/>
    <w:rsid w:val="00DD1D89"/>
    <w:rsid w:val="00DD20C2"/>
    <w:rsid w:val="00DD2119"/>
    <w:rsid w:val="00DD2170"/>
    <w:rsid w:val="00DD2512"/>
    <w:rsid w:val="00DD26B4"/>
    <w:rsid w:val="00DD28DA"/>
    <w:rsid w:val="00DD2B3E"/>
    <w:rsid w:val="00DD2BF9"/>
    <w:rsid w:val="00DD2C50"/>
    <w:rsid w:val="00DD2CAF"/>
    <w:rsid w:val="00DD34F9"/>
    <w:rsid w:val="00DD361C"/>
    <w:rsid w:val="00DD3844"/>
    <w:rsid w:val="00DD3928"/>
    <w:rsid w:val="00DD3B85"/>
    <w:rsid w:val="00DD3BA2"/>
    <w:rsid w:val="00DD3F1C"/>
    <w:rsid w:val="00DD41E9"/>
    <w:rsid w:val="00DD4415"/>
    <w:rsid w:val="00DD4714"/>
    <w:rsid w:val="00DD4A24"/>
    <w:rsid w:val="00DD4DE2"/>
    <w:rsid w:val="00DD4E9D"/>
    <w:rsid w:val="00DD4EA8"/>
    <w:rsid w:val="00DD5966"/>
    <w:rsid w:val="00DD5B6E"/>
    <w:rsid w:val="00DD5D06"/>
    <w:rsid w:val="00DD5EA1"/>
    <w:rsid w:val="00DD5F78"/>
    <w:rsid w:val="00DD5FD4"/>
    <w:rsid w:val="00DD60DD"/>
    <w:rsid w:val="00DD6630"/>
    <w:rsid w:val="00DD66D3"/>
    <w:rsid w:val="00DD6A05"/>
    <w:rsid w:val="00DD6C8F"/>
    <w:rsid w:val="00DD6C9C"/>
    <w:rsid w:val="00DD6CA7"/>
    <w:rsid w:val="00DD6D5D"/>
    <w:rsid w:val="00DD6E81"/>
    <w:rsid w:val="00DD6EF7"/>
    <w:rsid w:val="00DD7549"/>
    <w:rsid w:val="00DD7610"/>
    <w:rsid w:val="00DD7B9E"/>
    <w:rsid w:val="00DE00B5"/>
    <w:rsid w:val="00DE00C0"/>
    <w:rsid w:val="00DE00D9"/>
    <w:rsid w:val="00DE039A"/>
    <w:rsid w:val="00DE05E9"/>
    <w:rsid w:val="00DE08D5"/>
    <w:rsid w:val="00DE0A4E"/>
    <w:rsid w:val="00DE1278"/>
    <w:rsid w:val="00DE134A"/>
    <w:rsid w:val="00DE14B9"/>
    <w:rsid w:val="00DE1531"/>
    <w:rsid w:val="00DE1E12"/>
    <w:rsid w:val="00DE1EB2"/>
    <w:rsid w:val="00DE206A"/>
    <w:rsid w:val="00DE22D8"/>
    <w:rsid w:val="00DE261F"/>
    <w:rsid w:val="00DE27A8"/>
    <w:rsid w:val="00DE29B1"/>
    <w:rsid w:val="00DE29B9"/>
    <w:rsid w:val="00DE2A9B"/>
    <w:rsid w:val="00DE2D13"/>
    <w:rsid w:val="00DE2D19"/>
    <w:rsid w:val="00DE2D4F"/>
    <w:rsid w:val="00DE347E"/>
    <w:rsid w:val="00DE3618"/>
    <w:rsid w:val="00DE3885"/>
    <w:rsid w:val="00DE39EC"/>
    <w:rsid w:val="00DE3A35"/>
    <w:rsid w:val="00DE44A2"/>
    <w:rsid w:val="00DE4669"/>
    <w:rsid w:val="00DE46CF"/>
    <w:rsid w:val="00DE49EB"/>
    <w:rsid w:val="00DE4D66"/>
    <w:rsid w:val="00DE4DBD"/>
    <w:rsid w:val="00DE4DF2"/>
    <w:rsid w:val="00DE5300"/>
    <w:rsid w:val="00DE5445"/>
    <w:rsid w:val="00DE56DB"/>
    <w:rsid w:val="00DE574B"/>
    <w:rsid w:val="00DE5AB0"/>
    <w:rsid w:val="00DE5C6C"/>
    <w:rsid w:val="00DE5CFA"/>
    <w:rsid w:val="00DE5FCF"/>
    <w:rsid w:val="00DE633B"/>
    <w:rsid w:val="00DE63EF"/>
    <w:rsid w:val="00DE676C"/>
    <w:rsid w:val="00DE6A15"/>
    <w:rsid w:val="00DE6CA4"/>
    <w:rsid w:val="00DE6D21"/>
    <w:rsid w:val="00DE72A3"/>
    <w:rsid w:val="00DE72DE"/>
    <w:rsid w:val="00DE7397"/>
    <w:rsid w:val="00DE771C"/>
    <w:rsid w:val="00DE7793"/>
    <w:rsid w:val="00DE78A6"/>
    <w:rsid w:val="00DE7CEC"/>
    <w:rsid w:val="00DE7CFB"/>
    <w:rsid w:val="00DF0130"/>
    <w:rsid w:val="00DF01B3"/>
    <w:rsid w:val="00DF01F1"/>
    <w:rsid w:val="00DF0338"/>
    <w:rsid w:val="00DF03BF"/>
    <w:rsid w:val="00DF03E9"/>
    <w:rsid w:val="00DF041C"/>
    <w:rsid w:val="00DF0472"/>
    <w:rsid w:val="00DF0609"/>
    <w:rsid w:val="00DF07C9"/>
    <w:rsid w:val="00DF0A70"/>
    <w:rsid w:val="00DF0BFA"/>
    <w:rsid w:val="00DF10C6"/>
    <w:rsid w:val="00DF12A1"/>
    <w:rsid w:val="00DF172F"/>
    <w:rsid w:val="00DF181E"/>
    <w:rsid w:val="00DF1C30"/>
    <w:rsid w:val="00DF1D3D"/>
    <w:rsid w:val="00DF1E4A"/>
    <w:rsid w:val="00DF1EB1"/>
    <w:rsid w:val="00DF2574"/>
    <w:rsid w:val="00DF25C3"/>
    <w:rsid w:val="00DF26F7"/>
    <w:rsid w:val="00DF2A6B"/>
    <w:rsid w:val="00DF2B42"/>
    <w:rsid w:val="00DF2F62"/>
    <w:rsid w:val="00DF3A98"/>
    <w:rsid w:val="00DF3ACF"/>
    <w:rsid w:val="00DF3E0F"/>
    <w:rsid w:val="00DF408A"/>
    <w:rsid w:val="00DF439D"/>
    <w:rsid w:val="00DF4787"/>
    <w:rsid w:val="00DF4E7C"/>
    <w:rsid w:val="00DF4FF2"/>
    <w:rsid w:val="00DF510B"/>
    <w:rsid w:val="00DF51BD"/>
    <w:rsid w:val="00DF5392"/>
    <w:rsid w:val="00DF53EF"/>
    <w:rsid w:val="00DF55D4"/>
    <w:rsid w:val="00DF5617"/>
    <w:rsid w:val="00DF5828"/>
    <w:rsid w:val="00DF5A4C"/>
    <w:rsid w:val="00DF5A9A"/>
    <w:rsid w:val="00DF5F47"/>
    <w:rsid w:val="00DF6177"/>
    <w:rsid w:val="00DF68C7"/>
    <w:rsid w:val="00DF6AD7"/>
    <w:rsid w:val="00DF6B46"/>
    <w:rsid w:val="00DF7120"/>
    <w:rsid w:val="00DF75EC"/>
    <w:rsid w:val="00DF76E9"/>
    <w:rsid w:val="00DF777E"/>
    <w:rsid w:val="00DF7ACC"/>
    <w:rsid w:val="00DF7FEC"/>
    <w:rsid w:val="00E001A5"/>
    <w:rsid w:val="00E003CE"/>
    <w:rsid w:val="00E0052A"/>
    <w:rsid w:val="00E00BEB"/>
    <w:rsid w:val="00E00C88"/>
    <w:rsid w:val="00E00DCD"/>
    <w:rsid w:val="00E00F93"/>
    <w:rsid w:val="00E010E9"/>
    <w:rsid w:val="00E012CE"/>
    <w:rsid w:val="00E014C5"/>
    <w:rsid w:val="00E0159E"/>
    <w:rsid w:val="00E01B54"/>
    <w:rsid w:val="00E01D0A"/>
    <w:rsid w:val="00E021B2"/>
    <w:rsid w:val="00E02206"/>
    <w:rsid w:val="00E025A4"/>
    <w:rsid w:val="00E02880"/>
    <w:rsid w:val="00E02A88"/>
    <w:rsid w:val="00E02BE1"/>
    <w:rsid w:val="00E02C8A"/>
    <w:rsid w:val="00E02D8F"/>
    <w:rsid w:val="00E03004"/>
    <w:rsid w:val="00E03065"/>
    <w:rsid w:val="00E0379E"/>
    <w:rsid w:val="00E0394B"/>
    <w:rsid w:val="00E03D56"/>
    <w:rsid w:val="00E03D6B"/>
    <w:rsid w:val="00E03DF7"/>
    <w:rsid w:val="00E03FB3"/>
    <w:rsid w:val="00E0421F"/>
    <w:rsid w:val="00E04632"/>
    <w:rsid w:val="00E04904"/>
    <w:rsid w:val="00E04934"/>
    <w:rsid w:val="00E04EF8"/>
    <w:rsid w:val="00E05081"/>
    <w:rsid w:val="00E056D1"/>
    <w:rsid w:val="00E05724"/>
    <w:rsid w:val="00E05A9E"/>
    <w:rsid w:val="00E05F5F"/>
    <w:rsid w:val="00E06033"/>
    <w:rsid w:val="00E06876"/>
    <w:rsid w:val="00E06BF8"/>
    <w:rsid w:val="00E06C2E"/>
    <w:rsid w:val="00E06CAD"/>
    <w:rsid w:val="00E06E9E"/>
    <w:rsid w:val="00E07849"/>
    <w:rsid w:val="00E079FD"/>
    <w:rsid w:val="00E07A49"/>
    <w:rsid w:val="00E07B62"/>
    <w:rsid w:val="00E07EBA"/>
    <w:rsid w:val="00E11082"/>
    <w:rsid w:val="00E1147A"/>
    <w:rsid w:val="00E1166F"/>
    <w:rsid w:val="00E11786"/>
    <w:rsid w:val="00E11BC1"/>
    <w:rsid w:val="00E11CD0"/>
    <w:rsid w:val="00E124F9"/>
    <w:rsid w:val="00E12539"/>
    <w:rsid w:val="00E125E7"/>
    <w:rsid w:val="00E1261B"/>
    <w:rsid w:val="00E128FF"/>
    <w:rsid w:val="00E12B5D"/>
    <w:rsid w:val="00E12F26"/>
    <w:rsid w:val="00E131FC"/>
    <w:rsid w:val="00E133E5"/>
    <w:rsid w:val="00E138B9"/>
    <w:rsid w:val="00E13C31"/>
    <w:rsid w:val="00E13C4D"/>
    <w:rsid w:val="00E1403E"/>
    <w:rsid w:val="00E14166"/>
    <w:rsid w:val="00E1435C"/>
    <w:rsid w:val="00E149CB"/>
    <w:rsid w:val="00E14D29"/>
    <w:rsid w:val="00E150F7"/>
    <w:rsid w:val="00E15759"/>
    <w:rsid w:val="00E15AF0"/>
    <w:rsid w:val="00E15BA6"/>
    <w:rsid w:val="00E15D95"/>
    <w:rsid w:val="00E15E63"/>
    <w:rsid w:val="00E15FB7"/>
    <w:rsid w:val="00E16023"/>
    <w:rsid w:val="00E16505"/>
    <w:rsid w:val="00E16543"/>
    <w:rsid w:val="00E16591"/>
    <w:rsid w:val="00E165D0"/>
    <w:rsid w:val="00E16827"/>
    <w:rsid w:val="00E16C2A"/>
    <w:rsid w:val="00E1709D"/>
    <w:rsid w:val="00E171BC"/>
    <w:rsid w:val="00E17433"/>
    <w:rsid w:val="00E1777A"/>
    <w:rsid w:val="00E178A2"/>
    <w:rsid w:val="00E17C75"/>
    <w:rsid w:val="00E17F7B"/>
    <w:rsid w:val="00E20091"/>
    <w:rsid w:val="00E20174"/>
    <w:rsid w:val="00E20252"/>
    <w:rsid w:val="00E20780"/>
    <w:rsid w:val="00E20885"/>
    <w:rsid w:val="00E213C5"/>
    <w:rsid w:val="00E2149D"/>
    <w:rsid w:val="00E21579"/>
    <w:rsid w:val="00E2168F"/>
    <w:rsid w:val="00E21785"/>
    <w:rsid w:val="00E217F4"/>
    <w:rsid w:val="00E2183E"/>
    <w:rsid w:val="00E21A1D"/>
    <w:rsid w:val="00E21DE6"/>
    <w:rsid w:val="00E21F00"/>
    <w:rsid w:val="00E21F52"/>
    <w:rsid w:val="00E2225D"/>
    <w:rsid w:val="00E222A7"/>
    <w:rsid w:val="00E222AD"/>
    <w:rsid w:val="00E2252B"/>
    <w:rsid w:val="00E22597"/>
    <w:rsid w:val="00E22B7F"/>
    <w:rsid w:val="00E22B86"/>
    <w:rsid w:val="00E22BFD"/>
    <w:rsid w:val="00E22C64"/>
    <w:rsid w:val="00E23371"/>
    <w:rsid w:val="00E23BD4"/>
    <w:rsid w:val="00E23E6F"/>
    <w:rsid w:val="00E23FBA"/>
    <w:rsid w:val="00E24288"/>
    <w:rsid w:val="00E2444B"/>
    <w:rsid w:val="00E2476B"/>
    <w:rsid w:val="00E247E4"/>
    <w:rsid w:val="00E24B5A"/>
    <w:rsid w:val="00E24B9A"/>
    <w:rsid w:val="00E24ED9"/>
    <w:rsid w:val="00E2544B"/>
    <w:rsid w:val="00E2545B"/>
    <w:rsid w:val="00E2550F"/>
    <w:rsid w:val="00E255D2"/>
    <w:rsid w:val="00E2562F"/>
    <w:rsid w:val="00E25909"/>
    <w:rsid w:val="00E25B0B"/>
    <w:rsid w:val="00E25B0C"/>
    <w:rsid w:val="00E25CDE"/>
    <w:rsid w:val="00E25F69"/>
    <w:rsid w:val="00E260EA"/>
    <w:rsid w:val="00E261D8"/>
    <w:rsid w:val="00E263A3"/>
    <w:rsid w:val="00E2650D"/>
    <w:rsid w:val="00E26515"/>
    <w:rsid w:val="00E2667D"/>
    <w:rsid w:val="00E2677E"/>
    <w:rsid w:val="00E26B40"/>
    <w:rsid w:val="00E26C97"/>
    <w:rsid w:val="00E26D27"/>
    <w:rsid w:val="00E26DE0"/>
    <w:rsid w:val="00E271ED"/>
    <w:rsid w:val="00E272E3"/>
    <w:rsid w:val="00E27586"/>
    <w:rsid w:val="00E27788"/>
    <w:rsid w:val="00E27804"/>
    <w:rsid w:val="00E2799D"/>
    <w:rsid w:val="00E27AB3"/>
    <w:rsid w:val="00E27B4F"/>
    <w:rsid w:val="00E27C59"/>
    <w:rsid w:val="00E27CA8"/>
    <w:rsid w:val="00E27E3B"/>
    <w:rsid w:val="00E300F0"/>
    <w:rsid w:val="00E3012C"/>
    <w:rsid w:val="00E302FC"/>
    <w:rsid w:val="00E303C7"/>
    <w:rsid w:val="00E304C5"/>
    <w:rsid w:val="00E30678"/>
    <w:rsid w:val="00E306DA"/>
    <w:rsid w:val="00E307E2"/>
    <w:rsid w:val="00E30854"/>
    <w:rsid w:val="00E30D1B"/>
    <w:rsid w:val="00E30DED"/>
    <w:rsid w:val="00E30F62"/>
    <w:rsid w:val="00E30FE0"/>
    <w:rsid w:val="00E31014"/>
    <w:rsid w:val="00E31124"/>
    <w:rsid w:val="00E31300"/>
    <w:rsid w:val="00E313AC"/>
    <w:rsid w:val="00E313AF"/>
    <w:rsid w:val="00E3161B"/>
    <w:rsid w:val="00E31865"/>
    <w:rsid w:val="00E319B1"/>
    <w:rsid w:val="00E31B8C"/>
    <w:rsid w:val="00E31BC1"/>
    <w:rsid w:val="00E31D9D"/>
    <w:rsid w:val="00E31EA4"/>
    <w:rsid w:val="00E31F1B"/>
    <w:rsid w:val="00E31F7D"/>
    <w:rsid w:val="00E3229D"/>
    <w:rsid w:val="00E322F8"/>
    <w:rsid w:val="00E325CA"/>
    <w:rsid w:val="00E32668"/>
    <w:rsid w:val="00E32788"/>
    <w:rsid w:val="00E32966"/>
    <w:rsid w:val="00E32A3D"/>
    <w:rsid w:val="00E32B07"/>
    <w:rsid w:val="00E32C5C"/>
    <w:rsid w:val="00E32F46"/>
    <w:rsid w:val="00E336C5"/>
    <w:rsid w:val="00E338EF"/>
    <w:rsid w:val="00E33AC5"/>
    <w:rsid w:val="00E33CB4"/>
    <w:rsid w:val="00E345BC"/>
    <w:rsid w:val="00E34616"/>
    <w:rsid w:val="00E346CA"/>
    <w:rsid w:val="00E3478E"/>
    <w:rsid w:val="00E349EA"/>
    <w:rsid w:val="00E34C23"/>
    <w:rsid w:val="00E34D55"/>
    <w:rsid w:val="00E35070"/>
    <w:rsid w:val="00E356A3"/>
    <w:rsid w:val="00E35AB9"/>
    <w:rsid w:val="00E35ACD"/>
    <w:rsid w:val="00E35DEB"/>
    <w:rsid w:val="00E35E0B"/>
    <w:rsid w:val="00E35E5B"/>
    <w:rsid w:val="00E3627E"/>
    <w:rsid w:val="00E36287"/>
    <w:rsid w:val="00E36379"/>
    <w:rsid w:val="00E3697B"/>
    <w:rsid w:val="00E36A0F"/>
    <w:rsid w:val="00E36C56"/>
    <w:rsid w:val="00E36EB6"/>
    <w:rsid w:val="00E36F52"/>
    <w:rsid w:val="00E36F7D"/>
    <w:rsid w:val="00E37094"/>
    <w:rsid w:val="00E373F8"/>
    <w:rsid w:val="00E374D8"/>
    <w:rsid w:val="00E37656"/>
    <w:rsid w:val="00E40077"/>
    <w:rsid w:val="00E400B8"/>
    <w:rsid w:val="00E40704"/>
    <w:rsid w:val="00E408EA"/>
    <w:rsid w:val="00E409EB"/>
    <w:rsid w:val="00E40ED0"/>
    <w:rsid w:val="00E41122"/>
    <w:rsid w:val="00E415F6"/>
    <w:rsid w:val="00E41646"/>
    <w:rsid w:val="00E41FE6"/>
    <w:rsid w:val="00E42000"/>
    <w:rsid w:val="00E42246"/>
    <w:rsid w:val="00E424A9"/>
    <w:rsid w:val="00E426B8"/>
    <w:rsid w:val="00E4284A"/>
    <w:rsid w:val="00E428F3"/>
    <w:rsid w:val="00E42C99"/>
    <w:rsid w:val="00E42CCA"/>
    <w:rsid w:val="00E42D86"/>
    <w:rsid w:val="00E42DC3"/>
    <w:rsid w:val="00E42F7E"/>
    <w:rsid w:val="00E42F98"/>
    <w:rsid w:val="00E4309D"/>
    <w:rsid w:val="00E433B3"/>
    <w:rsid w:val="00E43433"/>
    <w:rsid w:val="00E4372B"/>
    <w:rsid w:val="00E437EC"/>
    <w:rsid w:val="00E43995"/>
    <w:rsid w:val="00E43A27"/>
    <w:rsid w:val="00E44384"/>
    <w:rsid w:val="00E44693"/>
    <w:rsid w:val="00E44716"/>
    <w:rsid w:val="00E44D04"/>
    <w:rsid w:val="00E44EF2"/>
    <w:rsid w:val="00E44F2A"/>
    <w:rsid w:val="00E45164"/>
    <w:rsid w:val="00E453A6"/>
    <w:rsid w:val="00E45494"/>
    <w:rsid w:val="00E456A3"/>
    <w:rsid w:val="00E457D3"/>
    <w:rsid w:val="00E45892"/>
    <w:rsid w:val="00E4599A"/>
    <w:rsid w:val="00E45FAF"/>
    <w:rsid w:val="00E460EA"/>
    <w:rsid w:val="00E467C7"/>
    <w:rsid w:val="00E467DE"/>
    <w:rsid w:val="00E46A7C"/>
    <w:rsid w:val="00E46BD0"/>
    <w:rsid w:val="00E46E64"/>
    <w:rsid w:val="00E46EAD"/>
    <w:rsid w:val="00E4739D"/>
    <w:rsid w:val="00E47A7D"/>
    <w:rsid w:val="00E47D33"/>
    <w:rsid w:val="00E50509"/>
    <w:rsid w:val="00E5092E"/>
    <w:rsid w:val="00E50A1E"/>
    <w:rsid w:val="00E50CF3"/>
    <w:rsid w:val="00E511B9"/>
    <w:rsid w:val="00E51310"/>
    <w:rsid w:val="00E514D3"/>
    <w:rsid w:val="00E51660"/>
    <w:rsid w:val="00E51830"/>
    <w:rsid w:val="00E51934"/>
    <w:rsid w:val="00E51A27"/>
    <w:rsid w:val="00E51FEC"/>
    <w:rsid w:val="00E5209B"/>
    <w:rsid w:val="00E52130"/>
    <w:rsid w:val="00E52526"/>
    <w:rsid w:val="00E5261B"/>
    <w:rsid w:val="00E52894"/>
    <w:rsid w:val="00E533C0"/>
    <w:rsid w:val="00E53938"/>
    <w:rsid w:val="00E53CD0"/>
    <w:rsid w:val="00E53D10"/>
    <w:rsid w:val="00E53DED"/>
    <w:rsid w:val="00E53E36"/>
    <w:rsid w:val="00E54463"/>
    <w:rsid w:val="00E54530"/>
    <w:rsid w:val="00E5455D"/>
    <w:rsid w:val="00E5461F"/>
    <w:rsid w:val="00E54A81"/>
    <w:rsid w:val="00E55363"/>
    <w:rsid w:val="00E559C4"/>
    <w:rsid w:val="00E55A61"/>
    <w:rsid w:val="00E55D9F"/>
    <w:rsid w:val="00E55EC9"/>
    <w:rsid w:val="00E5605D"/>
    <w:rsid w:val="00E560C6"/>
    <w:rsid w:val="00E562BC"/>
    <w:rsid w:val="00E5670D"/>
    <w:rsid w:val="00E568A4"/>
    <w:rsid w:val="00E56A46"/>
    <w:rsid w:val="00E56AAF"/>
    <w:rsid w:val="00E56B31"/>
    <w:rsid w:val="00E56B7A"/>
    <w:rsid w:val="00E56FEC"/>
    <w:rsid w:val="00E57134"/>
    <w:rsid w:val="00E574D1"/>
    <w:rsid w:val="00E574D4"/>
    <w:rsid w:val="00E57883"/>
    <w:rsid w:val="00E57D80"/>
    <w:rsid w:val="00E57FFC"/>
    <w:rsid w:val="00E60083"/>
    <w:rsid w:val="00E604E3"/>
    <w:rsid w:val="00E60C0A"/>
    <w:rsid w:val="00E60D63"/>
    <w:rsid w:val="00E60DBF"/>
    <w:rsid w:val="00E613C3"/>
    <w:rsid w:val="00E618A7"/>
    <w:rsid w:val="00E61BD9"/>
    <w:rsid w:val="00E61D61"/>
    <w:rsid w:val="00E62028"/>
    <w:rsid w:val="00E62073"/>
    <w:rsid w:val="00E624E5"/>
    <w:rsid w:val="00E625F3"/>
    <w:rsid w:val="00E628D2"/>
    <w:rsid w:val="00E62AF3"/>
    <w:rsid w:val="00E62B7F"/>
    <w:rsid w:val="00E635B1"/>
    <w:rsid w:val="00E6366B"/>
    <w:rsid w:val="00E63A59"/>
    <w:rsid w:val="00E63BA4"/>
    <w:rsid w:val="00E63C06"/>
    <w:rsid w:val="00E63C61"/>
    <w:rsid w:val="00E63EF4"/>
    <w:rsid w:val="00E642FD"/>
    <w:rsid w:val="00E64396"/>
    <w:rsid w:val="00E64C30"/>
    <w:rsid w:val="00E64D18"/>
    <w:rsid w:val="00E64E05"/>
    <w:rsid w:val="00E64FDA"/>
    <w:rsid w:val="00E6500D"/>
    <w:rsid w:val="00E65268"/>
    <w:rsid w:val="00E655E6"/>
    <w:rsid w:val="00E6629B"/>
    <w:rsid w:val="00E6658F"/>
    <w:rsid w:val="00E6660A"/>
    <w:rsid w:val="00E66EAD"/>
    <w:rsid w:val="00E66FD9"/>
    <w:rsid w:val="00E67565"/>
    <w:rsid w:val="00E6758D"/>
    <w:rsid w:val="00E675BE"/>
    <w:rsid w:val="00E67C89"/>
    <w:rsid w:val="00E67CD1"/>
    <w:rsid w:val="00E70C85"/>
    <w:rsid w:val="00E70D6B"/>
    <w:rsid w:val="00E7148B"/>
    <w:rsid w:val="00E715D5"/>
    <w:rsid w:val="00E71711"/>
    <w:rsid w:val="00E71A6E"/>
    <w:rsid w:val="00E71CCB"/>
    <w:rsid w:val="00E71D74"/>
    <w:rsid w:val="00E71F1E"/>
    <w:rsid w:val="00E71FB6"/>
    <w:rsid w:val="00E720EA"/>
    <w:rsid w:val="00E72270"/>
    <w:rsid w:val="00E723B3"/>
    <w:rsid w:val="00E723EE"/>
    <w:rsid w:val="00E7257E"/>
    <w:rsid w:val="00E725C9"/>
    <w:rsid w:val="00E72BBD"/>
    <w:rsid w:val="00E72C10"/>
    <w:rsid w:val="00E72F56"/>
    <w:rsid w:val="00E730E0"/>
    <w:rsid w:val="00E7351B"/>
    <w:rsid w:val="00E736A9"/>
    <w:rsid w:val="00E7375D"/>
    <w:rsid w:val="00E73994"/>
    <w:rsid w:val="00E73DDD"/>
    <w:rsid w:val="00E73F8E"/>
    <w:rsid w:val="00E74044"/>
    <w:rsid w:val="00E7428A"/>
    <w:rsid w:val="00E7433B"/>
    <w:rsid w:val="00E7454A"/>
    <w:rsid w:val="00E74609"/>
    <w:rsid w:val="00E7495B"/>
    <w:rsid w:val="00E74B42"/>
    <w:rsid w:val="00E74DCB"/>
    <w:rsid w:val="00E74E07"/>
    <w:rsid w:val="00E74E40"/>
    <w:rsid w:val="00E75306"/>
    <w:rsid w:val="00E7568C"/>
    <w:rsid w:val="00E756A6"/>
    <w:rsid w:val="00E75730"/>
    <w:rsid w:val="00E759FF"/>
    <w:rsid w:val="00E75FD2"/>
    <w:rsid w:val="00E760A1"/>
    <w:rsid w:val="00E76187"/>
    <w:rsid w:val="00E761C1"/>
    <w:rsid w:val="00E76550"/>
    <w:rsid w:val="00E76660"/>
    <w:rsid w:val="00E76ACC"/>
    <w:rsid w:val="00E76C5C"/>
    <w:rsid w:val="00E76DE1"/>
    <w:rsid w:val="00E774E0"/>
    <w:rsid w:val="00E774E8"/>
    <w:rsid w:val="00E77749"/>
    <w:rsid w:val="00E7776A"/>
    <w:rsid w:val="00E777C6"/>
    <w:rsid w:val="00E77CC1"/>
    <w:rsid w:val="00E80307"/>
    <w:rsid w:val="00E80562"/>
    <w:rsid w:val="00E80682"/>
    <w:rsid w:val="00E80F2C"/>
    <w:rsid w:val="00E80F6A"/>
    <w:rsid w:val="00E8112E"/>
    <w:rsid w:val="00E8145C"/>
    <w:rsid w:val="00E81534"/>
    <w:rsid w:val="00E8177A"/>
    <w:rsid w:val="00E81A72"/>
    <w:rsid w:val="00E81BA4"/>
    <w:rsid w:val="00E81E0B"/>
    <w:rsid w:val="00E81EF4"/>
    <w:rsid w:val="00E82127"/>
    <w:rsid w:val="00E8231F"/>
    <w:rsid w:val="00E82768"/>
    <w:rsid w:val="00E827E0"/>
    <w:rsid w:val="00E82EC1"/>
    <w:rsid w:val="00E82FD4"/>
    <w:rsid w:val="00E83094"/>
    <w:rsid w:val="00E8319F"/>
    <w:rsid w:val="00E83409"/>
    <w:rsid w:val="00E83808"/>
    <w:rsid w:val="00E83BA3"/>
    <w:rsid w:val="00E83DB1"/>
    <w:rsid w:val="00E83E20"/>
    <w:rsid w:val="00E83FAB"/>
    <w:rsid w:val="00E83FD4"/>
    <w:rsid w:val="00E84140"/>
    <w:rsid w:val="00E84544"/>
    <w:rsid w:val="00E845A7"/>
    <w:rsid w:val="00E849D7"/>
    <w:rsid w:val="00E84AEB"/>
    <w:rsid w:val="00E84E6D"/>
    <w:rsid w:val="00E84F85"/>
    <w:rsid w:val="00E852B4"/>
    <w:rsid w:val="00E85354"/>
    <w:rsid w:val="00E8535E"/>
    <w:rsid w:val="00E853A6"/>
    <w:rsid w:val="00E85414"/>
    <w:rsid w:val="00E85509"/>
    <w:rsid w:val="00E856DA"/>
    <w:rsid w:val="00E85DBA"/>
    <w:rsid w:val="00E85EA1"/>
    <w:rsid w:val="00E8631F"/>
    <w:rsid w:val="00E86422"/>
    <w:rsid w:val="00E865D3"/>
    <w:rsid w:val="00E86688"/>
    <w:rsid w:val="00E86BCE"/>
    <w:rsid w:val="00E86DBF"/>
    <w:rsid w:val="00E86DE7"/>
    <w:rsid w:val="00E86F54"/>
    <w:rsid w:val="00E87638"/>
    <w:rsid w:val="00E879CE"/>
    <w:rsid w:val="00E87FBA"/>
    <w:rsid w:val="00E87FFA"/>
    <w:rsid w:val="00E90035"/>
    <w:rsid w:val="00E907E1"/>
    <w:rsid w:val="00E90892"/>
    <w:rsid w:val="00E90A3F"/>
    <w:rsid w:val="00E90C77"/>
    <w:rsid w:val="00E9124C"/>
    <w:rsid w:val="00E912FB"/>
    <w:rsid w:val="00E91718"/>
    <w:rsid w:val="00E918C2"/>
    <w:rsid w:val="00E9279D"/>
    <w:rsid w:val="00E93029"/>
    <w:rsid w:val="00E9311C"/>
    <w:rsid w:val="00E93146"/>
    <w:rsid w:val="00E93210"/>
    <w:rsid w:val="00E934D6"/>
    <w:rsid w:val="00E940C0"/>
    <w:rsid w:val="00E94335"/>
    <w:rsid w:val="00E946FD"/>
    <w:rsid w:val="00E94724"/>
    <w:rsid w:val="00E948FB"/>
    <w:rsid w:val="00E949A1"/>
    <w:rsid w:val="00E94BDF"/>
    <w:rsid w:val="00E94FB6"/>
    <w:rsid w:val="00E950BB"/>
    <w:rsid w:val="00E954A3"/>
    <w:rsid w:val="00E9585D"/>
    <w:rsid w:val="00E95B60"/>
    <w:rsid w:val="00E95BAF"/>
    <w:rsid w:val="00E95CF3"/>
    <w:rsid w:val="00E95D57"/>
    <w:rsid w:val="00E95F33"/>
    <w:rsid w:val="00E95F35"/>
    <w:rsid w:val="00E9609E"/>
    <w:rsid w:val="00E960DF"/>
    <w:rsid w:val="00E963BF"/>
    <w:rsid w:val="00E9678D"/>
    <w:rsid w:val="00E96A25"/>
    <w:rsid w:val="00E96AE9"/>
    <w:rsid w:val="00E96C68"/>
    <w:rsid w:val="00E96CE4"/>
    <w:rsid w:val="00E96DDB"/>
    <w:rsid w:val="00E97068"/>
    <w:rsid w:val="00E9724E"/>
    <w:rsid w:val="00E97815"/>
    <w:rsid w:val="00EA02E7"/>
    <w:rsid w:val="00EA03D8"/>
    <w:rsid w:val="00EA0D5A"/>
    <w:rsid w:val="00EA1247"/>
    <w:rsid w:val="00EA15B7"/>
    <w:rsid w:val="00EA160E"/>
    <w:rsid w:val="00EA1B70"/>
    <w:rsid w:val="00EA1F2B"/>
    <w:rsid w:val="00EA2269"/>
    <w:rsid w:val="00EA2366"/>
    <w:rsid w:val="00EA2474"/>
    <w:rsid w:val="00EA269C"/>
    <w:rsid w:val="00EA298E"/>
    <w:rsid w:val="00EA2998"/>
    <w:rsid w:val="00EA2BE9"/>
    <w:rsid w:val="00EA2BF9"/>
    <w:rsid w:val="00EA2C90"/>
    <w:rsid w:val="00EA2CDD"/>
    <w:rsid w:val="00EA2D9A"/>
    <w:rsid w:val="00EA2FB7"/>
    <w:rsid w:val="00EA348E"/>
    <w:rsid w:val="00EA3A9D"/>
    <w:rsid w:val="00EA3F15"/>
    <w:rsid w:val="00EA4111"/>
    <w:rsid w:val="00EA46D4"/>
    <w:rsid w:val="00EA4B27"/>
    <w:rsid w:val="00EA53EA"/>
    <w:rsid w:val="00EA542E"/>
    <w:rsid w:val="00EA560B"/>
    <w:rsid w:val="00EA5654"/>
    <w:rsid w:val="00EA56C0"/>
    <w:rsid w:val="00EA5819"/>
    <w:rsid w:val="00EA5962"/>
    <w:rsid w:val="00EA5BB5"/>
    <w:rsid w:val="00EA5DAE"/>
    <w:rsid w:val="00EA5F67"/>
    <w:rsid w:val="00EA5FD1"/>
    <w:rsid w:val="00EA618A"/>
    <w:rsid w:val="00EA6917"/>
    <w:rsid w:val="00EA6A20"/>
    <w:rsid w:val="00EA6AAA"/>
    <w:rsid w:val="00EA705C"/>
    <w:rsid w:val="00EA7153"/>
    <w:rsid w:val="00EA77CD"/>
    <w:rsid w:val="00EA7924"/>
    <w:rsid w:val="00EA7A52"/>
    <w:rsid w:val="00EA7CD7"/>
    <w:rsid w:val="00EA7E33"/>
    <w:rsid w:val="00EB012D"/>
    <w:rsid w:val="00EB0B34"/>
    <w:rsid w:val="00EB0BAF"/>
    <w:rsid w:val="00EB0CB0"/>
    <w:rsid w:val="00EB0D36"/>
    <w:rsid w:val="00EB109D"/>
    <w:rsid w:val="00EB1103"/>
    <w:rsid w:val="00EB1312"/>
    <w:rsid w:val="00EB178E"/>
    <w:rsid w:val="00EB19D8"/>
    <w:rsid w:val="00EB1A3D"/>
    <w:rsid w:val="00EB1B50"/>
    <w:rsid w:val="00EB1C90"/>
    <w:rsid w:val="00EB2194"/>
    <w:rsid w:val="00EB2394"/>
    <w:rsid w:val="00EB2460"/>
    <w:rsid w:val="00EB258F"/>
    <w:rsid w:val="00EB2917"/>
    <w:rsid w:val="00EB29B7"/>
    <w:rsid w:val="00EB29E9"/>
    <w:rsid w:val="00EB2C83"/>
    <w:rsid w:val="00EB2EDD"/>
    <w:rsid w:val="00EB2F7E"/>
    <w:rsid w:val="00EB31FB"/>
    <w:rsid w:val="00EB333A"/>
    <w:rsid w:val="00EB36CB"/>
    <w:rsid w:val="00EB39A5"/>
    <w:rsid w:val="00EB3B45"/>
    <w:rsid w:val="00EB3B79"/>
    <w:rsid w:val="00EB3CAE"/>
    <w:rsid w:val="00EB3EB5"/>
    <w:rsid w:val="00EB3EBA"/>
    <w:rsid w:val="00EB3F15"/>
    <w:rsid w:val="00EB4B25"/>
    <w:rsid w:val="00EB4D5E"/>
    <w:rsid w:val="00EB4DF6"/>
    <w:rsid w:val="00EB503D"/>
    <w:rsid w:val="00EB5285"/>
    <w:rsid w:val="00EB5A1A"/>
    <w:rsid w:val="00EB5C09"/>
    <w:rsid w:val="00EB60FF"/>
    <w:rsid w:val="00EB6230"/>
    <w:rsid w:val="00EB626E"/>
    <w:rsid w:val="00EB698F"/>
    <w:rsid w:val="00EB6A90"/>
    <w:rsid w:val="00EB6C83"/>
    <w:rsid w:val="00EB74B8"/>
    <w:rsid w:val="00EB7810"/>
    <w:rsid w:val="00EB7839"/>
    <w:rsid w:val="00EB7938"/>
    <w:rsid w:val="00EB7AB1"/>
    <w:rsid w:val="00EB7B2B"/>
    <w:rsid w:val="00EB7B48"/>
    <w:rsid w:val="00EB7BB7"/>
    <w:rsid w:val="00EB7F50"/>
    <w:rsid w:val="00EC006D"/>
    <w:rsid w:val="00EC0072"/>
    <w:rsid w:val="00EC0083"/>
    <w:rsid w:val="00EC0426"/>
    <w:rsid w:val="00EC0492"/>
    <w:rsid w:val="00EC08EA"/>
    <w:rsid w:val="00EC0D36"/>
    <w:rsid w:val="00EC0FD9"/>
    <w:rsid w:val="00EC1003"/>
    <w:rsid w:val="00EC152A"/>
    <w:rsid w:val="00EC16D7"/>
    <w:rsid w:val="00EC177E"/>
    <w:rsid w:val="00EC1A4B"/>
    <w:rsid w:val="00EC1F04"/>
    <w:rsid w:val="00EC2207"/>
    <w:rsid w:val="00EC2448"/>
    <w:rsid w:val="00EC2467"/>
    <w:rsid w:val="00EC275B"/>
    <w:rsid w:val="00EC293A"/>
    <w:rsid w:val="00EC2D1F"/>
    <w:rsid w:val="00EC315D"/>
    <w:rsid w:val="00EC346B"/>
    <w:rsid w:val="00EC3620"/>
    <w:rsid w:val="00EC36D4"/>
    <w:rsid w:val="00EC3997"/>
    <w:rsid w:val="00EC39F2"/>
    <w:rsid w:val="00EC3B4D"/>
    <w:rsid w:val="00EC3D59"/>
    <w:rsid w:val="00EC3E97"/>
    <w:rsid w:val="00EC3F2B"/>
    <w:rsid w:val="00EC4023"/>
    <w:rsid w:val="00EC450F"/>
    <w:rsid w:val="00EC4652"/>
    <w:rsid w:val="00EC47DA"/>
    <w:rsid w:val="00EC4A0B"/>
    <w:rsid w:val="00EC4B41"/>
    <w:rsid w:val="00EC4DD2"/>
    <w:rsid w:val="00EC4F11"/>
    <w:rsid w:val="00EC53AF"/>
    <w:rsid w:val="00EC553A"/>
    <w:rsid w:val="00EC5C01"/>
    <w:rsid w:val="00EC5CE8"/>
    <w:rsid w:val="00EC6040"/>
    <w:rsid w:val="00EC6126"/>
    <w:rsid w:val="00EC622D"/>
    <w:rsid w:val="00EC6430"/>
    <w:rsid w:val="00EC64A8"/>
    <w:rsid w:val="00EC67C1"/>
    <w:rsid w:val="00EC69CA"/>
    <w:rsid w:val="00EC6A9A"/>
    <w:rsid w:val="00EC6AE7"/>
    <w:rsid w:val="00EC6D90"/>
    <w:rsid w:val="00EC6F9B"/>
    <w:rsid w:val="00EC71D1"/>
    <w:rsid w:val="00EC75C2"/>
    <w:rsid w:val="00EC77D5"/>
    <w:rsid w:val="00EC797D"/>
    <w:rsid w:val="00EC7ADD"/>
    <w:rsid w:val="00ED0179"/>
    <w:rsid w:val="00ED021B"/>
    <w:rsid w:val="00ED050F"/>
    <w:rsid w:val="00ED092B"/>
    <w:rsid w:val="00ED092F"/>
    <w:rsid w:val="00ED0D51"/>
    <w:rsid w:val="00ED0E3C"/>
    <w:rsid w:val="00ED0E81"/>
    <w:rsid w:val="00ED1259"/>
    <w:rsid w:val="00ED1296"/>
    <w:rsid w:val="00ED1715"/>
    <w:rsid w:val="00ED1C21"/>
    <w:rsid w:val="00ED1CF4"/>
    <w:rsid w:val="00ED1E03"/>
    <w:rsid w:val="00ED1E8A"/>
    <w:rsid w:val="00ED2216"/>
    <w:rsid w:val="00ED2312"/>
    <w:rsid w:val="00ED238E"/>
    <w:rsid w:val="00ED23D6"/>
    <w:rsid w:val="00ED2593"/>
    <w:rsid w:val="00ED27FA"/>
    <w:rsid w:val="00ED28A3"/>
    <w:rsid w:val="00ED2DC2"/>
    <w:rsid w:val="00ED2DFC"/>
    <w:rsid w:val="00ED2F99"/>
    <w:rsid w:val="00ED30B2"/>
    <w:rsid w:val="00ED30C9"/>
    <w:rsid w:val="00ED3345"/>
    <w:rsid w:val="00ED346C"/>
    <w:rsid w:val="00ED380E"/>
    <w:rsid w:val="00ED39E3"/>
    <w:rsid w:val="00ED3F52"/>
    <w:rsid w:val="00ED4204"/>
    <w:rsid w:val="00ED42DF"/>
    <w:rsid w:val="00ED442F"/>
    <w:rsid w:val="00ED46EC"/>
    <w:rsid w:val="00ED486F"/>
    <w:rsid w:val="00ED492B"/>
    <w:rsid w:val="00ED4A5D"/>
    <w:rsid w:val="00ED4DEA"/>
    <w:rsid w:val="00ED535E"/>
    <w:rsid w:val="00ED5717"/>
    <w:rsid w:val="00ED59BC"/>
    <w:rsid w:val="00ED5F60"/>
    <w:rsid w:val="00ED5F71"/>
    <w:rsid w:val="00ED5FB8"/>
    <w:rsid w:val="00ED60D9"/>
    <w:rsid w:val="00ED6246"/>
    <w:rsid w:val="00ED62A7"/>
    <w:rsid w:val="00ED6673"/>
    <w:rsid w:val="00ED68E7"/>
    <w:rsid w:val="00ED6B81"/>
    <w:rsid w:val="00ED702C"/>
    <w:rsid w:val="00ED72F7"/>
    <w:rsid w:val="00ED7487"/>
    <w:rsid w:val="00ED75ED"/>
    <w:rsid w:val="00ED76E7"/>
    <w:rsid w:val="00ED7722"/>
    <w:rsid w:val="00ED773F"/>
    <w:rsid w:val="00ED7D3D"/>
    <w:rsid w:val="00EE001A"/>
    <w:rsid w:val="00EE0643"/>
    <w:rsid w:val="00EE0F71"/>
    <w:rsid w:val="00EE1011"/>
    <w:rsid w:val="00EE118A"/>
    <w:rsid w:val="00EE1A5D"/>
    <w:rsid w:val="00EE2039"/>
    <w:rsid w:val="00EE2176"/>
    <w:rsid w:val="00EE22AD"/>
    <w:rsid w:val="00EE24E6"/>
    <w:rsid w:val="00EE270A"/>
    <w:rsid w:val="00EE2884"/>
    <w:rsid w:val="00EE298D"/>
    <w:rsid w:val="00EE2AD4"/>
    <w:rsid w:val="00EE2D95"/>
    <w:rsid w:val="00EE2E29"/>
    <w:rsid w:val="00EE2E3C"/>
    <w:rsid w:val="00EE2F62"/>
    <w:rsid w:val="00EE2FE6"/>
    <w:rsid w:val="00EE307D"/>
    <w:rsid w:val="00EE34EF"/>
    <w:rsid w:val="00EE36DD"/>
    <w:rsid w:val="00EE383B"/>
    <w:rsid w:val="00EE3982"/>
    <w:rsid w:val="00EE3A7F"/>
    <w:rsid w:val="00EE3B8C"/>
    <w:rsid w:val="00EE40D3"/>
    <w:rsid w:val="00EE4646"/>
    <w:rsid w:val="00EE47B7"/>
    <w:rsid w:val="00EE47B9"/>
    <w:rsid w:val="00EE49CC"/>
    <w:rsid w:val="00EE4D98"/>
    <w:rsid w:val="00EE525B"/>
    <w:rsid w:val="00EE59A0"/>
    <w:rsid w:val="00EE5BFE"/>
    <w:rsid w:val="00EE6831"/>
    <w:rsid w:val="00EE6CC6"/>
    <w:rsid w:val="00EE6DE0"/>
    <w:rsid w:val="00EE6F15"/>
    <w:rsid w:val="00EE6F47"/>
    <w:rsid w:val="00EE7259"/>
    <w:rsid w:val="00EE74A4"/>
    <w:rsid w:val="00EE7649"/>
    <w:rsid w:val="00EE76C7"/>
    <w:rsid w:val="00EE7959"/>
    <w:rsid w:val="00EE7C0F"/>
    <w:rsid w:val="00EE7C56"/>
    <w:rsid w:val="00EE7D68"/>
    <w:rsid w:val="00EF04C9"/>
    <w:rsid w:val="00EF0664"/>
    <w:rsid w:val="00EF0786"/>
    <w:rsid w:val="00EF085D"/>
    <w:rsid w:val="00EF08AF"/>
    <w:rsid w:val="00EF093B"/>
    <w:rsid w:val="00EF09BB"/>
    <w:rsid w:val="00EF1108"/>
    <w:rsid w:val="00EF11D7"/>
    <w:rsid w:val="00EF152C"/>
    <w:rsid w:val="00EF1E17"/>
    <w:rsid w:val="00EF2209"/>
    <w:rsid w:val="00EF25AC"/>
    <w:rsid w:val="00EF2AEB"/>
    <w:rsid w:val="00EF3247"/>
    <w:rsid w:val="00EF3292"/>
    <w:rsid w:val="00EF3410"/>
    <w:rsid w:val="00EF373E"/>
    <w:rsid w:val="00EF3983"/>
    <w:rsid w:val="00EF3C2B"/>
    <w:rsid w:val="00EF3EC3"/>
    <w:rsid w:val="00EF3F11"/>
    <w:rsid w:val="00EF4000"/>
    <w:rsid w:val="00EF4004"/>
    <w:rsid w:val="00EF4584"/>
    <w:rsid w:val="00EF45A1"/>
    <w:rsid w:val="00EF49DB"/>
    <w:rsid w:val="00EF4A96"/>
    <w:rsid w:val="00EF4B86"/>
    <w:rsid w:val="00EF4CBD"/>
    <w:rsid w:val="00EF4D3F"/>
    <w:rsid w:val="00EF5102"/>
    <w:rsid w:val="00EF5325"/>
    <w:rsid w:val="00EF5580"/>
    <w:rsid w:val="00EF5CAD"/>
    <w:rsid w:val="00EF5EFD"/>
    <w:rsid w:val="00EF61DC"/>
    <w:rsid w:val="00EF6297"/>
    <w:rsid w:val="00EF6815"/>
    <w:rsid w:val="00EF6BB6"/>
    <w:rsid w:val="00EF6C57"/>
    <w:rsid w:val="00EF6D76"/>
    <w:rsid w:val="00EF6D9C"/>
    <w:rsid w:val="00EF6E67"/>
    <w:rsid w:val="00EF6EFE"/>
    <w:rsid w:val="00EF70AC"/>
    <w:rsid w:val="00EF74E5"/>
    <w:rsid w:val="00EF75EE"/>
    <w:rsid w:val="00EF76C0"/>
    <w:rsid w:val="00EF7BEC"/>
    <w:rsid w:val="00EF7F20"/>
    <w:rsid w:val="00F003DF"/>
    <w:rsid w:val="00F00E1D"/>
    <w:rsid w:val="00F00EB8"/>
    <w:rsid w:val="00F0101E"/>
    <w:rsid w:val="00F0111B"/>
    <w:rsid w:val="00F0198A"/>
    <w:rsid w:val="00F01A41"/>
    <w:rsid w:val="00F01B02"/>
    <w:rsid w:val="00F0207C"/>
    <w:rsid w:val="00F020AD"/>
    <w:rsid w:val="00F02396"/>
    <w:rsid w:val="00F02A5B"/>
    <w:rsid w:val="00F02DFF"/>
    <w:rsid w:val="00F02E4F"/>
    <w:rsid w:val="00F036D1"/>
    <w:rsid w:val="00F03D4F"/>
    <w:rsid w:val="00F03F04"/>
    <w:rsid w:val="00F041DF"/>
    <w:rsid w:val="00F04212"/>
    <w:rsid w:val="00F045C5"/>
    <w:rsid w:val="00F047DC"/>
    <w:rsid w:val="00F048AE"/>
    <w:rsid w:val="00F04991"/>
    <w:rsid w:val="00F04C01"/>
    <w:rsid w:val="00F04DEA"/>
    <w:rsid w:val="00F04EE3"/>
    <w:rsid w:val="00F050BE"/>
    <w:rsid w:val="00F051B1"/>
    <w:rsid w:val="00F054C6"/>
    <w:rsid w:val="00F0572B"/>
    <w:rsid w:val="00F05732"/>
    <w:rsid w:val="00F057EF"/>
    <w:rsid w:val="00F05834"/>
    <w:rsid w:val="00F05C7A"/>
    <w:rsid w:val="00F05D92"/>
    <w:rsid w:val="00F06474"/>
    <w:rsid w:val="00F06531"/>
    <w:rsid w:val="00F06D01"/>
    <w:rsid w:val="00F070AA"/>
    <w:rsid w:val="00F0734A"/>
    <w:rsid w:val="00F077E1"/>
    <w:rsid w:val="00F079D7"/>
    <w:rsid w:val="00F07D2A"/>
    <w:rsid w:val="00F07F95"/>
    <w:rsid w:val="00F1016C"/>
    <w:rsid w:val="00F102FD"/>
    <w:rsid w:val="00F10328"/>
    <w:rsid w:val="00F1064E"/>
    <w:rsid w:val="00F10704"/>
    <w:rsid w:val="00F107F9"/>
    <w:rsid w:val="00F1084E"/>
    <w:rsid w:val="00F10AA7"/>
    <w:rsid w:val="00F1121E"/>
    <w:rsid w:val="00F1131B"/>
    <w:rsid w:val="00F113EB"/>
    <w:rsid w:val="00F116B0"/>
    <w:rsid w:val="00F1192B"/>
    <w:rsid w:val="00F11B96"/>
    <w:rsid w:val="00F11C79"/>
    <w:rsid w:val="00F11C8F"/>
    <w:rsid w:val="00F11EDB"/>
    <w:rsid w:val="00F120AA"/>
    <w:rsid w:val="00F1213B"/>
    <w:rsid w:val="00F12266"/>
    <w:rsid w:val="00F122EF"/>
    <w:rsid w:val="00F12809"/>
    <w:rsid w:val="00F12856"/>
    <w:rsid w:val="00F128D3"/>
    <w:rsid w:val="00F12C0A"/>
    <w:rsid w:val="00F134A8"/>
    <w:rsid w:val="00F13608"/>
    <w:rsid w:val="00F13676"/>
    <w:rsid w:val="00F13829"/>
    <w:rsid w:val="00F1385D"/>
    <w:rsid w:val="00F139BB"/>
    <w:rsid w:val="00F13A3B"/>
    <w:rsid w:val="00F13B89"/>
    <w:rsid w:val="00F13BCB"/>
    <w:rsid w:val="00F14003"/>
    <w:rsid w:val="00F140D4"/>
    <w:rsid w:val="00F1413D"/>
    <w:rsid w:val="00F1436C"/>
    <w:rsid w:val="00F14371"/>
    <w:rsid w:val="00F143FE"/>
    <w:rsid w:val="00F14A37"/>
    <w:rsid w:val="00F14B33"/>
    <w:rsid w:val="00F14B6A"/>
    <w:rsid w:val="00F1533D"/>
    <w:rsid w:val="00F154D6"/>
    <w:rsid w:val="00F155CD"/>
    <w:rsid w:val="00F1578D"/>
    <w:rsid w:val="00F15901"/>
    <w:rsid w:val="00F15937"/>
    <w:rsid w:val="00F15B9B"/>
    <w:rsid w:val="00F164B2"/>
    <w:rsid w:val="00F164B8"/>
    <w:rsid w:val="00F169FA"/>
    <w:rsid w:val="00F16BFF"/>
    <w:rsid w:val="00F170BB"/>
    <w:rsid w:val="00F1712F"/>
    <w:rsid w:val="00F172E2"/>
    <w:rsid w:val="00F17452"/>
    <w:rsid w:val="00F174E3"/>
    <w:rsid w:val="00F1771B"/>
    <w:rsid w:val="00F177FC"/>
    <w:rsid w:val="00F17AB3"/>
    <w:rsid w:val="00F2060D"/>
    <w:rsid w:val="00F20804"/>
    <w:rsid w:val="00F20950"/>
    <w:rsid w:val="00F213D8"/>
    <w:rsid w:val="00F2196B"/>
    <w:rsid w:val="00F219A9"/>
    <w:rsid w:val="00F219FA"/>
    <w:rsid w:val="00F21C79"/>
    <w:rsid w:val="00F226A5"/>
    <w:rsid w:val="00F22BF6"/>
    <w:rsid w:val="00F22BFE"/>
    <w:rsid w:val="00F22C8B"/>
    <w:rsid w:val="00F22FD9"/>
    <w:rsid w:val="00F230D9"/>
    <w:rsid w:val="00F2310F"/>
    <w:rsid w:val="00F239E0"/>
    <w:rsid w:val="00F23B8A"/>
    <w:rsid w:val="00F23BEA"/>
    <w:rsid w:val="00F23C36"/>
    <w:rsid w:val="00F23D03"/>
    <w:rsid w:val="00F2400D"/>
    <w:rsid w:val="00F24245"/>
    <w:rsid w:val="00F2435D"/>
    <w:rsid w:val="00F2457A"/>
    <w:rsid w:val="00F245DA"/>
    <w:rsid w:val="00F2493D"/>
    <w:rsid w:val="00F24985"/>
    <w:rsid w:val="00F24C5E"/>
    <w:rsid w:val="00F24E3D"/>
    <w:rsid w:val="00F25097"/>
    <w:rsid w:val="00F2556C"/>
    <w:rsid w:val="00F25A5A"/>
    <w:rsid w:val="00F25AF3"/>
    <w:rsid w:val="00F265AB"/>
    <w:rsid w:val="00F271A1"/>
    <w:rsid w:val="00F274FC"/>
    <w:rsid w:val="00F277BA"/>
    <w:rsid w:val="00F278BE"/>
    <w:rsid w:val="00F27AF3"/>
    <w:rsid w:val="00F27B73"/>
    <w:rsid w:val="00F27E8D"/>
    <w:rsid w:val="00F300B5"/>
    <w:rsid w:val="00F300EF"/>
    <w:rsid w:val="00F30BD0"/>
    <w:rsid w:val="00F30EE5"/>
    <w:rsid w:val="00F31AA7"/>
    <w:rsid w:val="00F31B4C"/>
    <w:rsid w:val="00F31BDE"/>
    <w:rsid w:val="00F31D7D"/>
    <w:rsid w:val="00F32053"/>
    <w:rsid w:val="00F323D2"/>
    <w:rsid w:val="00F3254F"/>
    <w:rsid w:val="00F325C1"/>
    <w:rsid w:val="00F32616"/>
    <w:rsid w:val="00F326F3"/>
    <w:rsid w:val="00F327FE"/>
    <w:rsid w:val="00F32C18"/>
    <w:rsid w:val="00F333DC"/>
    <w:rsid w:val="00F33568"/>
    <w:rsid w:val="00F338DF"/>
    <w:rsid w:val="00F33DB9"/>
    <w:rsid w:val="00F33DEF"/>
    <w:rsid w:val="00F34062"/>
    <w:rsid w:val="00F340F9"/>
    <w:rsid w:val="00F34AFE"/>
    <w:rsid w:val="00F35730"/>
    <w:rsid w:val="00F35DE1"/>
    <w:rsid w:val="00F36199"/>
    <w:rsid w:val="00F3623C"/>
    <w:rsid w:val="00F3625B"/>
    <w:rsid w:val="00F36282"/>
    <w:rsid w:val="00F36287"/>
    <w:rsid w:val="00F3670A"/>
    <w:rsid w:val="00F367B9"/>
    <w:rsid w:val="00F36AED"/>
    <w:rsid w:val="00F373EF"/>
    <w:rsid w:val="00F37411"/>
    <w:rsid w:val="00F379B3"/>
    <w:rsid w:val="00F37A66"/>
    <w:rsid w:val="00F405C2"/>
    <w:rsid w:val="00F40716"/>
    <w:rsid w:val="00F40CF7"/>
    <w:rsid w:val="00F41182"/>
    <w:rsid w:val="00F4118B"/>
    <w:rsid w:val="00F41D72"/>
    <w:rsid w:val="00F41FB3"/>
    <w:rsid w:val="00F4221F"/>
    <w:rsid w:val="00F42477"/>
    <w:rsid w:val="00F42661"/>
    <w:rsid w:val="00F426CC"/>
    <w:rsid w:val="00F428E8"/>
    <w:rsid w:val="00F42996"/>
    <w:rsid w:val="00F429FF"/>
    <w:rsid w:val="00F42EEA"/>
    <w:rsid w:val="00F42F5C"/>
    <w:rsid w:val="00F4307D"/>
    <w:rsid w:val="00F430EA"/>
    <w:rsid w:val="00F4315C"/>
    <w:rsid w:val="00F43181"/>
    <w:rsid w:val="00F433B3"/>
    <w:rsid w:val="00F43616"/>
    <w:rsid w:val="00F43AF9"/>
    <w:rsid w:val="00F43AFC"/>
    <w:rsid w:val="00F43ED7"/>
    <w:rsid w:val="00F43EFA"/>
    <w:rsid w:val="00F43F88"/>
    <w:rsid w:val="00F43FA7"/>
    <w:rsid w:val="00F449FF"/>
    <w:rsid w:val="00F44FC8"/>
    <w:rsid w:val="00F45269"/>
    <w:rsid w:val="00F45429"/>
    <w:rsid w:val="00F458D3"/>
    <w:rsid w:val="00F45C95"/>
    <w:rsid w:val="00F45DF1"/>
    <w:rsid w:val="00F45FD5"/>
    <w:rsid w:val="00F460B6"/>
    <w:rsid w:val="00F46408"/>
    <w:rsid w:val="00F4666F"/>
    <w:rsid w:val="00F46865"/>
    <w:rsid w:val="00F468FC"/>
    <w:rsid w:val="00F47041"/>
    <w:rsid w:val="00F472A2"/>
    <w:rsid w:val="00F473C1"/>
    <w:rsid w:val="00F474D9"/>
    <w:rsid w:val="00F475A6"/>
    <w:rsid w:val="00F4784F"/>
    <w:rsid w:val="00F47864"/>
    <w:rsid w:val="00F47C21"/>
    <w:rsid w:val="00F47ECB"/>
    <w:rsid w:val="00F500A6"/>
    <w:rsid w:val="00F50121"/>
    <w:rsid w:val="00F50178"/>
    <w:rsid w:val="00F50201"/>
    <w:rsid w:val="00F50520"/>
    <w:rsid w:val="00F50664"/>
    <w:rsid w:val="00F506E8"/>
    <w:rsid w:val="00F50AD0"/>
    <w:rsid w:val="00F50B70"/>
    <w:rsid w:val="00F50F97"/>
    <w:rsid w:val="00F50FF8"/>
    <w:rsid w:val="00F51805"/>
    <w:rsid w:val="00F51C74"/>
    <w:rsid w:val="00F51E67"/>
    <w:rsid w:val="00F52061"/>
    <w:rsid w:val="00F52741"/>
    <w:rsid w:val="00F529F3"/>
    <w:rsid w:val="00F52A41"/>
    <w:rsid w:val="00F52C84"/>
    <w:rsid w:val="00F52F02"/>
    <w:rsid w:val="00F5300C"/>
    <w:rsid w:val="00F53110"/>
    <w:rsid w:val="00F53329"/>
    <w:rsid w:val="00F53568"/>
    <w:rsid w:val="00F53663"/>
    <w:rsid w:val="00F536FC"/>
    <w:rsid w:val="00F53975"/>
    <w:rsid w:val="00F53A38"/>
    <w:rsid w:val="00F53A65"/>
    <w:rsid w:val="00F53B2F"/>
    <w:rsid w:val="00F54027"/>
    <w:rsid w:val="00F540D5"/>
    <w:rsid w:val="00F54373"/>
    <w:rsid w:val="00F54420"/>
    <w:rsid w:val="00F545F4"/>
    <w:rsid w:val="00F546B0"/>
    <w:rsid w:val="00F546E7"/>
    <w:rsid w:val="00F546FA"/>
    <w:rsid w:val="00F5473B"/>
    <w:rsid w:val="00F548BD"/>
    <w:rsid w:val="00F54BF1"/>
    <w:rsid w:val="00F54C0E"/>
    <w:rsid w:val="00F54D7E"/>
    <w:rsid w:val="00F54E23"/>
    <w:rsid w:val="00F54F41"/>
    <w:rsid w:val="00F552A8"/>
    <w:rsid w:val="00F55878"/>
    <w:rsid w:val="00F55882"/>
    <w:rsid w:val="00F55D67"/>
    <w:rsid w:val="00F55DB3"/>
    <w:rsid w:val="00F562BC"/>
    <w:rsid w:val="00F569AC"/>
    <w:rsid w:val="00F56EA1"/>
    <w:rsid w:val="00F56F2F"/>
    <w:rsid w:val="00F5732B"/>
    <w:rsid w:val="00F5772B"/>
    <w:rsid w:val="00F57F13"/>
    <w:rsid w:val="00F602B3"/>
    <w:rsid w:val="00F602FC"/>
    <w:rsid w:val="00F604B2"/>
    <w:rsid w:val="00F605F9"/>
    <w:rsid w:val="00F60618"/>
    <w:rsid w:val="00F60902"/>
    <w:rsid w:val="00F609BF"/>
    <w:rsid w:val="00F60CA5"/>
    <w:rsid w:val="00F6105F"/>
    <w:rsid w:val="00F6129D"/>
    <w:rsid w:val="00F613AB"/>
    <w:rsid w:val="00F6160A"/>
    <w:rsid w:val="00F61AC0"/>
    <w:rsid w:val="00F61ACF"/>
    <w:rsid w:val="00F61C47"/>
    <w:rsid w:val="00F61D82"/>
    <w:rsid w:val="00F61DCB"/>
    <w:rsid w:val="00F6206B"/>
    <w:rsid w:val="00F62269"/>
    <w:rsid w:val="00F6242D"/>
    <w:rsid w:val="00F624C8"/>
    <w:rsid w:val="00F62577"/>
    <w:rsid w:val="00F625F3"/>
    <w:rsid w:val="00F62649"/>
    <w:rsid w:val="00F62E29"/>
    <w:rsid w:val="00F631FD"/>
    <w:rsid w:val="00F63368"/>
    <w:rsid w:val="00F634C3"/>
    <w:rsid w:val="00F639BA"/>
    <w:rsid w:val="00F63A1F"/>
    <w:rsid w:val="00F63D94"/>
    <w:rsid w:val="00F63F5E"/>
    <w:rsid w:val="00F63FFC"/>
    <w:rsid w:val="00F64008"/>
    <w:rsid w:val="00F641E6"/>
    <w:rsid w:val="00F643E0"/>
    <w:rsid w:val="00F644F7"/>
    <w:rsid w:val="00F64B86"/>
    <w:rsid w:val="00F64DF3"/>
    <w:rsid w:val="00F64E24"/>
    <w:rsid w:val="00F64E75"/>
    <w:rsid w:val="00F655C4"/>
    <w:rsid w:val="00F655D0"/>
    <w:rsid w:val="00F65843"/>
    <w:rsid w:val="00F65855"/>
    <w:rsid w:val="00F65CAD"/>
    <w:rsid w:val="00F65CE6"/>
    <w:rsid w:val="00F65E00"/>
    <w:rsid w:val="00F65E19"/>
    <w:rsid w:val="00F661CC"/>
    <w:rsid w:val="00F667AC"/>
    <w:rsid w:val="00F668D9"/>
    <w:rsid w:val="00F66A2E"/>
    <w:rsid w:val="00F67205"/>
    <w:rsid w:val="00F6730A"/>
    <w:rsid w:val="00F6753B"/>
    <w:rsid w:val="00F67648"/>
    <w:rsid w:val="00F67748"/>
    <w:rsid w:val="00F67800"/>
    <w:rsid w:val="00F67927"/>
    <w:rsid w:val="00F67A7C"/>
    <w:rsid w:val="00F702B9"/>
    <w:rsid w:val="00F703BD"/>
    <w:rsid w:val="00F70A52"/>
    <w:rsid w:val="00F70AE6"/>
    <w:rsid w:val="00F70CE6"/>
    <w:rsid w:val="00F711BA"/>
    <w:rsid w:val="00F712D6"/>
    <w:rsid w:val="00F717BE"/>
    <w:rsid w:val="00F717E6"/>
    <w:rsid w:val="00F71851"/>
    <w:rsid w:val="00F71B96"/>
    <w:rsid w:val="00F71D6E"/>
    <w:rsid w:val="00F71F00"/>
    <w:rsid w:val="00F7218E"/>
    <w:rsid w:val="00F7225F"/>
    <w:rsid w:val="00F7230E"/>
    <w:rsid w:val="00F7289F"/>
    <w:rsid w:val="00F7295E"/>
    <w:rsid w:val="00F72BD6"/>
    <w:rsid w:val="00F72CA1"/>
    <w:rsid w:val="00F736BD"/>
    <w:rsid w:val="00F73942"/>
    <w:rsid w:val="00F73C80"/>
    <w:rsid w:val="00F73FB3"/>
    <w:rsid w:val="00F73FC4"/>
    <w:rsid w:val="00F74109"/>
    <w:rsid w:val="00F74339"/>
    <w:rsid w:val="00F74592"/>
    <w:rsid w:val="00F745BE"/>
    <w:rsid w:val="00F747DF"/>
    <w:rsid w:val="00F7480C"/>
    <w:rsid w:val="00F74823"/>
    <w:rsid w:val="00F74B46"/>
    <w:rsid w:val="00F74E76"/>
    <w:rsid w:val="00F7514B"/>
    <w:rsid w:val="00F753AA"/>
    <w:rsid w:val="00F754A4"/>
    <w:rsid w:val="00F758BD"/>
    <w:rsid w:val="00F7592D"/>
    <w:rsid w:val="00F75A3A"/>
    <w:rsid w:val="00F75A41"/>
    <w:rsid w:val="00F75A4B"/>
    <w:rsid w:val="00F75BDF"/>
    <w:rsid w:val="00F75CEB"/>
    <w:rsid w:val="00F75DF2"/>
    <w:rsid w:val="00F75F3E"/>
    <w:rsid w:val="00F767B9"/>
    <w:rsid w:val="00F767EC"/>
    <w:rsid w:val="00F76846"/>
    <w:rsid w:val="00F769CB"/>
    <w:rsid w:val="00F76AA8"/>
    <w:rsid w:val="00F76B3B"/>
    <w:rsid w:val="00F76CE2"/>
    <w:rsid w:val="00F76D62"/>
    <w:rsid w:val="00F76EAC"/>
    <w:rsid w:val="00F76F86"/>
    <w:rsid w:val="00F770EB"/>
    <w:rsid w:val="00F772FA"/>
    <w:rsid w:val="00F77319"/>
    <w:rsid w:val="00F77459"/>
    <w:rsid w:val="00F7777B"/>
    <w:rsid w:val="00F777F0"/>
    <w:rsid w:val="00F77854"/>
    <w:rsid w:val="00F778DE"/>
    <w:rsid w:val="00F77A1B"/>
    <w:rsid w:val="00F77CD6"/>
    <w:rsid w:val="00F801DB"/>
    <w:rsid w:val="00F802A6"/>
    <w:rsid w:val="00F80423"/>
    <w:rsid w:val="00F8089E"/>
    <w:rsid w:val="00F808C5"/>
    <w:rsid w:val="00F80A22"/>
    <w:rsid w:val="00F817E3"/>
    <w:rsid w:val="00F81A09"/>
    <w:rsid w:val="00F81A89"/>
    <w:rsid w:val="00F81BD6"/>
    <w:rsid w:val="00F81CA2"/>
    <w:rsid w:val="00F81D62"/>
    <w:rsid w:val="00F81DB8"/>
    <w:rsid w:val="00F81E6D"/>
    <w:rsid w:val="00F81EBE"/>
    <w:rsid w:val="00F81F68"/>
    <w:rsid w:val="00F81F82"/>
    <w:rsid w:val="00F82091"/>
    <w:rsid w:val="00F8219C"/>
    <w:rsid w:val="00F8229F"/>
    <w:rsid w:val="00F82441"/>
    <w:rsid w:val="00F827C4"/>
    <w:rsid w:val="00F82842"/>
    <w:rsid w:val="00F82AB3"/>
    <w:rsid w:val="00F82CE8"/>
    <w:rsid w:val="00F82DA5"/>
    <w:rsid w:val="00F82E6C"/>
    <w:rsid w:val="00F832B7"/>
    <w:rsid w:val="00F834E5"/>
    <w:rsid w:val="00F8365D"/>
    <w:rsid w:val="00F8395D"/>
    <w:rsid w:val="00F83D56"/>
    <w:rsid w:val="00F83DA1"/>
    <w:rsid w:val="00F83E45"/>
    <w:rsid w:val="00F8404D"/>
    <w:rsid w:val="00F84140"/>
    <w:rsid w:val="00F845AE"/>
    <w:rsid w:val="00F84BEB"/>
    <w:rsid w:val="00F84D4B"/>
    <w:rsid w:val="00F850E1"/>
    <w:rsid w:val="00F8514D"/>
    <w:rsid w:val="00F85550"/>
    <w:rsid w:val="00F85A6D"/>
    <w:rsid w:val="00F85CEF"/>
    <w:rsid w:val="00F85F62"/>
    <w:rsid w:val="00F861C3"/>
    <w:rsid w:val="00F863B2"/>
    <w:rsid w:val="00F86506"/>
    <w:rsid w:val="00F8656E"/>
    <w:rsid w:val="00F866C8"/>
    <w:rsid w:val="00F8699A"/>
    <w:rsid w:val="00F86F9B"/>
    <w:rsid w:val="00F86FE6"/>
    <w:rsid w:val="00F87692"/>
    <w:rsid w:val="00F87C30"/>
    <w:rsid w:val="00F87EED"/>
    <w:rsid w:val="00F87F42"/>
    <w:rsid w:val="00F90183"/>
    <w:rsid w:val="00F902F5"/>
    <w:rsid w:val="00F9030B"/>
    <w:rsid w:val="00F905CC"/>
    <w:rsid w:val="00F9066A"/>
    <w:rsid w:val="00F909AA"/>
    <w:rsid w:val="00F90F05"/>
    <w:rsid w:val="00F911FE"/>
    <w:rsid w:val="00F91280"/>
    <w:rsid w:val="00F918BA"/>
    <w:rsid w:val="00F91A6B"/>
    <w:rsid w:val="00F91C1B"/>
    <w:rsid w:val="00F92312"/>
    <w:rsid w:val="00F923B8"/>
    <w:rsid w:val="00F9290F"/>
    <w:rsid w:val="00F92AF1"/>
    <w:rsid w:val="00F92C01"/>
    <w:rsid w:val="00F92EC1"/>
    <w:rsid w:val="00F9320C"/>
    <w:rsid w:val="00F935A3"/>
    <w:rsid w:val="00F9381A"/>
    <w:rsid w:val="00F93D95"/>
    <w:rsid w:val="00F93F76"/>
    <w:rsid w:val="00F94026"/>
    <w:rsid w:val="00F9470C"/>
    <w:rsid w:val="00F94852"/>
    <w:rsid w:val="00F94925"/>
    <w:rsid w:val="00F9497D"/>
    <w:rsid w:val="00F94B42"/>
    <w:rsid w:val="00F94B82"/>
    <w:rsid w:val="00F94E89"/>
    <w:rsid w:val="00F95699"/>
    <w:rsid w:val="00F956DF"/>
    <w:rsid w:val="00F95772"/>
    <w:rsid w:val="00F959F5"/>
    <w:rsid w:val="00F95A09"/>
    <w:rsid w:val="00F95A4C"/>
    <w:rsid w:val="00F95C25"/>
    <w:rsid w:val="00F95CBB"/>
    <w:rsid w:val="00F95CEE"/>
    <w:rsid w:val="00F95DA8"/>
    <w:rsid w:val="00F95DC5"/>
    <w:rsid w:val="00F9636E"/>
    <w:rsid w:val="00F96370"/>
    <w:rsid w:val="00F96882"/>
    <w:rsid w:val="00F96923"/>
    <w:rsid w:val="00F96DFB"/>
    <w:rsid w:val="00F96E05"/>
    <w:rsid w:val="00F97088"/>
    <w:rsid w:val="00F9710F"/>
    <w:rsid w:val="00F97162"/>
    <w:rsid w:val="00F9778E"/>
    <w:rsid w:val="00F97837"/>
    <w:rsid w:val="00F979EF"/>
    <w:rsid w:val="00F97A26"/>
    <w:rsid w:val="00F97D71"/>
    <w:rsid w:val="00F97F2F"/>
    <w:rsid w:val="00FA0829"/>
    <w:rsid w:val="00FA0869"/>
    <w:rsid w:val="00FA08D7"/>
    <w:rsid w:val="00FA09F7"/>
    <w:rsid w:val="00FA0A75"/>
    <w:rsid w:val="00FA0B68"/>
    <w:rsid w:val="00FA0CFC"/>
    <w:rsid w:val="00FA0E3C"/>
    <w:rsid w:val="00FA0FC0"/>
    <w:rsid w:val="00FA107C"/>
    <w:rsid w:val="00FA1121"/>
    <w:rsid w:val="00FA12D3"/>
    <w:rsid w:val="00FA150D"/>
    <w:rsid w:val="00FA18EB"/>
    <w:rsid w:val="00FA1DFF"/>
    <w:rsid w:val="00FA1ED3"/>
    <w:rsid w:val="00FA233C"/>
    <w:rsid w:val="00FA238C"/>
    <w:rsid w:val="00FA23E5"/>
    <w:rsid w:val="00FA2504"/>
    <w:rsid w:val="00FA26D6"/>
    <w:rsid w:val="00FA2758"/>
    <w:rsid w:val="00FA295E"/>
    <w:rsid w:val="00FA29CF"/>
    <w:rsid w:val="00FA347F"/>
    <w:rsid w:val="00FA37F3"/>
    <w:rsid w:val="00FA3848"/>
    <w:rsid w:val="00FA3A1B"/>
    <w:rsid w:val="00FA3D72"/>
    <w:rsid w:val="00FA4B33"/>
    <w:rsid w:val="00FA4C68"/>
    <w:rsid w:val="00FA4F2E"/>
    <w:rsid w:val="00FA513E"/>
    <w:rsid w:val="00FA540D"/>
    <w:rsid w:val="00FA572F"/>
    <w:rsid w:val="00FA5BE6"/>
    <w:rsid w:val="00FA5C56"/>
    <w:rsid w:val="00FA5E0A"/>
    <w:rsid w:val="00FA607D"/>
    <w:rsid w:val="00FA60AD"/>
    <w:rsid w:val="00FA62C0"/>
    <w:rsid w:val="00FA63DA"/>
    <w:rsid w:val="00FA66D8"/>
    <w:rsid w:val="00FA6C9C"/>
    <w:rsid w:val="00FA6D8D"/>
    <w:rsid w:val="00FA7182"/>
    <w:rsid w:val="00FA7232"/>
    <w:rsid w:val="00FA7421"/>
    <w:rsid w:val="00FA748A"/>
    <w:rsid w:val="00FA754E"/>
    <w:rsid w:val="00FA7ED8"/>
    <w:rsid w:val="00FA7EFF"/>
    <w:rsid w:val="00FB007A"/>
    <w:rsid w:val="00FB03C8"/>
    <w:rsid w:val="00FB0498"/>
    <w:rsid w:val="00FB07E4"/>
    <w:rsid w:val="00FB0848"/>
    <w:rsid w:val="00FB086D"/>
    <w:rsid w:val="00FB0960"/>
    <w:rsid w:val="00FB0DEF"/>
    <w:rsid w:val="00FB0E40"/>
    <w:rsid w:val="00FB0F4F"/>
    <w:rsid w:val="00FB147D"/>
    <w:rsid w:val="00FB1542"/>
    <w:rsid w:val="00FB1A51"/>
    <w:rsid w:val="00FB1C0A"/>
    <w:rsid w:val="00FB1C8F"/>
    <w:rsid w:val="00FB1CB8"/>
    <w:rsid w:val="00FB1FA7"/>
    <w:rsid w:val="00FB21FC"/>
    <w:rsid w:val="00FB2688"/>
    <w:rsid w:val="00FB26B1"/>
    <w:rsid w:val="00FB2A0A"/>
    <w:rsid w:val="00FB2E15"/>
    <w:rsid w:val="00FB2EBE"/>
    <w:rsid w:val="00FB2FAD"/>
    <w:rsid w:val="00FB344D"/>
    <w:rsid w:val="00FB37E9"/>
    <w:rsid w:val="00FB38DE"/>
    <w:rsid w:val="00FB39C1"/>
    <w:rsid w:val="00FB3A1D"/>
    <w:rsid w:val="00FB40B9"/>
    <w:rsid w:val="00FB4188"/>
    <w:rsid w:val="00FB4AFC"/>
    <w:rsid w:val="00FB4B48"/>
    <w:rsid w:val="00FB4B71"/>
    <w:rsid w:val="00FB4E40"/>
    <w:rsid w:val="00FB4E62"/>
    <w:rsid w:val="00FB4F61"/>
    <w:rsid w:val="00FB4F73"/>
    <w:rsid w:val="00FB57E3"/>
    <w:rsid w:val="00FB5B3F"/>
    <w:rsid w:val="00FB5DAF"/>
    <w:rsid w:val="00FB5DE3"/>
    <w:rsid w:val="00FB5FBD"/>
    <w:rsid w:val="00FB64DB"/>
    <w:rsid w:val="00FB68A3"/>
    <w:rsid w:val="00FB6A08"/>
    <w:rsid w:val="00FB726D"/>
    <w:rsid w:val="00FB72B1"/>
    <w:rsid w:val="00FB7415"/>
    <w:rsid w:val="00FB7757"/>
    <w:rsid w:val="00FB7BC2"/>
    <w:rsid w:val="00FC02DD"/>
    <w:rsid w:val="00FC0A33"/>
    <w:rsid w:val="00FC0C39"/>
    <w:rsid w:val="00FC0FC4"/>
    <w:rsid w:val="00FC10C4"/>
    <w:rsid w:val="00FC1527"/>
    <w:rsid w:val="00FC1610"/>
    <w:rsid w:val="00FC17DA"/>
    <w:rsid w:val="00FC17FF"/>
    <w:rsid w:val="00FC185A"/>
    <w:rsid w:val="00FC1BE0"/>
    <w:rsid w:val="00FC1E15"/>
    <w:rsid w:val="00FC1F0D"/>
    <w:rsid w:val="00FC1F9B"/>
    <w:rsid w:val="00FC201D"/>
    <w:rsid w:val="00FC241A"/>
    <w:rsid w:val="00FC247F"/>
    <w:rsid w:val="00FC2548"/>
    <w:rsid w:val="00FC2731"/>
    <w:rsid w:val="00FC2A0C"/>
    <w:rsid w:val="00FC2DDE"/>
    <w:rsid w:val="00FC2E8A"/>
    <w:rsid w:val="00FC2FE8"/>
    <w:rsid w:val="00FC311E"/>
    <w:rsid w:val="00FC327B"/>
    <w:rsid w:val="00FC372A"/>
    <w:rsid w:val="00FC3D6E"/>
    <w:rsid w:val="00FC3F29"/>
    <w:rsid w:val="00FC42AB"/>
    <w:rsid w:val="00FC4466"/>
    <w:rsid w:val="00FC4784"/>
    <w:rsid w:val="00FC48DA"/>
    <w:rsid w:val="00FC5378"/>
    <w:rsid w:val="00FC53E6"/>
    <w:rsid w:val="00FC5768"/>
    <w:rsid w:val="00FC5D38"/>
    <w:rsid w:val="00FC60EC"/>
    <w:rsid w:val="00FC60F4"/>
    <w:rsid w:val="00FC66E0"/>
    <w:rsid w:val="00FC671C"/>
    <w:rsid w:val="00FC6770"/>
    <w:rsid w:val="00FC6A0E"/>
    <w:rsid w:val="00FC74EB"/>
    <w:rsid w:val="00FC7550"/>
    <w:rsid w:val="00FC760B"/>
    <w:rsid w:val="00FC7713"/>
    <w:rsid w:val="00FC787D"/>
    <w:rsid w:val="00FC7C2F"/>
    <w:rsid w:val="00FC7E43"/>
    <w:rsid w:val="00FD018C"/>
    <w:rsid w:val="00FD01EB"/>
    <w:rsid w:val="00FD0723"/>
    <w:rsid w:val="00FD079B"/>
    <w:rsid w:val="00FD07D3"/>
    <w:rsid w:val="00FD0923"/>
    <w:rsid w:val="00FD09E8"/>
    <w:rsid w:val="00FD0DFD"/>
    <w:rsid w:val="00FD1263"/>
    <w:rsid w:val="00FD1560"/>
    <w:rsid w:val="00FD16A8"/>
    <w:rsid w:val="00FD1A70"/>
    <w:rsid w:val="00FD1CD3"/>
    <w:rsid w:val="00FD1EA8"/>
    <w:rsid w:val="00FD24D1"/>
    <w:rsid w:val="00FD25A0"/>
    <w:rsid w:val="00FD25B2"/>
    <w:rsid w:val="00FD2766"/>
    <w:rsid w:val="00FD2CB9"/>
    <w:rsid w:val="00FD2E8B"/>
    <w:rsid w:val="00FD3123"/>
    <w:rsid w:val="00FD328A"/>
    <w:rsid w:val="00FD345F"/>
    <w:rsid w:val="00FD3A7C"/>
    <w:rsid w:val="00FD3D38"/>
    <w:rsid w:val="00FD3DE6"/>
    <w:rsid w:val="00FD4215"/>
    <w:rsid w:val="00FD4261"/>
    <w:rsid w:val="00FD4954"/>
    <w:rsid w:val="00FD4B35"/>
    <w:rsid w:val="00FD4D3B"/>
    <w:rsid w:val="00FD4FEF"/>
    <w:rsid w:val="00FD5533"/>
    <w:rsid w:val="00FD585C"/>
    <w:rsid w:val="00FD5C09"/>
    <w:rsid w:val="00FD5CDF"/>
    <w:rsid w:val="00FD5D62"/>
    <w:rsid w:val="00FD5D8D"/>
    <w:rsid w:val="00FD5FAF"/>
    <w:rsid w:val="00FD61CD"/>
    <w:rsid w:val="00FD644E"/>
    <w:rsid w:val="00FD649D"/>
    <w:rsid w:val="00FD69B2"/>
    <w:rsid w:val="00FD6A90"/>
    <w:rsid w:val="00FD7239"/>
    <w:rsid w:val="00FD736C"/>
    <w:rsid w:val="00FD7441"/>
    <w:rsid w:val="00FD77D4"/>
    <w:rsid w:val="00FD7CCB"/>
    <w:rsid w:val="00FD7D16"/>
    <w:rsid w:val="00FD7D2E"/>
    <w:rsid w:val="00FD7D31"/>
    <w:rsid w:val="00FE00EB"/>
    <w:rsid w:val="00FE018D"/>
    <w:rsid w:val="00FE03AF"/>
    <w:rsid w:val="00FE04DA"/>
    <w:rsid w:val="00FE0583"/>
    <w:rsid w:val="00FE0C9D"/>
    <w:rsid w:val="00FE0D38"/>
    <w:rsid w:val="00FE0EBA"/>
    <w:rsid w:val="00FE1178"/>
    <w:rsid w:val="00FE136F"/>
    <w:rsid w:val="00FE14BB"/>
    <w:rsid w:val="00FE14E3"/>
    <w:rsid w:val="00FE1AB0"/>
    <w:rsid w:val="00FE2044"/>
    <w:rsid w:val="00FE20B4"/>
    <w:rsid w:val="00FE23B5"/>
    <w:rsid w:val="00FE26CD"/>
    <w:rsid w:val="00FE2A09"/>
    <w:rsid w:val="00FE2A0D"/>
    <w:rsid w:val="00FE2AE7"/>
    <w:rsid w:val="00FE2FD5"/>
    <w:rsid w:val="00FE306A"/>
    <w:rsid w:val="00FE3101"/>
    <w:rsid w:val="00FE316F"/>
    <w:rsid w:val="00FE32B9"/>
    <w:rsid w:val="00FE3367"/>
    <w:rsid w:val="00FE33C5"/>
    <w:rsid w:val="00FE355F"/>
    <w:rsid w:val="00FE36A6"/>
    <w:rsid w:val="00FE3A03"/>
    <w:rsid w:val="00FE3A56"/>
    <w:rsid w:val="00FE3B67"/>
    <w:rsid w:val="00FE3E5C"/>
    <w:rsid w:val="00FE3F10"/>
    <w:rsid w:val="00FE4366"/>
    <w:rsid w:val="00FE4794"/>
    <w:rsid w:val="00FE493E"/>
    <w:rsid w:val="00FE4C50"/>
    <w:rsid w:val="00FE4EC8"/>
    <w:rsid w:val="00FE52FF"/>
    <w:rsid w:val="00FE591A"/>
    <w:rsid w:val="00FE5E45"/>
    <w:rsid w:val="00FE5E9B"/>
    <w:rsid w:val="00FE60D5"/>
    <w:rsid w:val="00FE613C"/>
    <w:rsid w:val="00FE6215"/>
    <w:rsid w:val="00FE6307"/>
    <w:rsid w:val="00FE64F5"/>
    <w:rsid w:val="00FE67A7"/>
    <w:rsid w:val="00FE6BF6"/>
    <w:rsid w:val="00FE6C8E"/>
    <w:rsid w:val="00FE70C6"/>
    <w:rsid w:val="00FE76DD"/>
    <w:rsid w:val="00FE7C2F"/>
    <w:rsid w:val="00FE7CEB"/>
    <w:rsid w:val="00FE7DDB"/>
    <w:rsid w:val="00FE7E51"/>
    <w:rsid w:val="00FE7F11"/>
    <w:rsid w:val="00FF0112"/>
    <w:rsid w:val="00FF0B83"/>
    <w:rsid w:val="00FF0BCC"/>
    <w:rsid w:val="00FF0BD6"/>
    <w:rsid w:val="00FF0CA0"/>
    <w:rsid w:val="00FF0D39"/>
    <w:rsid w:val="00FF1354"/>
    <w:rsid w:val="00FF163B"/>
    <w:rsid w:val="00FF1711"/>
    <w:rsid w:val="00FF1735"/>
    <w:rsid w:val="00FF1851"/>
    <w:rsid w:val="00FF1C8B"/>
    <w:rsid w:val="00FF1FA2"/>
    <w:rsid w:val="00FF20DA"/>
    <w:rsid w:val="00FF2307"/>
    <w:rsid w:val="00FF233D"/>
    <w:rsid w:val="00FF247D"/>
    <w:rsid w:val="00FF2502"/>
    <w:rsid w:val="00FF2516"/>
    <w:rsid w:val="00FF2671"/>
    <w:rsid w:val="00FF2BA2"/>
    <w:rsid w:val="00FF2C12"/>
    <w:rsid w:val="00FF2E3C"/>
    <w:rsid w:val="00FF3062"/>
    <w:rsid w:val="00FF30D2"/>
    <w:rsid w:val="00FF32FC"/>
    <w:rsid w:val="00FF3404"/>
    <w:rsid w:val="00FF3576"/>
    <w:rsid w:val="00FF3ECD"/>
    <w:rsid w:val="00FF405F"/>
    <w:rsid w:val="00FF44E5"/>
    <w:rsid w:val="00FF490B"/>
    <w:rsid w:val="00FF4A68"/>
    <w:rsid w:val="00FF4A8B"/>
    <w:rsid w:val="00FF4E1F"/>
    <w:rsid w:val="00FF4F04"/>
    <w:rsid w:val="00FF50D6"/>
    <w:rsid w:val="00FF5253"/>
    <w:rsid w:val="00FF5463"/>
    <w:rsid w:val="00FF54BA"/>
    <w:rsid w:val="00FF54C3"/>
    <w:rsid w:val="00FF5856"/>
    <w:rsid w:val="00FF5C89"/>
    <w:rsid w:val="00FF5DDE"/>
    <w:rsid w:val="00FF5EDB"/>
    <w:rsid w:val="00FF6072"/>
    <w:rsid w:val="00FF6349"/>
    <w:rsid w:val="00FF6A5C"/>
    <w:rsid w:val="00FF6ABA"/>
    <w:rsid w:val="00FF6BC1"/>
    <w:rsid w:val="00FF6C13"/>
    <w:rsid w:val="00FF6CD5"/>
    <w:rsid w:val="00FF6FC8"/>
    <w:rsid w:val="00FF71FC"/>
    <w:rsid w:val="00FF76B6"/>
    <w:rsid w:val="00FF7726"/>
    <w:rsid w:val="00FF79FA"/>
    <w:rsid w:val="00FF7C2F"/>
    <w:rsid w:val="00FF7DE8"/>
    <w:rsid w:val="00FF7E32"/>
    <w:rsid w:val="00FF7E84"/>
    <w:rsid w:val="00FF7FF7"/>
    <w:rsid w:val="02BED4EA"/>
    <w:rsid w:val="070360FC"/>
    <w:rsid w:val="0848FF97"/>
    <w:rsid w:val="0900D0EB"/>
    <w:rsid w:val="0A9CA14C"/>
    <w:rsid w:val="0B19BFA1"/>
    <w:rsid w:val="0D805182"/>
    <w:rsid w:val="0E84E9AA"/>
    <w:rsid w:val="0F5D275B"/>
    <w:rsid w:val="0FA37F10"/>
    <w:rsid w:val="1077585B"/>
    <w:rsid w:val="19CF89D7"/>
    <w:rsid w:val="1B92D2AC"/>
    <w:rsid w:val="1C0A7E01"/>
    <w:rsid w:val="1FA8FF7B"/>
    <w:rsid w:val="20AF2C35"/>
    <w:rsid w:val="21CACC43"/>
    <w:rsid w:val="2279BF85"/>
    <w:rsid w:val="235D43C0"/>
    <w:rsid w:val="2449192D"/>
    <w:rsid w:val="25E4E98E"/>
    <w:rsid w:val="2694E482"/>
    <w:rsid w:val="27B41160"/>
    <w:rsid w:val="2830B4E3"/>
    <w:rsid w:val="28BA3E1A"/>
    <w:rsid w:val="2B00E908"/>
    <w:rsid w:val="2C20A1CB"/>
    <w:rsid w:val="2C3E5DAF"/>
    <w:rsid w:val="2F0E90D9"/>
    <w:rsid w:val="34708361"/>
    <w:rsid w:val="35CF7197"/>
    <w:rsid w:val="372227BC"/>
    <w:rsid w:val="379ECB3F"/>
    <w:rsid w:val="38581F17"/>
    <w:rsid w:val="39217343"/>
    <w:rsid w:val="3B450673"/>
    <w:rsid w:val="3B46CCDB"/>
    <w:rsid w:val="3BC194C6"/>
    <w:rsid w:val="3C14B1D9"/>
    <w:rsid w:val="3CE29D3C"/>
    <w:rsid w:val="3EE64A74"/>
    <w:rsid w:val="40187796"/>
    <w:rsid w:val="459BE3AD"/>
    <w:rsid w:val="46C02FF7"/>
    <w:rsid w:val="485C0058"/>
    <w:rsid w:val="4937970D"/>
    <w:rsid w:val="4BFA81D2"/>
    <w:rsid w:val="4CE6573F"/>
    <w:rsid w:val="4E9AB885"/>
    <w:rsid w:val="50CDF2F5"/>
    <w:rsid w:val="5269C356"/>
    <w:rsid w:val="56D653C1"/>
    <w:rsid w:val="5828726E"/>
    <w:rsid w:val="5DC1ACE3"/>
    <w:rsid w:val="60CE4349"/>
    <w:rsid w:val="635A81B6"/>
    <w:rsid w:val="63B96A50"/>
    <w:rsid w:val="65B3966B"/>
    <w:rsid w:val="68AA965C"/>
    <w:rsid w:val="6BAEADD7"/>
    <w:rsid w:val="6D472439"/>
    <w:rsid w:val="6DF28BA6"/>
    <w:rsid w:val="6FA19AAF"/>
    <w:rsid w:val="72B8BA51"/>
    <w:rsid w:val="730ACC7A"/>
    <w:rsid w:val="7329B653"/>
    <w:rsid w:val="733CA167"/>
    <w:rsid w:val="74C586B4"/>
    <w:rsid w:val="74D2389C"/>
    <w:rsid w:val="78740882"/>
    <w:rsid w:val="788D30DF"/>
    <w:rsid w:val="79DBF58D"/>
    <w:rsid w:val="7C419C62"/>
    <w:rsid w:val="7EE34A06"/>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D725302"/>
  <w15:chartTrackingRefBased/>
  <w15:docId w15:val="{E9188594-53EC-4F38-A47D-6F541F41CA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SimSun" w:hAnsi="Calibri"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93210"/>
    <w:rPr>
      <w:rFonts w:ascii="Palatino Linotype" w:hAnsi="Palatino Linotype"/>
      <w:color w:val="000000"/>
    </w:rPr>
  </w:style>
  <w:style w:type="paragraph" w:styleId="Heading1">
    <w:name w:val="heading 1"/>
    <w:basedOn w:val="Normal"/>
    <w:next w:val="Normal"/>
    <w:link w:val="Heading1Char"/>
    <w:uiPriority w:val="9"/>
    <w:qFormat/>
    <w:rsid w:val="00CA42F8"/>
    <w:pPr>
      <w:keepNext/>
      <w:keepLines/>
      <w:numPr>
        <w:numId w:val="1"/>
      </w:numPr>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CA42F8"/>
    <w:pPr>
      <w:keepNext/>
      <w:keepLines/>
      <w:numPr>
        <w:ilvl w:val="1"/>
        <w:numId w:val="1"/>
      </w:numPr>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CA42F8"/>
    <w:pPr>
      <w:keepNext/>
      <w:keepLines/>
      <w:numPr>
        <w:ilvl w:val="2"/>
        <w:numId w:val="1"/>
      </w:numPr>
      <w:spacing w:before="4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CA42F8"/>
    <w:pPr>
      <w:keepNext/>
      <w:keepLines/>
      <w:numPr>
        <w:ilvl w:val="3"/>
        <w:numId w:val="1"/>
      </w:numPr>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CA42F8"/>
    <w:pPr>
      <w:keepNext/>
      <w:keepLines/>
      <w:numPr>
        <w:ilvl w:val="4"/>
        <w:numId w:val="1"/>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CA42F8"/>
    <w:pPr>
      <w:keepNext/>
      <w:keepLines/>
      <w:numPr>
        <w:ilvl w:val="5"/>
        <w:numId w:val="1"/>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CA42F8"/>
    <w:pPr>
      <w:keepNext/>
      <w:keepLines/>
      <w:numPr>
        <w:ilvl w:val="6"/>
        <w:numId w:val="1"/>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CA42F8"/>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CA42F8"/>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DPI11articletype">
    <w:name w:val="MDPI_1.1_article_type"/>
    <w:next w:val="Normal"/>
    <w:qFormat/>
    <w:rsid w:val="00C92F9B"/>
    <w:pPr>
      <w:adjustRightInd w:val="0"/>
      <w:snapToGrid w:val="0"/>
      <w:spacing w:before="240"/>
    </w:pPr>
    <w:rPr>
      <w:rFonts w:ascii="Palatino Linotype" w:eastAsia="Times New Roman" w:hAnsi="Palatino Linotype"/>
      <w:i/>
      <w:snapToGrid w:val="0"/>
      <w:color w:val="000000"/>
      <w:szCs w:val="22"/>
      <w:lang w:eastAsia="de-DE" w:bidi="en-US"/>
    </w:rPr>
  </w:style>
  <w:style w:type="paragraph" w:customStyle="1" w:styleId="MDPI12title">
    <w:name w:val="MDPI_1.2_title"/>
    <w:next w:val="Normal"/>
    <w:qFormat/>
    <w:rsid w:val="00C92F9B"/>
    <w:pPr>
      <w:adjustRightInd w:val="0"/>
      <w:snapToGrid w:val="0"/>
      <w:spacing w:after="240" w:line="240" w:lineRule="atLeast"/>
    </w:pPr>
    <w:rPr>
      <w:rFonts w:ascii="Palatino Linotype" w:eastAsia="Times New Roman" w:hAnsi="Palatino Linotype"/>
      <w:b/>
      <w:snapToGrid w:val="0"/>
      <w:color w:val="000000"/>
      <w:sz w:val="36"/>
      <w:lang w:eastAsia="de-DE" w:bidi="en-US"/>
    </w:rPr>
  </w:style>
  <w:style w:type="paragraph" w:customStyle="1" w:styleId="MDPI13authornames">
    <w:name w:val="MDPI_1.3_authornames"/>
    <w:next w:val="Normal"/>
    <w:qFormat/>
    <w:rsid w:val="00C92F9B"/>
    <w:pPr>
      <w:adjustRightInd w:val="0"/>
      <w:snapToGrid w:val="0"/>
      <w:spacing w:after="360" w:line="260" w:lineRule="atLeast"/>
    </w:pPr>
    <w:rPr>
      <w:rFonts w:ascii="Palatino Linotype" w:eastAsia="Times New Roman" w:hAnsi="Palatino Linotype"/>
      <w:b/>
      <w:color w:val="000000"/>
      <w:szCs w:val="22"/>
      <w:lang w:eastAsia="de-DE" w:bidi="en-US"/>
    </w:rPr>
  </w:style>
  <w:style w:type="paragraph" w:customStyle="1" w:styleId="MDPI14history">
    <w:name w:val="MDPI_1.4_history"/>
    <w:basedOn w:val="Normal"/>
    <w:next w:val="Normal"/>
    <w:qFormat/>
    <w:rsid w:val="00E93210"/>
    <w:pPr>
      <w:adjustRightInd w:val="0"/>
      <w:snapToGrid w:val="0"/>
      <w:spacing w:line="240" w:lineRule="atLeast"/>
      <w:ind w:right="113"/>
    </w:pPr>
    <w:rPr>
      <w:rFonts w:eastAsia="Times New Roman"/>
      <w:sz w:val="14"/>
      <w:lang w:eastAsia="de-DE" w:bidi="en-US"/>
    </w:rPr>
  </w:style>
  <w:style w:type="paragraph" w:customStyle="1" w:styleId="MDPI16affiliation">
    <w:name w:val="MDPI_1.6_affiliation"/>
    <w:qFormat/>
    <w:rsid w:val="00C92F9B"/>
    <w:pPr>
      <w:adjustRightInd w:val="0"/>
      <w:snapToGrid w:val="0"/>
      <w:spacing w:line="200" w:lineRule="atLeast"/>
      <w:ind w:left="2806" w:hanging="198"/>
    </w:pPr>
    <w:rPr>
      <w:rFonts w:ascii="Palatino Linotype" w:eastAsia="Times New Roman" w:hAnsi="Palatino Linotype"/>
      <w:color w:val="000000"/>
      <w:sz w:val="16"/>
      <w:szCs w:val="18"/>
      <w:lang w:eastAsia="de-DE" w:bidi="en-US"/>
    </w:rPr>
  </w:style>
  <w:style w:type="paragraph" w:customStyle="1" w:styleId="MDPI17abstract">
    <w:name w:val="MDPI_1.7_abstract"/>
    <w:next w:val="Normal"/>
    <w:qFormat/>
    <w:rsid w:val="00C92F9B"/>
    <w:pPr>
      <w:adjustRightInd w:val="0"/>
      <w:snapToGrid w:val="0"/>
      <w:spacing w:before="240" w:line="260" w:lineRule="atLeast"/>
      <w:ind w:left="2608"/>
      <w:jc w:val="both"/>
    </w:pPr>
    <w:rPr>
      <w:rFonts w:ascii="Palatino Linotype" w:eastAsia="Times New Roman" w:hAnsi="Palatino Linotype"/>
      <w:color w:val="000000"/>
      <w:sz w:val="18"/>
      <w:szCs w:val="22"/>
      <w:lang w:eastAsia="de-DE" w:bidi="en-US"/>
    </w:rPr>
  </w:style>
  <w:style w:type="paragraph" w:customStyle="1" w:styleId="MDPI18keywords">
    <w:name w:val="MDPI_1.8_keywords"/>
    <w:next w:val="Normal"/>
    <w:qFormat/>
    <w:rsid w:val="00C92F9B"/>
    <w:pPr>
      <w:adjustRightInd w:val="0"/>
      <w:snapToGrid w:val="0"/>
      <w:spacing w:before="240" w:line="260" w:lineRule="atLeast"/>
      <w:ind w:left="2608"/>
      <w:jc w:val="both"/>
    </w:pPr>
    <w:rPr>
      <w:rFonts w:ascii="Palatino Linotype" w:eastAsia="Times New Roman" w:hAnsi="Palatino Linotype"/>
      <w:snapToGrid w:val="0"/>
      <w:color w:val="000000"/>
      <w:sz w:val="18"/>
      <w:szCs w:val="22"/>
      <w:lang w:eastAsia="de-DE" w:bidi="en-US"/>
    </w:rPr>
  </w:style>
  <w:style w:type="paragraph" w:customStyle="1" w:styleId="MDPI19line">
    <w:name w:val="MDPI_1.9_line"/>
    <w:qFormat/>
    <w:rsid w:val="00E93210"/>
    <w:pPr>
      <w:pBdr>
        <w:bottom w:val="single" w:sz="6" w:space="1" w:color="auto"/>
      </w:pBdr>
      <w:adjustRightInd w:val="0"/>
      <w:snapToGrid w:val="0"/>
      <w:spacing w:after="480" w:line="260" w:lineRule="atLeast"/>
      <w:ind w:left="2608"/>
      <w:jc w:val="both"/>
    </w:pPr>
    <w:rPr>
      <w:rFonts w:ascii="Palatino Linotype" w:eastAsia="Times New Roman" w:hAnsi="Palatino Linotype" w:cs="Cordia New"/>
      <w:color w:val="000000"/>
      <w:szCs w:val="24"/>
      <w:lang w:eastAsia="de-DE" w:bidi="en-US"/>
    </w:rPr>
  </w:style>
  <w:style w:type="paragraph" w:styleId="Header">
    <w:name w:val="header"/>
    <w:basedOn w:val="Normal"/>
    <w:link w:val="HeaderChar"/>
    <w:uiPriority w:val="99"/>
    <w:rsid w:val="00FF0BD6"/>
    <w:pPr>
      <w:pBdr>
        <w:bottom w:val="single" w:sz="6" w:space="1" w:color="auto"/>
      </w:pBdr>
      <w:tabs>
        <w:tab w:val="center" w:pos="4153"/>
        <w:tab w:val="right" w:pos="8306"/>
      </w:tabs>
      <w:snapToGrid w:val="0"/>
      <w:spacing w:line="240" w:lineRule="atLeast"/>
      <w:jc w:val="center"/>
    </w:pPr>
    <w:rPr>
      <w:szCs w:val="18"/>
    </w:rPr>
  </w:style>
  <w:style w:type="character" w:customStyle="1" w:styleId="HeaderChar">
    <w:name w:val="Header Char"/>
    <w:link w:val="Header"/>
    <w:uiPriority w:val="99"/>
    <w:rsid w:val="00FF0BD6"/>
    <w:rPr>
      <w:rFonts w:ascii="Palatino Linotype" w:hAnsi="Palatino Linotype"/>
      <w:noProof/>
      <w:color w:val="000000"/>
      <w:szCs w:val="18"/>
    </w:rPr>
  </w:style>
  <w:style w:type="paragraph" w:customStyle="1" w:styleId="MDPIheaderjournallogo">
    <w:name w:val="MDPI_header_journal_logo"/>
    <w:qFormat/>
    <w:rsid w:val="00C92F9B"/>
    <w:pPr>
      <w:adjustRightInd w:val="0"/>
      <w:snapToGrid w:val="0"/>
      <w:spacing w:line="260" w:lineRule="atLeast"/>
      <w:jc w:val="both"/>
    </w:pPr>
    <w:rPr>
      <w:rFonts w:ascii="Palatino Linotype" w:eastAsia="Times New Roman" w:hAnsi="Palatino Linotype"/>
      <w:i/>
      <w:color w:val="000000"/>
      <w:sz w:val="24"/>
      <w:szCs w:val="22"/>
      <w:lang w:eastAsia="de-CH"/>
    </w:rPr>
  </w:style>
  <w:style w:type="paragraph" w:customStyle="1" w:styleId="MDPI32textnoindent">
    <w:name w:val="MDPI_3.2_text_no_indent"/>
    <w:basedOn w:val="MDPI31text"/>
    <w:qFormat/>
    <w:rsid w:val="00C92F9B"/>
    <w:pPr>
      <w:ind w:firstLine="0"/>
    </w:pPr>
  </w:style>
  <w:style w:type="paragraph" w:customStyle="1" w:styleId="MDPI31text">
    <w:name w:val="MDPI_3.1_text"/>
    <w:qFormat/>
    <w:rsid w:val="00C92F9B"/>
    <w:pPr>
      <w:adjustRightInd w:val="0"/>
      <w:snapToGrid w:val="0"/>
      <w:spacing w:line="228" w:lineRule="auto"/>
      <w:ind w:left="2608" w:firstLine="425"/>
      <w:jc w:val="both"/>
    </w:pPr>
    <w:rPr>
      <w:rFonts w:ascii="Palatino Linotype" w:eastAsia="Times New Roman" w:hAnsi="Palatino Linotype"/>
      <w:snapToGrid w:val="0"/>
      <w:color w:val="000000"/>
      <w:szCs w:val="22"/>
      <w:lang w:eastAsia="de-DE" w:bidi="en-US"/>
    </w:rPr>
  </w:style>
  <w:style w:type="paragraph" w:customStyle="1" w:styleId="MDPI33textspaceafter">
    <w:name w:val="MDPI_3.3_text_space_after"/>
    <w:basedOn w:val="MDPI31text"/>
    <w:qFormat/>
    <w:rsid w:val="007A48C4"/>
    <w:pPr>
      <w:spacing w:after="120"/>
    </w:pPr>
    <w:rPr>
      <w:lang w:val="en-GB"/>
    </w:rPr>
  </w:style>
  <w:style w:type="paragraph" w:customStyle="1" w:styleId="MDPI35textbeforelist">
    <w:name w:val="MDPI_3.5_text_before_list"/>
    <w:qFormat/>
    <w:rsid w:val="00C92F9B"/>
    <w:pPr>
      <w:adjustRightInd w:val="0"/>
      <w:snapToGrid w:val="0"/>
      <w:spacing w:line="228" w:lineRule="auto"/>
      <w:ind w:left="2608" w:firstLine="425"/>
      <w:jc w:val="both"/>
    </w:pPr>
    <w:rPr>
      <w:rFonts w:ascii="Palatino Linotype" w:eastAsia="Times New Roman" w:hAnsi="Palatino Linotype"/>
      <w:snapToGrid w:val="0"/>
      <w:color w:val="000000"/>
      <w:szCs w:val="22"/>
      <w:lang w:eastAsia="de-DE" w:bidi="en-US"/>
    </w:rPr>
  </w:style>
  <w:style w:type="paragraph" w:customStyle="1" w:styleId="MDPI36textafterlist">
    <w:name w:val="MDPI_3.6_text_after_list"/>
    <w:qFormat/>
    <w:rsid w:val="00C92F9B"/>
    <w:pPr>
      <w:adjustRightInd w:val="0"/>
      <w:snapToGrid w:val="0"/>
      <w:spacing w:before="12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37itemize">
    <w:name w:val="MDPI_3.7_itemize"/>
    <w:qFormat/>
    <w:rsid w:val="00DC04F0"/>
    <w:pPr>
      <w:numPr>
        <w:numId w:val="17"/>
      </w:numPr>
      <w:adjustRightInd w:val="0"/>
      <w:snapToGrid w:val="0"/>
      <w:spacing w:line="228" w:lineRule="auto"/>
      <w:jc w:val="both"/>
    </w:pPr>
    <w:rPr>
      <w:rFonts w:ascii="Palatino Linotype" w:eastAsia="Times New Roman" w:hAnsi="Palatino Linotype"/>
      <w:color w:val="000000"/>
      <w:szCs w:val="22"/>
      <w:lang w:eastAsia="de-DE" w:bidi="en-US"/>
    </w:rPr>
  </w:style>
  <w:style w:type="paragraph" w:customStyle="1" w:styleId="MDPI38bullet">
    <w:name w:val="MDPI_3.8_bullet"/>
    <w:qFormat/>
    <w:rsid w:val="00DC04F0"/>
    <w:pPr>
      <w:numPr>
        <w:numId w:val="9"/>
      </w:numPr>
      <w:adjustRightInd w:val="0"/>
      <w:snapToGrid w:val="0"/>
      <w:spacing w:line="228" w:lineRule="auto"/>
      <w:ind w:left="3033"/>
      <w:jc w:val="both"/>
    </w:pPr>
    <w:rPr>
      <w:rFonts w:ascii="Palatino Linotype" w:eastAsia="Times New Roman" w:hAnsi="Palatino Linotype"/>
      <w:color w:val="000000"/>
      <w:szCs w:val="22"/>
      <w:lang w:eastAsia="de-DE" w:bidi="en-US"/>
    </w:rPr>
  </w:style>
  <w:style w:type="paragraph" w:customStyle="1" w:styleId="MDPI39equation">
    <w:name w:val="MDPI_3.9_equation"/>
    <w:qFormat/>
    <w:rsid w:val="00C92F9B"/>
    <w:pPr>
      <w:adjustRightInd w:val="0"/>
      <w:snapToGrid w:val="0"/>
      <w:spacing w:before="120" w:after="120" w:line="260" w:lineRule="atLeast"/>
      <w:ind w:left="709"/>
      <w:jc w:val="center"/>
    </w:pPr>
    <w:rPr>
      <w:rFonts w:ascii="Palatino Linotype" w:eastAsia="Times New Roman" w:hAnsi="Palatino Linotype"/>
      <w:snapToGrid w:val="0"/>
      <w:color w:val="000000"/>
      <w:szCs w:val="22"/>
      <w:lang w:eastAsia="de-DE" w:bidi="en-US"/>
    </w:rPr>
  </w:style>
  <w:style w:type="paragraph" w:customStyle="1" w:styleId="MDPI3aequationnumber">
    <w:name w:val="MDPI_3.a_equation_number"/>
    <w:qFormat/>
    <w:rsid w:val="00C92F9B"/>
    <w:pPr>
      <w:spacing w:before="120" w:after="120"/>
      <w:jc w:val="right"/>
    </w:pPr>
    <w:rPr>
      <w:rFonts w:ascii="Palatino Linotype" w:eastAsia="Times New Roman" w:hAnsi="Palatino Linotype"/>
      <w:snapToGrid w:val="0"/>
      <w:color w:val="000000"/>
      <w:szCs w:val="22"/>
      <w:lang w:eastAsia="de-DE" w:bidi="en-US"/>
    </w:rPr>
  </w:style>
  <w:style w:type="paragraph" w:customStyle="1" w:styleId="MDPI41tablecaption">
    <w:name w:val="MDPI_4.1_table_caption"/>
    <w:qFormat/>
    <w:rsid w:val="00E93210"/>
    <w:pPr>
      <w:adjustRightInd w:val="0"/>
      <w:snapToGrid w:val="0"/>
      <w:spacing w:before="240" w:after="120" w:line="228" w:lineRule="auto"/>
      <w:ind w:left="2608"/>
      <w:jc w:val="both"/>
    </w:pPr>
    <w:rPr>
      <w:rFonts w:ascii="Palatino Linotype" w:eastAsia="Times New Roman" w:hAnsi="Palatino Linotype" w:cs="Cordia New"/>
      <w:color w:val="000000"/>
      <w:sz w:val="18"/>
      <w:szCs w:val="22"/>
      <w:lang w:eastAsia="de-DE" w:bidi="en-US"/>
    </w:rPr>
  </w:style>
  <w:style w:type="paragraph" w:customStyle="1" w:styleId="MDPI42tablebody">
    <w:name w:val="MDPI_4.2_table_body"/>
    <w:qFormat/>
    <w:rsid w:val="009169F1"/>
    <w:pPr>
      <w:adjustRightInd w:val="0"/>
      <w:snapToGrid w:val="0"/>
      <w:spacing w:line="260" w:lineRule="atLeast"/>
      <w:jc w:val="center"/>
    </w:pPr>
    <w:rPr>
      <w:rFonts w:ascii="Palatino Linotype" w:eastAsia="Times New Roman" w:hAnsi="Palatino Linotype"/>
      <w:snapToGrid w:val="0"/>
      <w:color w:val="000000"/>
      <w:lang w:eastAsia="de-DE" w:bidi="en-US"/>
    </w:rPr>
  </w:style>
  <w:style w:type="paragraph" w:customStyle="1" w:styleId="MDPI43tablefooter">
    <w:name w:val="MDPI_4.3_table_footer"/>
    <w:next w:val="MDPI31text"/>
    <w:qFormat/>
    <w:rsid w:val="00E93210"/>
    <w:pPr>
      <w:adjustRightInd w:val="0"/>
      <w:snapToGrid w:val="0"/>
      <w:spacing w:line="228" w:lineRule="auto"/>
      <w:ind w:left="2608"/>
      <w:jc w:val="both"/>
    </w:pPr>
    <w:rPr>
      <w:rFonts w:ascii="Palatino Linotype" w:eastAsia="Times New Roman" w:hAnsi="Palatino Linotype" w:cs="Cordia New"/>
      <w:color w:val="000000"/>
      <w:sz w:val="18"/>
      <w:szCs w:val="22"/>
      <w:lang w:eastAsia="de-DE" w:bidi="en-US"/>
    </w:rPr>
  </w:style>
  <w:style w:type="paragraph" w:customStyle="1" w:styleId="MDPI51figurecaption">
    <w:name w:val="MDPI_5.1_figure_caption"/>
    <w:qFormat/>
    <w:rsid w:val="00E7148B"/>
    <w:pPr>
      <w:adjustRightInd w:val="0"/>
      <w:snapToGrid w:val="0"/>
      <w:spacing w:before="120" w:after="240" w:line="228" w:lineRule="auto"/>
      <w:ind w:left="3458" w:hanging="850"/>
      <w:jc w:val="both"/>
    </w:pPr>
    <w:rPr>
      <w:rFonts w:ascii="Palatino Linotype" w:eastAsia="Times New Roman" w:hAnsi="Palatino Linotype"/>
      <w:bCs/>
      <w:color w:val="000000"/>
      <w:sz w:val="18"/>
      <w:lang w:eastAsia="de-DE" w:bidi="en-US"/>
    </w:rPr>
  </w:style>
  <w:style w:type="paragraph" w:customStyle="1" w:styleId="MDPI52figure">
    <w:name w:val="MDPI_5.2_figure"/>
    <w:qFormat/>
    <w:rsid w:val="00C92F9B"/>
    <w:pPr>
      <w:adjustRightInd w:val="0"/>
      <w:snapToGrid w:val="0"/>
      <w:spacing w:before="240" w:after="120"/>
      <w:jc w:val="center"/>
    </w:pPr>
    <w:rPr>
      <w:rFonts w:ascii="Palatino Linotype" w:eastAsia="Times New Roman" w:hAnsi="Palatino Linotype"/>
      <w:snapToGrid w:val="0"/>
      <w:color w:val="000000"/>
      <w:lang w:eastAsia="de-DE" w:bidi="en-US"/>
    </w:rPr>
  </w:style>
  <w:style w:type="paragraph" w:customStyle="1" w:styleId="MDPI23heading3">
    <w:name w:val="MDPI_2.3_heading3"/>
    <w:qFormat/>
    <w:rsid w:val="006E1641"/>
    <w:pPr>
      <w:numPr>
        <w:ilvl w:val="2"/>
        <w:numId w:val="5"/>
      </w:numPr>
      <w:adjustRightInd w:val="0"/>
      <w:snapToGrid w:val="0"/>
      <w:spacing w:before="60" w:after="60" w:line="228" w:lineRule="auto"/>
      <w:outlineLvl w:val="2"/>
    </w:pPr>
    <w:rPr>
      <w:rFonts w:ascii="Palatino Linotype" w:eastAsia="Times New Roman" w:hAnsi="Palatino Linotype"/>
      <w:snapToGrid w:val="0"/>
      <w:color w:val="000000"/>
      <w:szCs w:val="22"/>
      <w:lang w:eastAsia="de-DE" w:bidi="en-US"/>
    </w:rPr>
  </w:style>
  <w:style w:type="paragraph" w:customStyle="1" w:styleId="MDPI21heading1">
    <w:name w:val="MDPI_2.1_heading1"/>
    <w:qFormat/>
    <w:rsid w:val="00A30E95"/>
    <w:pPr>
      <w:numPr>
        <w:numId w:val="5"/>
      </w:numPr>
      <w:adjustRightInd w:val="0"/>
      <w:snapToGrid w:val="0"/>
      <w:spacing w:before="240" w:after="60" w:line="228" w:lineRule="auto"/>
      <w:outlineLvl w:val="0"/>
    </w:pPr>
    <w:rPr>
      <w:rFonts w:ascii="Palatino Linotype" w:eastAsia="Times New Roman" w:hAnsi="Palatino Linotype"/>
      <w:b/>
      <w:snapToGrid w:val="0"/>
      <w:color w:val="000000"/>
      <w:szCs w:val="22"/>
      <w:lang w:val="en-GB" w:eastAsia="de-DE" w:bidi="en-US"/>
    </w:rPr>
  </w:style>
  <w:style w:type="paragraph" w:customStyle="1" w:styleId="MDPI22heading2">
    <w:name w:val="MDPI_2.2_heading2"/>
    <w:qFormat/>
    <w:rsid w:val="0053751B"/>
    <w:pPr>
      <w:numPr>
        <w:ilvl w:val="1"/>
        <w:numId w:val="5"/>
      </w:numPr>
      <w:adjustRightInd w:val="0"/>
      <w:snapToGrid w:val="0"/>
      <w:spacing w:before="240" w:after="60" w:line="228" w:lineRule="auto"/>
      <w:outlineLvl w:val="1"/>
    </w:pPr>
    <w:rPr>
      <w:rFonts w:ascii="Palatino Linotype" w:eastAsia="Times New Roman" w:hAnsi="Palatino Linotype"/>
      <w:i/>
      <w:noProof/>
      <w:snapToGrid w:val="0"/>
      <w:color w:val="000000"/>
      <w:szCs w:val="22"/>
      <w:lang w:eastAsia="de-DE" w:bidi="en-US"/>
    </w:rPr>
  </w:style>
  <w:style w:type="paragraph" w:customStyle="1" w:styleId="MDPI71References">
    <w:name w:val="MDPI_7.1_References"/>
    <w:qFormat/>
    <w:rsid w:val="002532CA"/>
    <w:pPr>
      <w:numPr>
        <w:numId w:val="18"/>
      </w:numPr>
      <w:adjustRightInd w:val="0"/>
      <w:snapToGrid w:val="0"/>
      <w:spacing w:line="228" w:lineRule="auto"/>
      <w:jc w:val="both"/>
    </w:pPr>
    <w:rPr>
      <w:rFonts w:ascii="Palatino Linotype" w:eastAsia="Times New Roman" w:hAnsi="Palatino Linotype"/>
      <w:color w:val="000000"/>
      <w:sz w:val="18"/>
      <w:lang w:eastAsia="de-DE" w:bidi="en-US"/>
    </w:rPr>
  </w:style>
  <w:style w:type="paragraph" w:styleId="BalloonText">
    <w:name w:val="Balloon Text"/>
    <w:basedOn w:val="Normal"/>
    <w:link w:val="BalloonTextChar"/>
    <w:uiPriority w:val="99"/>
    <w:rsid w:val="00FF0BD6"/>
    <w:rPr>
      <w:rFonts w:cs="Tahoma"/>
      <w:szCs w:val="18"/>
    </w:rPr>
  </w:style>
  <w:style w:type="character" w:customStyle="1" w:styleId="BalloonTextChar">
    <w:name w:val="Balloon Text Char"/>
    <w:link w:val="BalloonText"/>
    <w:uiPriority w:val="99"/>
    <w:rsid w:val="00FF0BD6"/>
    <w:rPr>
      <w:rFonts w:ascii="Palatino Linotype" w:hAnsi="Palatino Linotype" w:cs="Tahoma"/>
      <w:noProof/>
      <w:color w:val="000000"/>
      <w:szCs w:val="18"/>
    </w:rPr>
  </w:style>
  <w:style w:type="character" w:styleId="LineNumber">
    <w:name w:val="line number"/>
    <w:uiPriority w:val="99"/>
    <w:rsid w:val="0057771E"/>
    <w:rPr>
      <w:rFonts w:ascii="Palatino Linotype" w:hAnsi="Palatino Linotype"/>
      <w:sz w:val="16"/>
    </w:rPr>
  </w:style>
  <w:style w:type="table" w:customStyle="1" w:styleId="MDPI41threelinetable">
    <w:name w:val="MDPI_4.1_three_line_table"/>
    <w:basedOn w:val="TableNormal"/>
    <w:uiPriority w:val="99"/>
    <w:rsid w:val="00C92F9B"/>
    <w:pPr>
      <w:adjustRightInd w:val="0"/>
      <w:snapToGrid w:val="0"/>
      <w:jc w:val="center"/>
    </w:pPr>
    <w:rPr>
      <w:rFonts w:ascii="Palatino Linotype" w:eastAsiaTheme="minorEastAsia" w:hAnsi="Palatino Linotype"/>
      <w:color w:val="000000"/>
    </w:rPr>
    <w:tblPr>
      <w:jc w:val="center"/>
      <w:tblBorders>
        <w:top w:val="single" w:sz="8" w:space="0" w:color="auto"/>
        <w:bottom w:val="single" w:sz="8" w:space="0" w:color="auto"/>
      </w:tblBorders>
    </w:tblPr>
    <w:trPr>
      <w:jc w:val="center"/>
    </w:trPr>
    <w:tcPr>
      <w:vAlign w:val="center"/>
    </w:tcPr>
    <w:tblStylePr w:type="firstRow">
      <w:rPr>
        <w:rFonts w:ascii="Palatino Linotype" w:hAnsi="Palatino Linotype"/>
        <w:b/>
        <w:i w:val="0"/>
        <w:sz w:val="20"/>
      </w:rPr>
      <w:tblPr/>
      <w:tcPr>
        <w:tcBorders>
          <w:bottom w:val="single" w:sz="4" w:space="0" w:color="auto"/>
        </w:tcBorders>
      </w:tcPr>
    </w:tblStylePr>
  </w:style>
  <w:style w:type="character" w:styleId="Hyperlink">
    <w:name w:val="Hyperlink"/>
    <w:uiPriority w:val="99"/>
    <w:rsid w:val="00FF0BD6"/>
    <w:rPr>
      <w:color w:val="0000FF"/>
      <w:u w:val="single"/>
    </w:rPr>
  </w:style>
  <w:style w:type="character" w:styleId="UnresolvedMention">
    <w:name w:val="Unresolved Mention"/>
    <w:uiPriority w:val="99"/>
    <w:semiHidden/>
    <w:unhideWhenUsed/>
    <w:rsid w:val="00B91FA6"/>
    <w:rPr>
      <w:color w:val="605E5C"/>
      <w:shd w:val="clear" w:color="auto" w:fill="E1DFDD"/>
    </w:rPr>
  </w:style>
  <w:style w:type="paragraph" w:styleId="Footer">
    <w:name w:val="footer"/>
    <w:basedOn w:val="Normal"/>
    <w:link w:val="FooterChar"/>
    <w:uiPriority w:val="99"/>
    <w:rsid w:val="00FF0BD6"/>
    <w:pPr>
      <w:tabs>
        <w:tab w:val="center" w:pos="4153"/>
        <w:tab w:val="right" w:pos="8306"/>
      </w:tabs>
      <w:snapToGrid w:val="0"/>
      <w:spacing w:line="240" w:lineRule="atLeast"/>
    </w:pPr>
    <w:rPr>
      <w:szCs w:val="18"/>
    </w:rPr>
  </w:style>
  <w:style w:type="character" w:customStyle="1" w:styleId="FooterChar">
    <w:name w:val="Footer Char"/>
    <w:link w:val="Footer"/>
    <w:uiPriority w:val="99"/>
    <w:rsid w:val="00FF0BD6"/>
    <w:rPr>
      <w:rFonts w:ascii="Palatino Linotype" w:hAnsi="Palatino Linotype"/>
      <w:noProof/>
      <w:color w:val="000000"/>
      <w:szCs w:val="18"/>
    </w:rPr>
  </w:style>
  <w:style w:type="table" w:styleId="TableGrid">
    <w:name w:val="Table Grid"/>
    <w:basedOn w:val="TableNormal"/>
    <w:uiPriority w:val="59"/>
    <w:rsid w:val="00FF0BD6"/>
    <w:pPr>
      <w:spacing w:line="260" w:lineRule="atLeast"/>
      <w:jc w:val="both"/>
    </w:pPr>
    <w:rPr>
      <w:rFonts w:ascii="Palatino Linotype" w:hAnsi="Palatino Linotype"/>
      <w:color w:val="00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4">
    <w:name w:val="Plain Table 4"/>
    <w:basedOn w:val="TableNormal"/>
    <w:uiPriority w:val="44"/>
    <w:rsid w:val="0041236F"/>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paragraph" w:customStyle="1" w:styleId="MDPI34textspacebefore">
    <w:name w:val="MDPI_3.4_text_space_before"/>
    <w:basedOn w:val="MDPI31text"/>
    <w:qFormat/>
    <w:rsid w:val="007A48C4"/>
    <w:pPr>
      <w:spacing w:before="120"/>
    </w:pPr>
    <w:rPr>
      <w:lang w:val="en-GB"/>
    </w:rPr>
  </w:style>
  <w:style w:type="paragraph" w:customStyle="1" w:styleId="MDPI81theorem">
    <w:name w:val="MDPI_8.1_theorem"/>
    <w:qFormat/>
    <w:rsid w:val="00C92F9B"/>
    <w:pPr>
      <w:adjustRightInd w:val="0"/>
      <w:snapToGrid w:val="0"/>
      <w:spacing w:line="228" w:lineRule="auto"/>
      <w:ind w:left="2608"/>
      <w:jc w:val="both"/>
    </w:pPr>
    <w:rPr>
      <w:rFonts w:ascii="Palatino Linotype" w:eastAsia="Times New Roman" w:hAnsi="Palatino Linotype"/>
      <w:i/>
      <w:snapToGrid w:val="0"/>
      <w:color w:val="000000"/>
      <w:szCs w:val="22"/>
      <w:lang w:eastAsia="de-DE" w:bidi="en-US"/>
    </w:rPr>
  </w:style>
  <w:style w:type="paragraph" w:customStyle="1" w:styleId="MDPI82proof">
    <w:name w:val="MDPI_8.2_proof"/>
    <w:qFormat/>
    <w:rsid w:val="00C92F9B"/>
    <w:pPr>
      <w:adjustRightInd w:val="0"/>
      <w:snapToGrid w:val="0"/>
      <w:spacing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61Citation">
    <w:name w:val="MDPI_6.1_Citation"/>
    <w:qFormat/>
    <w:rsid w:val="00C92F9B"/>
    <w:pPr>
      <w:adjustRightInd w:val="0"/>
      <w:snapToGrid w:val="0"/>
      <w:spacing w:line="240" w:lineRule="atLeast"/>
      <w:ind w:right="113"/>
    </w:pPr>
    <w:rPr>
      <w:rFonts w:ascii="Palatino Linotype" w:eastAsiaTheme="minorEastAsia" w:hAnsi="Palatino Linotype" w:cstheme="minorBidi"/>
      <w:sz w:val="14"/>
      <w:szCs w:val="22"/>
    </w:rPr>
  </w:style>
  <w:style w:type="paragraph" w:customStyle="1" w:styleId="MDPI62BackMatter">
    <w:name w:val="MDPI_6.2_BackMatter"/>
    <w:qFormat/>
    <w:rsid w:val="00C92F9B"/>
    <w:pPr>
      <w:adjustRightInd w:val="0"/>
      <w:snapToGrid w:val="0"/>
      <w:spacing w:after="120" w:line="228" w:lineRule="auto"/>
      <w:ind w:left="2608"/>
      <w:jc w:val="both"/>
    </w:pPr>
    <w:rPr>
      <w:rFonts w:ascii="Palatino Linotype" w:eastAsia="Times New Roman" w:hAnsi="Palatino Linotype"/>
      <w:snapToGrid w:val="0"/>
      <w:color w:val="000000"/>
      <w:sz w:val="18"/>
      <w:lang w:eastAsia="en-US" w:bidi="en-US"/>
    </w:rPr>
  </w:style>
  <w:style w:type="paragraph" w:customStyle="1" w:styleId="MDPI63Notes">
    <w:name w:val="MDPI_6.3_Notes"/>
    <w:qFormat/>
    <w:rsid w:val="00E93210"/>
    <w:pPr>
      <w:adjustRightInd w:val="0"/>
      <w:snapToGrid w:val="0"/>
      <w:spacing w:after="120" w:line="240" w:lineRule="atLeast"/>
      <w:ind w:right="113"/>
    </w:pPr>
    <w:rPr>
      <w:rFonts w:ascii="Palatino Linotype" w:hAnsi="Palatino Linotype"/>
      <w:snapToGrid w:val="0"/>
      <w:color w:val="000000"/>
      <w:sz w:val="14"/>
      <w:lang w:eastAsia="en-US" w:bidi="en-US"/>
    </w:rPr>
  </w:style>
  <w:style w:type="paragraph" w:customStyle="1" w:styleId="MDPI15academiceditor">
    <w:name w:val="MDPI_1.5_academic_editor"/>
    <w:qFormat/>
    <w:rsid w:val="00F8699A"/>
    <w:pPr>
      <w:adjustRightInd w:val="0"/>
      <w:snapToGrid w:val="0"/>
      <w:spacing w:before="120" w:line="240" w:lineRule="atLeast"/>
      <w:ind w:right="113"/>
    </w:pPr>
    <w:rPr>
      <w:rFonts w:ascii="Palatino Linotype" w:eastAsia="Times New Roman" w:hAnsi="Palatino Linotype"/>
      <w:color w:val="000000"/>
      <w:sz w:val="14"/>
      <w:szCs w:val="22"/>
      <w:lang w:eastAsia="de-DE" w:bidi="en-US"/>
    </w:rPr>
  </w:style>
  <w:style w:type="paragraph" w:customStyle="1" w:styleId="MDPI19classification">
    <w:name w:val="MDPI_1.9_classification"/>
    <w:qFormat/>
    <w:rsid w:val="00C92F9B"/>
    <w:pPr>
      <w:spacing w:before="240" w:line="260" w:lineRule="atLeast"/>
      <w:ind w:left="113"/>
      <w:jc w:val="both"/>
    </w:pPr>
    <w:rPr>
      <w:rFonts w:ascii="Palatino Linotype" w:eastAsia="Times New Roman" w:hAnsi="Palatino Linotype"/>
      <w:b/>
      <w:color w:val="000000"/>
      <w:szCs w:val="22"/>
      <w:lang w:eastAsia="de-DE" w:bidi="en-US"/>
    </w:rPr>
  </w:style>
  <w:style w:type="paragraph" w:customStyle="1" w:styleId="MDPI411onetablecaption">
    <w:name w:val="MDPI_4.1.1_one_table_caption"/>
    <w:qFormat/>
    <w:rsid w:val="00C92F9B"/>
    <w:pPr>
      <w:adjustRightInd w:val="0"/>
      <w:snapToGrid w:val="0"/>
      <w:spacing w:before="240" w:after="120" w:line="260" w:lineRule="atLeast"/>
      <w:jc w:val="center"/>
    </w:pPr>
    <w:rPr>
      <w:rFonts w:ascii="Palatino Linotype" w:eastAsiaTheme="minorEastAsia" w:hAnsi="Palatino Linotype" w:cstheme="minorBidi"/>
      <w:noProof/>
      <w:color w:val="000000"/>
      <w:sz w:val="18"/>
      <w:szCs w:val="22"/>
      <w:lang w:bidi="en-US"/>
    </w:rPr>
  </w:style>
  <w:style w:type="paragraph" w:customStyle="1" w:styleId="MDPI511onefigurecaption">
    <w:name w:val="MDPI_5.1.1_one_figure_caption"/>
    <w:qFormat/>
    <w:rsid w:val="00C92F9B"/>
    <w:pPr>
      <w:adjustRightInd w:val="0"/>
      <w:snapToGrid w:val="0"/>
      <w:spacing w:before="240" w:after="120" w:line="260" w:lineRule="atLeast"/>
      <w:jc w:val="center"/>
    </w:pPr>
    <w:rPr>
      <w:rFonts w:ascii="Palatino Linotype" w:eastAsiaTheme="minorEastAsia" w:hAnsi="Palatino Linotype"/>
      <w:noProof/>
      <w:color w:val="000000"/>
      <w:sz w:val="18"/>
      <w:lang w:bidi="en-US"/>
    </w:rPr>
  </w:style>
  <w:style w:type="paragraph" w:customStyle="1" w:styleId="MDPI72Copyright">
    <w:name w:val="MDPI_7.2_Copyright"/>
    <w:qFormat/>
    <w:rsid w:val="00C92F9B"/>
    <w:pPr>
      <w:adjustRightInd w:val="0"/>
      <w:snapToGrid w:val="0"/>
      <w:spacing w:before="240" w:line="240" w:lineRule="atLeast"/>
      <w:ind w:right="113"/>
    </w:pPr>
    <w:rPr>
      <w:rFonts w:ascii="Palatino Linotype" w:eastAsia="Times New Roman" w:hAnsi="Palatino Linotype"/>
      <w:noProof/>
      <w:snapToGrid w:val="0"/>
      <w:color w:val="000000"/>
      <w:spacing w:val="-2"/>
      <w:sz w:val="14"/>
      <w:lang w:val="en-GB" w:eastAsia="en-GB"/>
    </w:rPr>
  </w:style>
  <w:style w:type="paragraph" w:customStyle="1" w:styleId="MDPI73CopyrightImage">
    <w:name w:val="MDPI_7.3_CopyrightImage"/>
    <w:rsid w:val="00C92F9B"/>
    <w:pPr>
      <w:adjustRightInd w:val="0"/>
      <w:snapToGrid w:val="0"/>
      <w:spacing w:after="100" w:line="260" w:lineRule="atLeast"/>
      <w:jc w:val="right"/>
    </w:pPr>
    <w:rPr>
      <w:rFonts w:ascii="Palatino Linotype" w:eastAsia="Times New Roman" w:hAnsi="Palatino Linotype"/>
      <w:color w:val="000000"/>
      <w:lang w:eastAsia="de-CH"/>
    </w:rPr>
  </w:style>
  <w:style w:type="paragraph" w:customStyle="1" w:styleId="MDPIequationFram">
    <w:name w:val="MDPI_equationFram"/>
    <w:qFormat/>
    <w:rsid w:val="00C92F9B"/>
    <w:pPr>
      <w:adjustRightInd w:val="0"/>
      <w:snapToGrid w:val="0"/>
      <w:spacing w:before="120" w:after="120"/>
      <w:jc w:val="center"/>
    </w:pPr>
    <w:rPr>
      <w:rFonts w:ascii="Palatino Linotype" w:eastAsia="Times New Roman" w:hAnsi="Palatino Linotype"/>
      <w:snapToGrid w:val="0"/>
      <w:color w:val="000000"/>
      <w:szCs w:val="22"/>
      <w:lang w:eastAsia="de-DE" w:bidi="en-US"/>
    </w:rPr>
  </w:style>
  <w:style w:type="paragraph" w:customStyle="1" w:styleId="MDPIfooter">
    <w:name w:val="MDPI_footer"/>
    <w:qFormat/>
    <w:rsid w:val="00C92F9B"/>
    <w:pPr>
      <w:adjustRightInd w:val="0"/>
      <w:snapToGrid w:val="0"/>
      <w:spacing w:before="120" w:line="260" w:lineRule="atLeast"/>
      <w:jc w:val="center"/>
    </w:pPr>
    <w:rPr>
      <w:rFonts w:ascii="Palatino Linotype" w:eastAsia="Times New Roman" w:hAnsi="Palatino Linotype"/>
      <w:color w:val="000000"/>
      <w:lang w:eastAsia="de-DE"/>
    </w:rPr>
  </w:style>
  <w:style w:type="paragraph" w:customStyle="1" w:styleId="MDPIfooterfirstpage">
    <w:name w:val="MDPI_footer_firstpage"/>
    <w:qFormat/>
    <w:rsid w:val="00C92F9B"/>
    <w:pPr>
      <w:tabs>
        <w:tab w:val="right" w:pos="8845"/>
      </w:tabs>
      <w:spacing w:line="160" w:lineRule="exact"/>
    </w:pPr>
    <w:rPr>
      <w:rFonts w:ascii="Palatino Linotype" w:eastAsia="Times New Roman" w:hAnsi="Palatino Linotype"/>
      <w:color w:val="000000"/>
      <w:sz w:val="16"/>
      <w:lang w:eastAsia="de-DE"/>
    </w:rPr>
  </w:style>
  <w:style w:type="paragraph" w:customStyle="1" w:styleId="MDPIheader">
    <w:name w:val="MDPI_header"/>
    <w:qFormat/>
    <w:rsid w:val="00C92F9B"/>
    <w:pPr>
      <w:adjustRightInd w:val="0"/>
      <w:snapToGrid w:val="0"/>
      <w:spacing w:after="240" w:line="260" w:lineRule="atLeast"/>
      <w:jc w:val="both"/>
    </w:pPr>
    <w:rPr>
      <w:rFonts w:ascii="Palatino Linotype" w:eastAsia="Times New Roman" w:hAnsi="Palatino Linotype"/>
      <w:iCs/>
      <w:color w:val="000000"/>
      <w:sz w:val="16"/>
      <w:lang w:eastAsia="de-DE"/>
    </w:rPr>
  </w:style>
  <w:style w:type="paragraph" w:customStyle="1" w:styleId="MDPIheadercitation">
    <w:name w:val="MDPI_header_citation"/>
    <w:rsid w:val="00C92F9B"/>
    <w:pPr>
      <w:spacing w:after="240"/>
    </w:pPr>
    <w:rPr>
      <w:rFonts w:ascii="Palatino Linotype" w:eastAsia="Times New Roman" w:hAnsi="Palatino Linotype"/>
      <w:snapToGrid w:val="0"/>
      <w:color w:val="000000"/>
      <w:sz w:val="18"/>
      <w:lang w:eastAsia="de-DE" w:bidi="en-US"/>
    </w:rPr>
  </w:style>
  <w:style w:type="paragraph" w:customStyle="1" w:styleId="MDPIheadermdpilogo">
    <w:name w:val="MDPI_header_mdpi_logo"/>
    <w:qFormat/>
    <w:rsid w:val="00C92F9B"/>
    <w:pPr>
      <w:adjustRightInd w:val="0"/>
      <w:snapToGrid w:val="0"/>
      <w:spacing w:line="260" w:lineRule="atLeast"/>
      <w:jc w:val="right"/>
    </w:pPr>
    <w:rPr>
      <w:rFonts w:ascii="Palatino Linotype" w:eastAsia="Times New Roman" w:hAnsi="Palatino Linotype"/>
      <w:color w:val="000000"/>
      <w:sz w:val="24"/>
      <w:szCs w:val="22"/>
      <w:lang w:eastAsia="de-CH"/>
    </w:rPr>
  </w:style>
  <w:style w:type="table" w:customStyle="1" w:styleId="MDPITable">
    <w:name w:val="MDPI_Table"/>
    <w:basedOn w:val="TableNormal"/>
    <w:uiPriority w:val="99"/>
    <w:rsid w:val="00C92F9B"/>
    <w:rPr>
      <w:rFonts w:ascii="Palatino Linotype" w:hAnsi="Palatino Linotype"/>
      <w:color w:val="000000" w:themeColor="text1"/>
      <w:lang w:val="en-CA" w:eastAsia="en-US"/>
    </w:rPr>
    <w:tblPr>
      <w:tblCellMar>
        <w:left w:w="0" w:type="dxa"/>
        <w:right w:w="0" w:type="dxa"/>
      </w:tblCellMar>
    </w:tblPr>
  </w:style>
  <w:style w:type="paragraph" w:customStyle="1" w:styleId="MDPItext">
    <w:name w:val="MDPI_text"/>
    <w:qFormat/>
    <w:rsid w:val="00C92F9B"/>
    <w:pPr>
      <w:spacing w:line="260" w:lineRule="atLeast"/>
      <w:ind w:left="425" w:right="425" w:firstLine="284"/>
      <w:jc w:val="both"/>
    </w:pPr>
    <w:rPr>
      <w:rFonts w:ascii="Times New Roman" w:eastAsia="Times New Roman" w:hAnsi="Times New Roman"/>
      <w:noProof/>
      <w:snapToGrid w:val="0"/>
      <w:color w:val="000000"/>
      <w:sz w:val="22"/>
      <w:szCs w:val="22"/>
      <w:lang w:eastAsia="de-DE" w:bidi="en-US"/>
    </w:rPr>
  </w:style>
  <w:style w:type="paragraph" w:customStyle="1" w:styleId="MDPItitle">
    <w:name w:val="MDPI_title"/>
    <w:qFormat/>
    <w:rsid w:val="00C92F9B"/>
    <w:pPr>
      <w:adjustRightInd w:val="0"/>
      <w:snapToGrid w:val="0"/>
      <w:spacing w:after="240" w:line="260" w:lineRule="atLeast"/>
      <w:jc w:val="both"/>
    </w:pPr>
    <w:rPr>
      <w:rFonts w:ascii="Palatino Linotype" w:eastAsia="Times New Roman" w:hAnsi="Palatino Linotype"/>
      <w:b/>
      <w:snapToGrid w:val="0"/>
      <w:color w:val="000000"/>
      <w:sz w:val="36"/>
      <w:lang w:eastAsia="de-DE" w:bidi="en-US"/>
    </w:rPr>
  </w:style>
  <w:style w:type="character" w:customStyle="1" w:styleId="apple-converted-space">
    <w:name w:val="apple-converted-space"/>
    <w:rsid w:val="00FF0BD6"/>
  </w:style>
  <w:style w:type="paragraph" w:styleId="Bibliography">
    <w:name w:val="Bibliography"/>
    <w:basedOn w:val="Normal"/>
    <w:next w:val="Normal"/>
    <w:uiPriority w:val="37"/>
    <w:unhideWhenUsed/>
    <w:rsid w:val="00271D26"/>
    <w:pPr>
      <w:tabs>
        <w:tab w:val="left" w:pos="504"/>
      </w:tabs>
      <w:spacing w:line="240" w:lineRule="atLeast"/>
      <w:ind w:left="504" w:hanging="504"/>
    </w:pPr>
  </w:style>
  <w:style w:type="paragraph" w:styleId="BodyText">
    <w:name w:val="Body Text"/>
    <w:link w:val="BodyTextChar"/>
    <w:rsid w:val="00FF0BD6"/>
    <w:pPr>
      <w:spacing w:after="120" w:line="340" w:lineRule="atLeast"/>
      <w:jc w:val="both"/>
    </w:pPr>
    <w:rPr>
      <w:rFonts w:ascii="Palatino Linotype" w:hAnsi="Palatino Linotype"/>
      <w:color w:val="000000"/>
      <w:sz w:val="24"/>
      <w:lang w:eastAsia="de-DE"/>
    </w:rPr>
  </w:style>
  <w:style w:type="character" w:customStyle="1" w:styleId="BodyTextChar">
    <w:name w:val="Body Text Char"/>
    <w:link w:val="BodyText"/>
    <w:rsid w:val="00FF0BD6"/>
    <w:rPr>
      <w:rFonts w:ascii="Palatino Linotype" w:hAnsi="Palatino Linotype"/>
      <w:color w:val="000000"/>
      <w:sz w:val="24"/>
      <w:lang w:eastAsia="de-DE"/>
    </w:rPr>
  </w:style>
  <w:style w:type="character" w:styleId="CommentReference">
    <w:name w:val="annotation reference"/>
    <w:rsid w:val="00FF0BD6"/>
    <w:rPr>
      <w:sz w:val="21"/>
      <w:szCs w:val="21"/>
    </w:rPr>
  </w:style>
  <w:style w:type="paragraph" w:styleId="CommentText">
    <w:name w:val="annotation text"/>
    <w:basedOn w:val="Normal"/>
    <w:link w:val="CommentTextChar"/>
    <w:rsid w:val="00FF0BD6"/>
  </w:style>
  <w:style w:type="character" w:customStyle="1" w:styleId="CommentTextChar">
    <w:name w:val="Comment Text Char"/>
    <w:link w:val="CommentText"/>
    <w:rsid w:val="00FF0BD6"/>
    <w:rPr>
      <w:rFonts w:ascii="Palatino Linotype" w:hAnsi="Palatino Linotype"/>
      <w:noProof/>
      <w:color w:val="000000"/>
    </w:rPr>
  </w:style>
  <w:style w:type="paragraph" w:styleId="CommentSubject">
    <w:name w:val="annotation subject"/>
    <w:basedOn w:val="CommentText"/>
    <w:next w:val="CommentText"/>
    <w:link w:val="CommentSubjectChar"/>
    <w:rsid w:val="00FF0BD6"/>
    <w:rPr>
      <w:b/>
      <w:bCs/>
    </w:rPr>
  </w:style>
  <w:style w:type="character" w:customStyle="1" w:styleId="CommentSubjectChar">
    <w:name w:val="Comment Subject Char"/>
    <w:link w:val="CommentSubject"/>
    <w:rsid w:val="00FF0BD6"/>
    <w:rPr>
      <w:rFonts w:ascii="Palatino Linotype" w:hAnsi="Palatino Linotype"/>
      <w:b/>
      <w:bCs/>
      <w:noProof/>
      <w:color w:val="000000"/>
    </w:rPr>
  </w:style>
  <w:style w:type="character" w:styleId="EndnoteReference">
    <w:name w:val="endnote reference"/>
    <w:rsid w:val="00FF0BD6"/>
    <w:rPr>
      <w:vertAlign w:val="superscript"/>
    </w:rPr>
  </w:style>
  <w:style w:type="paragraph" w:styleId="EndnoteText">
    <w:name w:val="endnote text"/>
    <w:basedOn w:val="Normal"/>
    <w:link w:val="EndnoteTextChar"/>
    <w:semiHidden/>
    <w:unhideWhenUsed/>
    <w:rsid w:val="00E93210"/>
  </w:style>
  <w:style w:type="character" w:customStyle="1" w:styleId="EndnoteTextChar">
    <w:name w:val="Endnote Text Char"/>
    <w:link w:val="EndnoteText"/>
    <w:semiHidden/>
    <w:rsid w:val="00FF0BD6"/>
    <w:rPr>
      <w:rFonts w:ascii="Palatino Linotype" w:hAnsi="Palatino Linotype"/>
      <w:color w:val="000000"/>
    </w:rPr>
  </w:style>
  <w:style w:type="character" w:styleId="FollowedHyperlink">
    <w:name w:val="FollowedHyperlink"/>
    <w:rsid w:val="00FF0BD6"/>
    <w:rPr>
      <w:color w:val="954F72"/>
      <w:u w:val="single"/>
    </w:rPr>
  </w:style>
  <w:style w:type="paragraph" w:styleId="FootnoteText">
    <w:name w:val="footnote text"/>
    <w:basedOn w:val="Normal"/>
    <w:link w:val="FootnoteTextChar"/>
    <w:semiHidden/>
    <w:unhideWhenUsed/>
    <w:rsid w:val="00E93210"/>
  </w:style>
  <w:style w:type="character" w:customStyle="1" w:styleId="FootnoteTextChar">
    <w:name w:val="Footnote Text Char"/>
    <w:link w:val="FootnoteText"/>
    <w:semiHidden/>
    <w:rsid w:val="00FF0BD6"/>
    <w:rPr>
      <w:rFonts w:ascii="Palatino Linotype" w:hAnsi="Palatino Linotype"/>
      <w:color w:val="000000"/>
    </w:rPr>
  </w:style>
  <w:style w:type="paragraph" w:styleId="NormalWeb">
    <w:name w:val="Normal (Web)"/>
    <w:basedOn w:val="Normal"/>
    <w:uiPriority w:val="99"/>
    <w:rsid w:val="00FF0BD6"/>
    <w:rPr>
      <w:szCs w:val="24"/>
    </w:rPr>
  </w:style>
  <w:style w:type="paragraph" w:customStyle="1" w:styleId="MsoFootnoteText0">
    <w:name w:val="MsoFootnoteText"/>
    <w:basedOn w:val="NormalWeb"/>
    <w:qFormat/>
    <w:rsid w:val="00FF0BD6"/>
    <w:rPr>
      <w:rFonts w:ascii="Times New Roman" w:hAnsi="Times New Roman"/>
    </w:rPr>
  </w:style>
  <w:style w:type="character" w:styleId="PageNumber">
    <w:name w:val="page number"/>
    <w:rsid w:val="00FF0BD6"/>
  </w:style>
  <w:style w:type="character" w:styleId="PlaceholderText">
    <w:name w:val="Placeholder Text"/>
    <w:uiPriority w:val="99"/>
    <w:semiHidden/>
    <w:rsid w:val="00FF0BD6"/>
    <w:rPr>
      <w:color w:val="808080"/>
    </w:rPr>
  </w:style>
  <w:style w:type="paragraph" w:customStyle="1" w:styleId="MDPI71FootNotes">
    <w:name w:val="MDPI_7.1_FootNotes"/>
    <w:qFormat/>
    <w:rsid w:val="00AE2596"/>
    <w:pPr>
      <w:numPr>
        <w:numId w:val="16"/>
      </w:numPr>
      <w:adjustRightInd w:val="0"/>
      <w:snapToGrid w:val="0"/>
      <w:spacing w:line="228" w:lineRule="auto"/>
    </w:pPr>
    <w:rPr>
      <w:rFonts w:ascii="Palatino Linotype" w:eastAsiaTheme="minorEastAsia" w:hAnsi="Palatino Linotype"/>
      <w:noProof/>
      <w:color w:val="000000"/>
      <w:sz w:val="18"/>
    </w:rPr>
  </w:style>
  <w:style w:type="character" w:customStyle="1" w:styleId="Heading1Char">
    <w:name w:val="Heading 1 Char"/>
    <w:basedOn w:val="DefaultParagraphFont"/>
    <w:link w:val="Heading1"/>
    <w:uiPriority w:val="9"/>
    <w:rsid w:val="00D4666B"/>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sid w:val="00D4666B"/>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D4666B"/>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D4666B"/>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D4666B"/>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D4666B"/>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D4666B"/>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D4666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rsid w:val="00D4666B"/>
    <w:rPr>
      <w:rFonts w:asciiTheme="majorHAnsi" w:eastAsiaTheme="majorEastAsia" w:hAnsiTheme="majorHAnsi" w:cstheme="majorBidi"/>
      <w:i/>
      <w:iCs/>
      <w:color w:val="272727" w:themeColor="text1" w:themeTint="D8"/>
      <w:sz w:val="21"/>
      <w:szCs w:val="21"/>
    </w:rPr>
  </w:style>
  <w:style w:type="table" w:customStyle="1" w:styleId="Mdeck5tablebodythreelines">
    <w:name w:val="M_deck_5_table_body_three_lines"/>
    <w:basedOn w:val="TableNormal"/>
    <w:uiPriority w:val="99"/>
    <w:rsid w:val="00D4666B"/>
    <w:pPr>
      <w:adjustRightInd w:val="0"/>
      <w:snapToGrid w:val="0"/>
      <w:spacing w:line="300" w:lineRule="exact"/>
      <w:jc w:val="center"/>
    </w:pPr>
    <w:rPr>
      <w:rFonts w:ascii="Times New Roman" w:hAnsi="Times New Roman"/>
      <w:lang w:val="de-DE" w:eastAsia="de-DE"/>
    </w:rPr>
    <w:tblPr>
      <w:jc w:val="center"/>
      <w:tblBorders>
        <w:bottom w:val="single" w:sz="8" w:space="0" w:color="auto"/>
      </w:tblBorders>
    </w:tblPr>
    <w:trPr>
      <w:jc w:val="center"/>
    </w:trPr>
    <w:tcPr>
      <w:vAlign w:val="center"/>
    </w:tcPr>
    <w:tblStylePr w:type="firstRow">
      <w:pPr>
        <w:wordWrap/>
        <w:adjustRightInd w:val="0"/>
        <w:snapToGrid w:val="0"/>
        <w:spacing w:beforeLines="0" w:beforeAutospacing="0" w:afterLines="0" w:afterAutospacing="0" w:line="300" w:lineRule="exact"/>
        <w:ind w:leftChars="0" w:left="0" w:rightChars="0" w:right="0" w:firstLineChars="0" w:firstLine="0"/>
        <w:contextualSpacing w:val="0"/>
        <w:mirrorIndents w:val="0"/>
        <w:jc w:val="center"/>
        <w:outlineLvl w:val="9"/>
      </w:pPr>
      <w:rPr>
        <w:rFonts w:ascii="Times New Roman" w:eastAsia="Times New Roman" w:hAnsi="Times New Roman"/>
        <w:b w:val="0"/>
        <w:i w:val="0"/>
        <w:snapToGrid w:val="0"/>
        <w:sz w:val="22"/>
      </w:rPr>
      <w:tblPr/>
      <w:tcPr>
        <w:tcBorders>
          <w:top w:val="single" w:sz="8" w:space="0" w:color="auto"/>
          <w:left w:val="nil"/>
          <w:bottom w:val="single" w:sz="4" w:space="0" w:color="auto"/>
          <w:right w:val="nil"/>
          <w:insideH w:val="nil"/>
          <w:insideV w:val="nil"/>
          <w:tl2br w:val="nil"/>
          <w:tr2bl w:val="nil"/>
        </w:tcBorders>
      </w:tcPr>
    </w:tblStylePr>
  </w:style>
  <w:style w:type="paragraph" w:styleId="Revision">
    <w:name w:val="Revision"/>
    <w:hidden/>
    <w:uiPriority w:val="99"/>
    <w:semiHidden/>
    <w:rsid w:val="00D4666B"/>
    <w:rPr>
      <w:rFonts w:ascii="Palatino Linotype" w:hAnsi="Palatino Linotype"/>
      <w:color w:val="000000"/>
    </w:rPr>
  </w:style>
  <w:style w:type="character" w:customStyle="1" w:styleId="font121">
    <w:name w:val="font121"/>
    <w:basedOn w:val="DefaultParagraphFont"/>
    <w:rsid w:val="00D4666B"/>
    <w:rPr>
      <w:rFonts w:ascii="Symbol" w:hAnsi="Symbol" w:hint="default"/>
      <w:b w:val="0"/>
      <w:bCs w:val="0"/>
      <w:i w:val="0"/>
      <w:iCs w:val="0"/>
      <w:strike w:val="0"/>
      <w:dstrike w:val="0"/>
      <w:color w:val="000000"/>
      <w:sz w:val="22"/>
      <w:szCs w:val="22"/>
      <w:u w:val="none"/>
      <w:effect w:val="none"/>
    </w:rPr>
  </w:style>
  <w:style w:type="character" w:customStyle="1" w:styleId="font01">
    <w:name w:val="font01"/>
    <w:basedOn w:val="DefaultParagraphFont"/>
    <w:rsid w:val="00D4666B"/>
    <w:rPr>
      <w:rFonts w:ascii="Calibri" w:hAnsi="Calibri" w:cs="Calibri" w:hint="default"/>
      <w:b w:val="0"/>
      <w:bCs w:val="0"/>
      <w:i w:val="0"/>
      <w:iCs w:val="0"/>
      <w:strike w:val="0"/>
      <w:dstrike w:val="0"/>
      <w:color w:val="000000"/>
      <w:sz w:val="22"/>
      <w:szCs w:val="22"/>
      <w:u w:val="none"/>
      <w:effect w:val="none"/>
    </w:rPr>
  </w:style>
  <w:style w:type="paragraph" w:styleId="Caption">
    <w:name w:val="caption"/>
    <w:basedOn w:val="Normal"/>
    <w:next w:val="Normal"/>
    <w:uiPriority w:val="35"/>
    <w:unhideWhenUsed/>
    <w:qFormat/>
    <w:rsid w:val="00FA572F"/>
    <w:pPr>
      <w:spacing w:after="200"/>
    </w:pPr>
    <w:rPr>
      <w:i/>
      <w:iCs/>
      <w:color w:val="44546A" w:themeColor="text2"/>
      <w:sz w:val="18"/>
      <w:szCs w:val="18"/>
    </w:rPr>
  </w:style>
  <w:style w:type="numbering" w:customStyle="1" w:styleId="CurrentList1">
    <w:name w:val="Current List1"/>
    <w:uiPriority w:val="99"/>
    <w:rsid w:val="00D4666B"/>
    <w:pPr>
      <w:numPr>
        <w:numId w:val="2"/>
      </w:numPr>
    </w:pPr>
  </w:style>
  <w:style w:type="numbering" w:customStyle="1" w:styleId="CurrentList2">
    <w:name w:val="Current List2"/>
    <w:uiPriority w:val="99"/>
    <w:rsid w:val="00D4666B"/>
    <w:pPr>
      <w:numPr>
        <w:numId w:val="3"/>
      </w:numPr>
    </w:pPr>
  </w:style>
  <w:style w:type="numbering" w:customStyle="1" w:styleId="CurrentList3">
    <w:name w:val="Current List3"/>
    <w:uiPriority w:val="99"/>
    <w:rsid w:val="00D4666B"/>
    <w:pPr>
      <w:numPr>
        <w:numId w:val="4"/>
      </w:numPr>
    </w:pPr>
  </w:style>
  <w:style w:type="character" w:styleId="Emphasis">
    <w:name w:val="Emphasis"/>
    <w:basedOn w:val="DefaultParagraphFont"/>
    <w:uiPriority w:val="20"/>
    <w:qFormat/>
    <w:rsid w:val="00D4666B"/>
    <w:rPr>
      <w:i/>
      <w:iCs/>
    </w:rPr>
  </w:style>
  <w:style w:type="character" w:customStyle="1" w:styleId="cf01">
    <w:name w:val="cf01"/>
    <w:basedOn w:val="DefaultParagraphFont"/>
    <w:rsid w:val="00D4666B"/>
    <w:rPr>
      <w:rFonts w:ascii="Segoe UI" w:hAnsi="Segoe UI" w:cs="Segoe UI" w:hint="default"/>
      <w:sz w:val="18"/>
      <w:szCs w:val="18"/>
    </w:rPr>
  </w:style>
  <w:style w:type="character" w:styleId="Mention">
    <w:name w:val="Mention"/>
    <w:basedOn w:val="DefaultParagraphFont"/>
    <w:uiPriority w:val="99"/>
    <w:unhideWhenUsed/>
    <w:rsid w:val="00D4666B"/>
    <w:rPr>
      <w:color w:val="2B579A"/>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605988">
      <w:bodyDiv w:val="1"/>
      <w:marLeft w:val="0"/>
      <w:marRight w:val="0"/>
      <w:marTop w:val="0"/>
      <w:marBottom w:val="0"/>
      <w:divBdr>
        <w:top w:val="none" w:sz="0" w:space="0" w:color="auto"/>
        <w:left w:val="none" w:sz="0" w:space="0" w:color="auto"/>
        <w:bottom w:val="none" w:sz="0" w:space="0" w:color="auto"/>
        <w:right w:val="none" w:sz="0" w:space="0" w:color="auto"/>
      </w:divBdr>
    </w:div>
    <w:div w:id="234358105">
      <w:bodyDiv w:val="1"/>
      <w:marLeft w:val="0"/>
      <w:marRight w:val="0"/>
      <w:marTop w:val="0"/>
      <w:marBottom w:val="0"/>
      <w:divBdr>
        <w:top w:val="none" w:sz="0" w:space="0" w:color="auto"/>
        <w:left w:val="none" w:sz="0" w:space="0" w:color="auto"/>
        <w:bottom w:val="none" w:sz="0" w:space="0" w:color="auto"/>
        <w:right w:val="none" w:sz="0" w:space="0" w:color="auto"/>
      </w:divBdr>
    </w:div>
    <w:div w:id="247081793">
      <w:bodyDiv w:val="1"/>
      <w:marLeft w:val="0"/>
      <w:marRight w:val="0"/>
      <w:marTop w:val="0"/>
      <w:marBottom w:val="0"/>
      <w:divBdr>
        <w:top w:val="none" w:sz="0" w:space="0" w:color="auto"/>
        <w:left w:val="none" w:sz="0" w:space="0" w:color="auto"/>
        <w:bottom w:val="none" w:sz="0" w:space="0" w:color="auto"/>
        <w:right w:val="none" w:sz="0" w:space="0" w:color="auto"/>
      </w:divBdr>
    </w:div>
    <w:div w:id="274025139">
      <w:bodyDiv w:val="1"/>
      <w:marLeft w:val="0"/>
      <w:marRight w:val="0"/>
      <w:marTop w:val="0"/>
      <w:marBottom w:val="0"/>
      <w:divBdr>
        <w:top w:val="none" w:sz="0" w:space="0" w:color="auto"/>
        <w:left w:val="none" w:sz="0" w:space="0" w:color="auto"/>
        <w:bottom w:val="none" w:sz="0" w:space="0" w:color="auto"/>
        <w:right w:val="none" w:sz="0" w:space="0" w:color="auto"/>
      </w:divBdr>
    </w:div>
    <w:div w:id="392168577">
      <w:bodyDiv w:val="1"/>
      <w:marLeft w:val="0"/>
      <w:marRight w:val="0"/>
      <w:marTop w:val="0"/>
      <w:marBottom w:val="0"/>
      <w:divBdr>
        <w:top w:val="none" w:sz="0" w:space="0" w:color="auto"/>
        <w:left w:val="none" w:sz="0" w:space="0" w:color="auto"/>
        <w:bottom w:val="none" w:sz="0" w:space="0" w:color="auto"/>
        <w:right w:val="none" w:sz="0" w:space="0" w:color="auto"/>
      </w:divBdr>
    </w:div>
    <w:div w:id="418527034">
      <w:bodyDiv w:val="1"/>
      <w:marLeft w:val="0"/>
      <w:marRight w:val="0"/>
      <w:marTop w:val="0"/>
      <w:marBottom w:val="0"/>
      <w:divBdr>
        <w:top w:val="none" w:sz="0" w:space="0" w:color="auto"/>
        <w:left w:val="none" w:sz="0" w:space="0" w:color="auto"/>
        <w:bottom w:val="none" w:sz="0" w:space="0" w:color="auto"/>
        <w:right w:val="none" w:sz="0" w:space="0" w:color="auto"/>
      </w:divBdr>
      <w:divsChild>
        <w:div w:id="2069449363">
          <w:marLeft w:val="0"/>
          <w:marRight w:val="0"/>
          <w:marTop w:val="0"/>
          <w:marBottom w:val="0"/>
          <w:divBdr>
            <w:top w:val="none" w:sz="0" w:space="0" w:color="auto"/>
            <w:left w:val="none" w:sz="0" w:space="0" w:color="auto"/>
            <w:bottom w:val="none" w:sz="0" w:space="0" w:color="auto"/>
            <w:right w:val="none" w:sz="0" w:space="0" w:color="auto"/>
          </w:divBdr>
        </w:div>
      </w:divsChild>
    </w:div>
    <w:div w:id="512190648">
      <w:bodyDiv w:val="1"/>
      <w:marLeft w:val="0"/>
      <w:marRight w:val="0"/>
      <w:marTop w:val="0"/>
      <w:marBottom w:val="0"/>
      <w:divBdr>
        <w:top w:val="none" w:sz="0" w:space="0" w:color="auto"/>
        <w:left w:val="none" w:sz="0" w:space="0" w:color="auto"/>
        <w:bottom w:val="none" w:sz="0" w:space="0" w:color="auto"/>
        <w:right w:val="none" w:sz="0" w:space="0" w:color="auto"/>
      </w:divBdr>
    </w:div>
    <w:div w:id="745229593">
      <w:bodyDiv w:val="1"/>
      <w:marLeft w:val="0"/>
      <w:marRight w:val="0"/>
      <w:marTop w:val="0"/>
      <w:marBottom w:val="0"/>
      <w:divBdr>
        <w:top w:val="none" w:sz="0" w:space="0" w:color="auto"/>
        <w:left w:val="none" w:sz="0" w:space="0" w:color="auto"/>
        <w:bottom w:val="none" w:sz="0" w:space="0" w:color="auto"/>
        <w:right w:val="none" w:sz="0" w:space="0" w:color="auto"/>
      </w:divBdr>
    </w:div>
    <w:div w:id="1178151924">
      <w:bodyDiv w:val="1"/>
      <w:marLeft w:val="0"/>
      <w:marRight w:val="0"/>
      <w:marTop w:val="0"/>
      <w:marBottom w:val="0"/>
      <w:divBdr>
        <w:top w:val="none" w:sz="0" w:space="0" w:color="auto"/>
        <w:left w:val="none" w:sz="0" w:space="0" w:color="auto"/>
        <w:bottom w:val="none" w:sz="0" w:space="0" w:color="auto"/>
        <w:right w:val="none" w:sz="0" w:space="0" w:color="auto"/>
      </w:divBdr>
    </w:div>
    <w:div w:id="1247954234">
      <w:bodyDiv w:val="1"/>
      <w:marLeft w:val="0"/>
      <w:marRight w:val="0"/>
      <w:marTop w:val="0"/>
      <w:marBottom w:val="0"/>
      <w:divBdr>
        <w:top w:val="none" w:sz="0" w:space="0" w:color="auto"/>
        <w:left w:val="none" w:sz="0" w:space="0" w:color="auto"/>
        <w:bottom w:val="none" w:sz="0" w:space="0" w:color="auto"/>
        <w:right w:val="none" w:sz="0" w:space="0" w:color="auto"/>
      </w:divBdr>
    </w:div>
    <w:div w:id="1401827928">
      <w:bodyDiv w:val="1"/>
      <w:marLeft w:val="0"/>
      <w:marRight w:val="0"/>
      <w:marTop w:val="0"/>
      <w:marBottom w:val="0"/>
      <w:divBdr>
        <w:top w:val="none" w:sz="0" w:space="0" w:color="auto"/>
        <w:left w:val="none" w:sz="0" w:space="0" w:color="auto"/>
        <w:bottom w:val="none" w:sz="0" w:space="0" w:color="auto"/>
        <w:right w:val="none" w:sz="0" w:space="0" w:color="auto"/>
      </w:divBdr>
    </w:div>
    <w:div w:id="1600527764">
      <w:bodyDiv w:val="1"/>
      <w:marLeft w:val="0"/>
      <w:marRight w:val="0"/>
      <w:marTop w:val="0"/>
      <w:marBottom w:val="0"/>
      <w:divBdr>
        <w:top w:val="none" w:sz="0" w:space="0" w:color="auto"/>
        <w:left w:val="none" w:sz="0" w:space="0" w:color="auto"/>
        <w:bottom w:val="none" w:sz="0" w:space="0" w:color="auto"/>
        <w:right w:val="none" w:sz="0" w:space="0" w:color="auto"/>
      </w:divBdr>
    </w:div>
    <w:div w:id="1695575898">
      <w:bodyDiv w:val="1"/>
      <w:marLeft w:val="0"/>
      <w:marRight w:val="0"/>
      <w:marTop w:val="0"/>
      <w:marBottom w:val="0"/>
      <w:divBdr>
        <w:top w:val="none" w:sz="0" w:space="0" w:color="auto"/>
        <w:left w:val="none" w:sz="0" w:space="0" w:color="auto"/>
        <w:bottom w:val="none" w:sz="0" w:space="0" w:color="auto"/>
        <w:right w:val="none" w:sz="0" w:space="0" w:color="auto"/>
      </w:divBdr>
    </w:div>
    <w:div w:id="1775592495">
      <w:bodyDiv w:val="1"/>
      <w:marLeft w:val="0"/>
      <w:marRight w:val="0"/>
      <w:marTop w:val="0"/>
      <w:marBottom w:val="0"/>
      <w:divBdr>
        <w:top w:val="none" w:sz="0" w:space="0" w:color="auto"/>
        <w:left w:val="none" w:sz="0" w:space="0" w:color="auto"/>
        <w:bottom w:val="none" w:sz="0" w:space="0" w:color="auto"/>
        <w:right w:val="none" w:sz="0" w:space="0" w:color="auto"/>
      </w:divBdr>
    </w:div>
    <w:div w:id="19591416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8.png"/><Relationship Id="rId26" Type="http://schemas.openxmlformats.org/officeDocument/2006/relationships/chart" Target="charts/chart5.xml"/><Relationship Id="rId39" Type="http://schemas.openxmlformats.org/officeDocument/2006/relationships/chart" Target="charts/chart18.xml"/><Relationship Id="rId21" Type="http://schemas.openxmlformats.org/officeDocument/2006/relationships/image" Target="media/image11.png"/><Relationship Id="rId34" Type="http://schemas.openxmlformats.org/officeDocument/2006/relationships/chart" Target="charts/chart13.xml"/><Relationship Id="rId42" Type="http://schemas.openxmlformats.org/officeDocument/2006/relationships/header" Target="header3.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chart" Target="charts/chart8.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chart" Target="charts/chart3.xml"/><Relationship Id="rId32" Type="http://schemas.openxmlformats.org/officeDocument/2006/relationships/chart" Target="charts/chart11.xml"/><Relationship Id="rId37" Type="http://schemas.openxmlformats.org/officeDocument/2006/relationships/chart" Target="charts/chart16.xml"/><Relationship Id="rId40" Type="http://schemas.openxmlformats.org/officeDocument/2006/relationships/header" Target="header1.xml"/><Relationship Id="rId45" Type="http://schemas.microsoft.com/office/2011/relationships/people" Target="people.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chart" Target="charts/chart2.xml"/><Relationship Id="rId28" Type="http://schemas.openxmlformats.org/officeDocument/2006/relationships/chart" Target="charts/chart7.xml"/><Relationship Id="rId36" Type="http://schemas.openxmlformats.org/officeDocument/2006/relationships/chart" Target="charts/chart15.xm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chart" Target="charts/chart10.xml"/><Relationship Id="rId44"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chart" Target="charts/chart1.xml"/><Relationship Id="rId27" Type="http://schemas.openxmlformats.org/officeDocument/2006/relationships/chart" Target="charts/chart6.xml"/><Relationship Id="rId30" Type="http://schemas.openxmlformats.org/officeDocument/2006/relationships/chart" Target="charts/chart9.xml"/><Relationship Id="rId35" Type="http://schemas.openxmlformats.org/officeDocument/2006/relationships/chart" Target="charts/chart14.xml"/><Relationship Id="rId43" Type="http://schemas.openxmlformats.org/officeDocument/2006/relationships/footer" Target="footer1.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chart" Target="charts/chart4.xml"/><Relationship Id="rId33" Type="http://schemas.openxmlformats.org/officeDocument/2006/relationships/chart" Target="charts/chart12.xml"/><Relationship Id="rId38" Type="http://schemas.openxmlformats.org/officeDocument/2006/relationships/chart" Target="charts/chart17.xml"/><Relationship Id="rId46" Type="http://schemas.openxmlformats.org/officeDocument/2006/relationships/theme" Target="theme/theme1.xml"/><Relationship Id="rId20" Type="http://schemas.openxmlformats.org/officeDocument/2006/relationships/image" Target="media/image10.jpeg"/><Relationship Id="rId41" Type="http://schemas.openxmlformats.org/officeDocument/2006/relationships/header" Target="header2.xml"/></Relationships>
</file>

<file path=word/_rels/header3.xml.rels><?xml version="1.0" encoding="UTF-8" standalone="yes"?>
<Relationships xmlns="http://schemas.openxmlformats.org/package/2006/relationships"><Relationship Id="rId2" Type="http://schemas.openxmlformats.org/officeDocument/2006/relationships/image" Target="media/image13.png"/><Relationship Id="rId1" Type="http://schemas.openxmlformats.org/officeDocument/2006/relationships/image" Target="media/image12.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pecnikk\OneDrive%20-%20Univerza%20v%20Ljubljani\KleMa&#381;a\Pedago&#353;ko\99_&#268;lanki\2022%20SCI_UEQ_Deaf-Sensors\applsci-template.dot"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https://unilj-my.sharepoint.com/personal/zana_juvan_fe1_uni-lj_si/Documents/KleMa&#381;a/Pedago&#353;ko/93_Doktorati/Klemen%20Pe&#269;nik/Merjenje%20uporabni&#353;ke%20izku&#353;nje/UEQ%20-%20meritve/Demografski_vprasalniki_intervjuji.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https://unilj-my.sharepoint.com/personal/zana_juvan_fe1_uni-lj_si/Documents/KleMa&#381;a/Pedago&#353;ko/93_Doktorati/Klemen%20Pe&#269;nik/Merjenje%20uporabni&#353;ke%20izku&#353;nje/UEQ%20-%20primerjava%20UEQ%20rezultatov%20-%20grupacija%20po%20skupinah-Pecko-Asus-2.xlsm"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https://unilj-my.sharepoint.com/personal/zana_juvan_fe1_uni-lj_si/Documents/KleMa&#381;a/Pedago&#353;ko/93_Doktorati/Klemen%20Pe&#269;nik/Merjenje%20uporabni&#353;ke%20izku&#353;nje/UEQ%20-%20meritve/UEQ%20-%20primerjava%20in%20analiza%20UEQ%20rezultatov.xlsm" TargetMode="External"/><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oleObject" Target="https://unilj-my.sharepoint.com/personal/zana_juvan_fe1_uni-lj_si/Documents/KleMa&#381;a/Pedago&#353;ko/93_Doktorati/Klemen%20Pe&#269;nik/Merjenje%20uporabni&#353;ke%20izku&#353;nje/UEQ%20-%20primerjava%20UEQ%20rezultatov%20-%20grupacija%20po%20skupinah-Pecko-Asus-2.xlsm" TargetMode="External"/><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1" Type="http://schemas.openxmlformats.org/officeDocument/2006/relationships/oleObject" Target="https://unilj-my.sharepoint.com/personal/zana_juvan_fe1_uni-lj_si/Documents/KleMa&#381;a/Pedago&#353;ko/93_Doktorati/Klemen%20Pe&#269;nik/Merjenje%20uporabni&#353;ke%20izku&#353;nje/UEQ%20-%20meritve/UEQ_Data_Analysis_Tool_q3%20-%20brez%20praznih.xlsx" TargetMode="External"/></Relationships>
</file>

<file path=word/charts/_rels/chart14.xml.rels><?xml version="1.0" encoding="UTF-8" standalone="yes"?>
<Relationships xmlns="http://schemas.openxmlformats.org/package/2006/relationships"><Relationship Id="rId1" Type="http://schemas.openxmlformats.org/officeDocument/2006/relationships/oleObject" Target="https://unilj-my.sharepoint.com/personal/zana_juvan_fe1_uni-lj_si/Documents/KleMa&#381;a/Pedago&#353;ko/93_Doktorati/Klemen%20Pe&#269;nik/Merjenje%20uporabni&#353;ke%20izku&#353;nje/UEQ%20-%20meritve/UEQ_Data_Analysis_Tool_q3%20-%20brez%20praznih.xlsx" TargetMode="External"/></Relationships>
</file>

<file path=word/charts/_rels/chart15.xml.rels><?xml version="1.0" encoding="UTF-8" standalone="yes"?>
<Relationships xmlns="http://schemas.openxmlformats.org/package/2006/relationships"><Relationship Id="rId3" Type="http://schemas.openxmlformats.org/officeDocument/2006/relationships/oleObject" Target="https://unilj-my.sharepoint.com/personal/zana_juvan_fe1_uni-lj_si/Documents/KleMa&#381;a/Pedago&#353;ko/93_Doktorati/Klemen%20Pe&#269;nik/Merjenje%20uporabni&#353;ke%20izku&#353;nje/UEQ%20-%20meritve/UEQ%20-%20primerjava%20in%20analiza%20UEQ%20rezultatov.xlsm" TargetMode="External"/><Relationship Id="rId2" Type="http://schemas.microsoft.com/office/2011/relationships/chartColorStyle" Target="colors13.xml"/><Relationship Id="rId1" Type="http://schemas.microsoft.com/office/2011/relationships/chartStyle" Target="style13.xml"/></Relationships>
</file>

<file path=word/charts/_rels/chart16.xml.rels><?xml version="1.0" encoding="UTF-8" standalone="yes"?>
<Relationships xmlns="http://schemas.openxmlformats.org/package/2006/relationships"><Relationship Id="rId3" Type="http://schemas.openxmlformats.org/officeDocument/2006/relationships/oleObject" Target="https://unilj-my.sharepoint.com/personal/zana_juvan_fe1_uni-lj_si/Documents/KleMa&#381;a/Pedago&#353;ko/93_Doktorati/Klemen%20Pe&#269;nik/Merjenje%20uporabni&#353;ke%20izku&#353;nje/UEQ%20-%20meritve/UEQ%20-%20primerjava%20in%20analiza%20UEQ%20rezultatov-%20za%2043.xlsm" TargetMode="External"/><Relationship Id="rId2" Type="http://schemas.microsoft.com/office/2011/relationships/chartColorStyle" Target="colors14.xml"/><Relationship Id="rId1" Type="http://schemas.microsoft.com/office/2011/relationships/chartStyle" Target="style14.xml"/></Relationships>
</file>

<file path=word/charts/_rels/chart17.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5.xml"/><Relationship Id="rId1" Type="http://schemas.microsoft.com/office/2011/relationships/chartStyle" Target="style15.xml"/><Relationship Id="rId4" Type="http://schemas.openxmlformats.org/officeDocument/2006/relationships/oleObject" Target="https://unilj-my.sharepoint.com/personal/zana_juvan_fe1_uni-lj_si/Documents/KleMa&#381;a/Pedago&#353;ko/93_Doktorati/Klemen%20Pe&#269;nik/Merjenje%20uporabni&#353;ke%20izku&#353;nje/UEQ%20-%20meritve/UEQ%20-%20primerjava%20in%20analiza%20UEQ%20rezultatov.xlsm" TargetMode="External"/></Relationships>
</file>

<file path=word/charts/_rels/chart18.xml.rels><?xml version="1.0" encoding="UTF-8" standalone="yes"?>
<Relationships xmlns="http://schemas.openxmlformats.org/package/2006/relationships"><Relationship Id="rId3" Type="http://schemas.openxmlformats.org/officeDocument/2006/relationships/themeOverride" Target="../theme/themeOverride2.xml"/><Relationship Id="rId2" Type="http://schemas.microsoft.com/office/2011/relationships/chartColorStyle" Target="colors16.xml"/><Relationship Id="rId1" Type="http://schemas.microsoft.com/office/2011/relationships/chartStyle" Target="style16.xml"/><Relationship Id="rId4" Type="http://schemas.openxmlformats.org/officeDocument/2006/relationships/oleObject" Target="https://unilj-my.sharepoint.com/personal/zana_juvan_fe1_uni-lj_si/Documents/KleMa&#381;a/Pedago&#353;ko/93_Doktorati/Klemen%20Pe&#269;nik/Merjenje%20uporabni&#353;ke%20izku&#353;nje/UEQ%20-%20meritve/UEQ%20-%20primerjava%20in%20analiza%20UEQ%20rezultatov-%20za%2043.xlsm" TargetMode="External"/></Relationships>
</file>

<file path=word/charts/_rels/chart2.xml.rels><?xml version="1.0" encoding="UTF-8" standalone="yes"?>
<Relationships xmlns="http://schemas.openxmlformats.org/package/2006/relationships"><Relationship Id="rId3" Type="http://schemas.openxmlformats.org/officeDocument/2006/relationships/oleObject" Target="https://unilj-my.sharepoint.com/personal/zana_juvan_fe1_uni-lj_si/Documents/KleMa&#381;a/Pedago&#353;ko/93_Doktorati/Klemen%20Pe&#269;nik/Merjenje%20uporabni&#353;ke%20izku&#353;nje/UEQ%20-%20meritve/Demografski_vprasalniki_intervjuji.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https://unilj-my.sharepoint.com/personal/zana_juvan_fe1_uni-lj_si/Documents/KleMa&#381;a/Pedago&#353;ko/93_Doktorati/Klemen%20Pe&#269;nik/Merjenje%20uporabni&#353;ke%20izku&#353;nje/UEQ%20-%20meritve/Demografski_vprasalniki_intervjuji.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https://unilj-my.sharepoint.com/personal/zana_juvan_fe1_uni-lj_si/Documents/KleMa&#381;a/Pedago&#353;ko/93_Doktorati/Klemen%20Pe&#269;nik/Merjenje%20uporabni&#353;ke%20izku&#353;nje/UEQ%20-%20meritve/Demografski_vprasalniki_intervjuji.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https://unilj-my.sharepoint.com/personal/zana_juvan_fe1_uni-lj_si/Documents/KleMa&#381;a/Pedago&#353;ko/93_Doktorati/Klemen%20Pe&#269;nik/Merjenje%20uporabni&#353;ke%20izku&#353;nje/UEQ%20-%20meritve/Demografski_vprasalniki_intervjuji.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https://unilj-my.sharepoint.com/personal/zana_juvan_fe1_uni-lj_si/Documents/KleMa&#381;a/Pedago&#353;ko/93_Doktorati/Klemen%20Pe&#269;nik/Merjenje%20uporabni&#353;ke%20izku&#353;nje/UEQ%20-%20meritve/Demografski_vprasalniki_intervjuji.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https://unilj-my.sharepoint.com/personal/zana_juvan_fe1_uni-lj_si/Documents/KleMa&#381;a/Pedago&#353;ko/93_Doktorati/Klemen%20Pe&#269;nik/Merjenje%20uporabni&#353;ke%20izku&#353;nje/UEQ%20-%20meritve/Demografski_vprasalniki_intervjuji.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https://unilj-my.sharepoint.com/personal/zana_juvan_fe1_uni-lj_si/Documents/KleMa&#381;a/Pedago&#353;ko/93_Doktorati/Klemen%20Pe&#269;nik/Merjenje%20uporabni&#353;ke%20izku&#353;nje/UEQ%20-%20meritve/Demografski_vprasalniki_intervjuji.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https://unilj-my.sharepoint.com/personal/zana_juvan_fe1_uni-lj_si/Documents/KleMa&#381;a/Pedago&#353;ko/93_Doktorati/Klemen%20Pe&#269;nik/Merjenje%20uporabni&#353;ke%20izku&#353;nje/UEQ%20-%20meritve/UEQ%20-%20primerjava%20in%20analiza%20UEQ%20rezultatov.xlsm"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7"/>
    </mc:Choice>
    <mc:Fallback>
      <c:style val="7"/>
    </mc:Fallback>
  </mc:AlternateContent>
  <c:chart>
    <c:autoTitleDeleted val="1"/>
    <c:plotArea>
      <c:layout/>
      <c:pieChart>
        <c:varyColors val="1"/>
        <c:ser>
          <c:idx val="0"/>
          <c:order val="0"/>
          <c:spPr>
            <a:solidFill>
              <a:schemeClr val="accent2"/>
            </a:solidFill>
          </c:spPr>
          <c:dPt>
            <c:idx val="0"/>
            <c:bubble3D val="0"/>
            <c:spPr>
              <a:solidFill>
                <a:srgbClr val="2999DA"/>
              </a:solidFill>
              <a:ln w="19050">
                <a:solidFill>
                  <a:schemeClr val="lt1"/>
                </a:solidFill>
              </a:ln>
              <a:effectLst/>
            </c:spPr>
            <c:extLst>
              <c:ext xmlns:c16="http://schemas.microsoft.com/office/drawing/2014/chart" uri="{C3380CC4-5D6E-409C-BE32-E72D297353CC}">
                <c16:uniqueId val="{00000001-0A1B-B243-8933-CCD10202E8CB}"/>
              </c:ext>
            </c:extLst>
          </c:dPt>
          <c:dPt>
            <c:idx val="1"/>
            <c:bubble3D val="0"/>
            <c:spPr>
              <a:solidFill>
                <a:srgbClr val="FFC94D"/>
              </a:solidFill>
              <a:ln w="19050">
                <a:solidFill>
                  <a:schemeClr val="lt1"/>
                </a:solidFill>
              </a:ln>
              <a:effectLst/>
            </c:spPr>
            <c:extLst>
              <c:ext xmlns:c16="http://schemas.microsoft.com/office/drawing/2014/chart" uri="{C3380CC4-5D6E-409C-BE32-E72D297353CC}">
                <c16:uniqueId val="{00000003-0A1B-B243-8933-CCD10202E8CB}"/>
              </c:ext>
            </c:extLst>
          </c:dPt>
          <c:dLbls>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800" b="1" i="0" u="none" strike="noStrike" kern="1200" baseline="0">
                    <a:solidFill>
                      <a:schemeClr val="dk1">
                        <a:lumMod val="65000"/>
                        <a:lumOff val="35000"/>
                      </a:schemeClr>
                    </a:solidFill>
                    <a:latin typeface="Palatino" pitchFamily="2" charset="77"/>
                    <a:ea typeface="Palatino" pitchFamily="2" charset="77"/>
                    <a:cs typeface="+mn-cs"/>
                  </a:defRPr>
                </a:pPr>
                <a:endParaRPr lang="en-SI"/>
              </a:p>
            </c:txPr>
            <c:dLblPos val="outEnd"/>
            <c:showLegendKey val="0"/>
            <c:showVal val="0"/>
            <c:showCatName val="0"/>
            <c:showSerName val="0"/>
            <c:showPercent val="1"/>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ext>
            </c:extLst>
          </c:dLbls>
          <c:cat>
            <c:strRef>
              <c:f>'Clanek - Statisticni podatki'!$I$3:$I$4</c:f>
              <c:strCache>
                <c:ptCount val="2"/>
                <c:pt idx="0">
                  <c:v>male</c:v>
                </c:pt>
                <c:pt idx="1">
                  <c:v>female</c:v>
                </c:pt>
              </c:strCache>
            </c:strRef>
          </c:cat>
          <c:val>
            <c:numRef>
              <c:f>'Clanek - Statisticni podatki'!$J$3:$J$4</c:f>
              <c:numCache>
                <c:formatCode>General</c:formatCode>
                <c:ptCount val="2"/>
                <c:pt idx="0">
                  <c:v>19</c:v>
                </c:pt>
                <c:pt idx="1">
                  <c:v>17</c:v>
                </c:pt>
              </c:numCache>
            </c:numRef>
          </c:val>
          <c:extLst>
            <c:ext xmlns:c16="http://schemas.microsoft.com/office/drawing/2014/chart" uri="{C3380CC4-5D6E-409C-BE32-E72D297353CC}">
              <c16:uniqueId val="{00000004-0A1B-B243-8933-CCD10202E8CB}"/>
            </c:ext>
          </c:extLst>
        </c:ser>
        <c:dLbls>
          <c:showLegendKey val="0"/>
          <c:showVal val="0"/>
          <c:showCatName val="0"/>
          <c:showSerName val="0"/>
          <c:showPercent val="1"/>
          <c:showBubbleSize val="0"/>
          <c:showLeaderLines val="0"/>
        </c:dLbls>
        <c:firstSliceAng val="0"/>
      </c:pieChart>
      <c:spPr>
        <a:noFill/>
        <a:ln>
          <a:noFill/>
        </a:ln>
        <a:effectLst/>
      </c:spPr>
    </c:plotArea>
    <c:legend>
      <c:legendPos val="r"/>
      <c:layout>
        <c:manualLayout>
          <c:xMode val="edge"/>
          <c:yMode val="edge"/>
          <c:x val="0.77163793574366135"/>
          <c:y val="0.41765723992777698"/>
          <c:w val="0.16953996706804117"/>
          <c:h val="0.20728533424502399"/>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pitchFamily="2" charset="77"/>
              <a:ea typeface="Palatino" pitchFamily="2" charset="77"/>
              <a:cs typeface="+mn-cs"/>
            </a:defRPr>
          </a:pPr>
          <a:endParaRPr lang="en-SI"/>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SI"/>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1"/>
          <c:order val="0"/>
          <c:tx>
            <c:v>Absolute count of answer differences</c:v>
          </c:tx>
          <c:spPr>
            <a:solidFill>
              <a:srgbClr val="88D526"/>
            </a:solidFill>
            <a:ln>
              <a:noFill/>
            </a:ln>
            <a:effectLst/>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Palatino" pitchFamily="2" charset="77"/>
                    <a:ea typeface="Palatino" pitchFamily="2" charset="77"/>
                    <a:cs typeface="+mn-cs"/>
                  </a:defRPr>
                </a:pPr>
                <a:endParaRPr lang="en-SI"/>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Calculations!$AE$6:$AE$18</c:f>
              <c:numCache>
                <c:formatCode>0</c:formatCode>
                <c:ptCount val="13"/>
                <c:pt idx="0">
                  <c:v>-6</c:v>
                </c:pt>
                <c:pt idx="1">
                  <c:v>-5</c:v>
                </c:pt>
                <c:pt idx="2">
                  <c:v>-4</c:v>
                </c:pt>
                <c:pt idx="3">
                  <c:v>-3</c:v>
                </c:pt>
                <c:pt idx="4">
                  <c:v>-2</c:v>
                </c:pt>
                <c:pt idx="5">
                  <c:v>-1</c:v>
                </c:pt>
                <c:pt idx="6">
                  <c:v>0</c:v>
                </c:pt>
                <c:pt idx="7">
                  <c:v>1</c:v>
                </c:pt>
                <c:pt idx="8">
                  <c:v>2</c:v>
                </c:pt>
                <c:pt idx="9">
                  <c:v>3</c:v>
                </c:pt>
                <c:pt idx="10">
                  <c:v>4</c:v>
                </c:pt>
                <c:pt idx="11">
                  <c:v>5</c:v>
                </c:pt>
                <c:pt idx="12">
                  <c:v>6</c:v>
                </c:pt>
              </c:numCache>
            </c:numRef>
          </c:cat>
          <c:val>
            <c:numRef>
              <c:f>Calculations!$AF$6:$AF$18</c:f>
              <c:numCache>
                <c:formatCode>0%</c:formatCode>
                <c:ptCount val="13"/>
                <c:pt idx="0">
                  <c:v>0</c:v>
                </c:pt>
                <c:pt idx="1">
                  <c:v>0</c:v>
                </c:pt>
                <c:pt idx="2">
                  <c:v>3.663003663003663E-3</c:v>
                </c:pt>
                <c:pt idx="3">
                  <c:v>5.4945054945054949E-3</c:v>
                </c:pt>
                <c:pt idx="4">
                  <c:v>1.098901098901099E-2</c:v>
                </c:pt>
                <c:pt idx="5">
                  <c:v>0.1227106227106227</c:v>
                </c:pt>
                <c:pt idx="6">
                  <c:v>0.66666666666666663</c:v>
                </c:pt>
                <c:pt idx="7">
                  <c:v>0.152014652014652</c:v>
                </c:pt>
                <c:pt idx="8">
                  <c:v>3.47985347985348E-2</c:v>
                </c:pt>
                <c:pt idx="9">
                  <c:v>3.663003663003663E-3</c:v>
                </c:pt>
                <c:pt idx="10">
                  <c:v>0</c:v>
                </c:pt>
                <c:pt idx="11">
                  <c:v>0</c:v>
                </c:pt>
                <c:pt idx="12">
                  <c:v>0</c:v>
                </c:pt>
              </c:numCache>
            </c:numRef>
          </c:val>
          <c:extLst>
            <c:ext xmlns:c16="http://schemas.microsoft.com/office/drawing/2014/chart" uri="{C3380CC4-5D6E-409C-BE32-E72D297353CC}">
              <c16:uniqueId val="{00000000-D42C-4A49-8BC9-5C66903865E0}"/>
            </c:ext>
          </c:extLst>
        </c:ser>
        <c:dLbls>
          <c:showLegendKey val="0"/>
          <c:showVal val="1"/>
          <c:showCatName val="0"/>
          <c:showSerName val="0"/>
          <c:showPercent val="0"/>
          <c:showBubbleSize val="0"/>
        </c:dLbls>
        <c:gapWidth val="150"/>
        <c:shape val="box"/>
        <c:axId val="1986131119"/>
        <c:axId val="1986119471"/>
        <c:axId val="0"/>
      </c:bar3DChart>
      <c:catAx>
        <c:axId val="1986131119"/>
        <c:scaling>
          <c:orientation val="minMax"/>
        </c:scaling>
        <c:delete val="0"/>
        <c:axPos val="b"/>
        <c:title>
          <c:tx>
            <c:rich>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pitchFamily="2" charset="77"/>
                    <a:ea typeface="Palatino" pitchFamily="2" charset="77"/>
                    <a:cs typeface="+mn-cs"/>
                  </a:defRPr>
                </a:pPr>
                <a:r>
                  <a:rPr lang="en-US" sz="900">
                    <a:latin typeface="Palatino" pitchFamily="2" charset="77"/>
                    <a:ea typeface="Palatino" pitchFamily="2" charset="77"/>
                  </a:rPr>
                  <a:t>Answer</a:t>
                </a:r>
                <a:r>
                  <a:rPr lang="en-US" sz="900" baseline="0">
                    <a:latin typeface="Palatino" pitchFamily="2" charset="77"/>
                    <a:ea typeface="Palatino" pitchFamily="2" charset="77"/>
                  </a:rPr>
                  <a:t> differences</a:t>
                </a:r>
                <a:endParaRPr lang="sl-SI" sz="900">
                  <a:latin typeface="Palatino" pitchFamily="2" charset="77"/>
                  <a:ea typeface="Palatino" pitchFamily="2" charset="77"/>
                </a:endParaRPr>
              </a:p>
            </c:rich>
          </c:tx>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pitchFamily="2" charset="77"/>
                  <a:ea typeface="Palatino" pitchFamily="2" charset="77"/>
                  <a:cs typeface="+mn-cs"/>
                </a:defRPr>
              </a:pPr>
              <a:endParaRPr lang="en-SI"/>
            </a:p>
          </c:txPr>
        </c:title>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Palatino" pitchFamily="2" charset="77"/>
                <a:ea typeface="Palatino" pitchFamily="2" charset="77"/>
                <a:cs typeface="+mn-cs"/>
              </a:defRPr>
            </a:pPr>
            <a:endParaRPr lang="en-SI"/>
          </a:p>
        </c:txPr>
        <c:crossAx val="1986119471"/>
        <c:crosses val="autoZero"/>
        <c:auto val="1"/>
        <c:lblAlgn val="ctr"/>
        <c:lblOffset val="100"/>
        <c:noMultiLvlLbl val="0"/>
      </c:catAx>
      <c:valAx>
        <c:axId val="1986119471"/>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Palatino" pitchFamily="2" charset="77"/>
                    <a:ea typeface="Palatino" pitchFamily="2" charset="77"/>
                    <a:cs typeface="+mn-cs"/>
                  </a:defRPr>
                </a:pPr>
                <a:r>
                  <a:rPr lang="en-US" sz="900">
                    <a:latin typeface="Palatino" pitchFamily="2" charset="77"/>
                    <a:ea typeface="Palatino" pitchFamily="2" charset="77"/>
                  </a:rPr>
                  <a:t>Differences distribution</a:t>
                </a:r>
                <a:endParaRPr lang="sl-SI" sz="900">
                  <a:latin typeface="Palatino" pitchFamily="2" charset="77"/>
                  <a:ea typeface="Palatino" pitchFamily="2" charset="77"/>
                </a:endParaRPr>
              </a:p>
            </c:rich>
          </c:tx>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Palatino" pitchFamily="2" charset="77"/>
                  <a:ea typeface="Palatino" pitchFamily="2" charset="77"/>
                  <a:cs typeface="+mn-cs"/>
                </a:defRPr>
              </a:pPr>
              <a:endParaRPr lang="en-SI"/>
            </a:p>
          </c:txPr>
        </c:title>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Palatino" pitchFamily="2" charset="77"/>
                <a:ea typeface="Palatino" pitchFamily="2" charset="77"/>
                <a:cs typeface="+mn-cs"/>
              </a:defRPr>
            </a:pPr>
            <a:endParaRPr lang="en-SI"/>
          </a:p>
        </c:txPr>
        <c:crossAx val="1986131119"/>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SI"/>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1"/>
          <c:order val="0"/>
          <c:tx>
            <c:strRef>
              <c:f>Calculations!$AG$5</c:f>
              <c:strCache>
                <c:ptCount val="1"/>
                <c:pt idx="0">
                  <c:v>Attractiveness</c:v>
                </c:pt>
              </c:strCache>
            </c:strRef>
          </c:tx>
          <c:spPr>
            <a:solidFill>
              <a:srgbClr val="FF444D"/>
            </a:solidFill>
            <a:ln>
              <a:noFill/>
            </a:ln>
            <a:effectLst/>
          </c:spPr>
          <c:invertIfNegative val="0"/>
          <c:cat>
            <c:numRef>
              <c:f>Calculations!$AE$6:$AE$18</c:f>
              <c:numCache>
                <c:formatCode>0</c:formatCode>
                <c:ptCount val="13"/>
                <c:pt idx="0">
                  <c:v>-6</c:v>
                </c:pt>
                <c:pt idx="1">
                  <c:v>-5</c:v>
                </c:pt>
                <c:pt idx="2">
                  <c:v>-4</c:v>
                </c:pt>
                <c:pt idx="3">
                  <c:v>-3</c:v>
                </c:pt>
                <c:pt idx="4">
                  <c:v>-2</c:v>
                </c:pt>
                <c:pt idx="5">
                  <c:v>-1</c:v>
                </c:pt>
                <c:pt idx="6">
                  <c:v>0</c:v>
                </c:pt>
                <c:pt idx="7">
                  <c:v>1</c:v>
                </c:pt>
                <c:pt idx="8">
                  <c:v>2</c:v>
                </c:pt>
                <c:pt idx="9">
                  <c:v>3</c:v>
                </c:pt>
                <c:pt idx="10">
                  <c:v>4</c:v>
                </c:pt>
                <c:pt idx="11">
                  <c:v>5</c:v>
                </c:pt>
                <c:pt idx="12">
                  <c:v>6</c:v>
                </c:pt>
              </c:numCache>
            </c:numRef>
          </c:cat>
          <c:val>
            <c:numRef>
              <c:f>Calculations!$AG$6:$AG$18</c:f>
              <c:numCache>
                <c:formatCode>0%</c:formatCode>
                <c:ptCount val="13"/>
                <c:pt idx="0">
                  <c:v>0</c:v>
                </c:pt>
                <c:pt idx="1">
                  <c:v>0</c:v>
                </c:pt>
                <c:pt idx="2">
                  <c:v>0</c:v>
                </c:pt>
                <c:pt idx="3">
                  <c:v>0</c:v>
                </c:pt>
                <c:pt idx="4">
                  <c:v>5.0505050505050509E-3</c:v>
                </c:pt>
                <c:pt idx="5">
                  <c:v>7.575757575757576E-2</c:v>
                </c:pt>
                <c:pt idx="6">
                  <c:v>0.72727272727272729</c:v>
                </c:pt>
                <c:pt idx="7">
                  <c:v>0.18181818181818182</c:v>
                </c:pt>
                <c:pt idx="8">
                  <c:v>1.0101010101010102E-2</c:v>
                </c:pt>
                <c:pt idx="9">
                  <c:v>0</c:v>
                </c:pt>
                <c:pt idx="10">
                  <c:v>0</c:v>
                </c:pt>
                <c:pt idx="11">
                  <c:v>0</c:v>
                </c:pt>
                <c:pt idx="12">
                  <c:v>0</c:v>
                </c:pt>
              </c:numCache>
            </c:numRef>
          </c:val>
          <c:extLst>
            <c:ext xmlns:c16="http://schemas.microsoft.com/office/drawing/2014/chart" uri="{C3380CC4-5D6E-409C-BE32-E72D297353CC}">
              <c16:uniqueId val="{00000000-49CC-B44B-AEEC-CB09199A5B1E}"/>
            </c:ext>
          </c:extLst>
        </c:ser>
        <c:ser>
          <c:idx val="0"/>
          <c:order val="1"/>
          <c:tx>
            <c:strRef>
              <c:f>Calculations!$AH$5</c:f>
              <c:strCache>
                <c:ptCount val="1"/>
                <c:pt idx="0">
                  <c:v>Perspicuity</c:v>
                </c:pt>
              </c:strCache>
            </c:strRef>
          </c:tx>
          <c:spPr>
            <a:solidFill>
              <a:srgbClr val="FFC94D"/>
            </a:solidFill>
            <a:ln>
              <a:noFill/>
            </a:ln>
            <a:effectLst/>
          </c:spPr>
          <c:invertIfNegative val="0"/>
          <c:val>
            <c:numRef>
              <c:f>Calculations!$AH$6:$AH$18</c:f>
              <c:numCache>
                <c:formatCode>0%</c:formatCode>
                <c:ptCount val="13"/>
                <c:pt idx="0">
                  <c:v>0</c:v>
                </c:pt>
                <c:pt idx="1">
                  <c:v>0</c:v>
                </c:pt>
                <c:pt idx="2">
                  <c:v>0</c:v>
                </c:pt>
                <c:pt idx="3">
                  <c:v>0</c:v>
                </c:pt>
                <c:pt idx="4">
                  <c:v>7.575757575757576E-3</c:v>
                </c:pt>
                <c:pt idx="5">
                  <c:v>0.14393939393939395</c:v>
                </c:pt>
                <c:pt idx="6">
                  <c:v>0.68939393939393945</c:v>
                </c:pt>
                <c:pt idx="7">
                  <c:v>0.11363636363636363</c:v>
                </c:pt>
                <c:pt idx="8">
                  <c:v>3.787878787878788E-2</c:v>
                </c:pt>
                <c:pt idx="9">
                  <c:v>7.575757575757576E-3</c:v>
                </c:pt>
                <c:pt idx="10">
                  <c:v>0</c:v>
                </c:pt>
                <c:pt idx="11">
                  <c:v>0</c:v>
                </c:pt>
                <c:pt idx="12">
                  <c:v>0</c:v>
                </c:pt>
              </c:numCache>
            </c:numRef>
          </c:val>
          <c:extLst>
            <c:ext xmlns:c16="http://schemas.microsoft.com/office/drawing/2014/chart" uri="{C3380CC4-5D6E-409C-BE32-E72D297353CC}">
              <c16:uniqueId val="{00000001-49CC-B44B-AEEC-CB09199A5B1E}"/>
            </c:ext>
          </c:extLst>
        </c:ser>
        <c:ser>
          <c:idx val="2"/>
          <c:order val="2"/>
          <c:tx>
            <c:strRef>
              <c:f>Calculations!$AI$5</c:f>
              <c:strCache>
                <c:ptCount val="1"/>
                <c:pt idx="0">
                  <c:v>Efficiency</c:v>
                </c:pt>
              </c:strCache>
            </c:strRef>
          </c:tx>
          <c:spPr>
            <a:solidFill>
              <a:srgbClr val="88D526"/>
            </a:solidFill>
            <a:ln>
              <a:noFill/>
            </a:ln>
            <a:effectLst/>
          </c:spPr>
          <c:invertIfNegative val="0"/>
          <c:val>
            <c:numRef>
              <c:f>Calculations!$AI$6:$AI$18</c:f>
              <c:numCache>
                <c:formatCode>0%</c:formatCode>
                <c:ptCount val="13"/>
                <c:pt idx="0">
                  <c:v>0</c:v>
                </c:pt>
                <c:pt idx="1">
                  <c:v>0</c:v>
                </c:pt>
                <c:pt idx="2">
                  <c:v>0</c:v>
                </c:pt>
                <c:pt idx="3">
                  <c:v>0</c:v>
                </c:pt>
                <c:pt idx="4">
                  <c:v>0</c:v>
                </c:pt>
                <c:pt idx="5">
                  <c:v>0.11363636363636363</c:v>
                </c:pt>
                <c:pt idx="6">
                  <c:v>0.69696969696969702</c:v>
                </c:pt>
                <c:pt idx="7">
                  <c:v>0.15151515151515152</c:v>
                </c:pt>
                <c:pt idx="8">
                  <c:v>3.787878787878788E-2</c:v>
                </c:pt>
                <c:pt idx="9">
                  <c:v>0</c:v>
                </c:pt>
                <c:pt idx="10">
                  <c:v>0</c:v>
                </c:pt>
                <c:pt idx="11">
                  <c:v>0</c:v>
                </c:pt>
                <c:pt idx="12">
                  <c:v>0</c:v>
                </c:pt>
              </c:numCache>
            </c:numRef>
          </c:val>
          <c:extLst>
            <c:ext xmlns:c16="http://schemas.microsoft.com/office/drawing/2014/chart" uri="{C3380CC4-5D6E-409C-BE32-E72D297353CC}">
              <c16:uniqueId val="{00000002-49CC-B44B-AEEC-CB09199A5B1E}"/>
            </c:ext>
          </c:extLst>
        </c:ser>
        <c:ser>
          <c:idx val="3"/>
          <c:order val="3"/>
          <c:tx>
            <c:strRef>
              <c:f>Calculations!$AJ$5</c:f>
              <c:strCache>
                <c:ptCount val="1"/>
                <c:pt idx="0">
                  <c:v>Dependability</c:v>
                </c:pt>
              </c:strCache>
            </c:strRef>
          </c:tx>
          <c:spPr>
            <a:solidFill>
              <a:srgbClr val="2999DB"/>
            </a:solidFill>
            <a:ln>
              <a:noFill/>
            </a:ln>
            <a:effectLst/>
          </c:spPr>
          <c:invertIfNegative val="0"/>
          <c:val>
            <c:numRef>
              <c:f>Calculations!$AJ$6:$AJ$18</c:f>
              <c:numCache>
                <c:formatCode>0%</c:formatCode>
                <c:ptCount val="13"/>
                <c:pt idx="0">
                  <c:v>0</c:v>
                </c:pt>
                <c:pt idx="1">
                  <c:v>0</c:v>
                </c:pt>
                <c:pt idx="2">
                  <c:v>0</c:v>
                </c:pt>
                <c:pt idx="3">
                  <c:v>0</c:v>
                </c:pt>
                <c:pt idx="4">
                  <c:v>3.0303030303030304E-2</c:v>
                </c:pt>
                <c:pt idx="5">
                  <c:v>0.12878787878787878</c:v>
                </c:pt>
                <c:pt idx="6">
                  <c:v>0.68181818181818177</c:v>
                </c:pt>
                <c:pt idx="7">
                  <c:v>0.12121212121212122</c:v>
                </c:pt>
                <c:pt idx="8">
                  <c:v>2.2727272727272728E-2</c:v>
                </c:pt>
                <c:pt idx="9">
                  <c:v>1.5151515151515152E-2</c:v>
                </c:pt>
                <c:pt idx="10">
                  <c:v>0</c:v>
                </c:pt>
                <c:pt idx="11">
                  <c:v>0</c:v>
                </c:pt>
                <c:pt idx="12">
                  <c:v>0</c:v>
                </c:pt>
              </c:numCache>
            </c:numRef>
          </c:val>
          <c:extLst>
            <c:ext xmlns:c16="http://schemas.microsoft.com/office/drawing/2014/chart" uri="{C3380CC4-5D6E-409C-BE32-E72D297353CC}">
              <c16:uniqueId val="{00000003-49CC-B44B-AEEC-CB09199A5B1E}"/>
            </c:ext>
          </c:extLst>
        </c:ser>
        <c:ser>
          <c:idx val="4"/>
          <c:order val="4"/>
          <c:tx>
            <c:strRef>
              <c:f>Calculations!$AK$5</c:f>
              <c:strCache>
                <c:ptCount val="1"/>
                <c:pt idx="0">
                  <c:v>Stimulation</c:v>
                </c:pt>
              </c:strCache>
            </c:strRef>
          </c:tx>
          <c:spPr>
            <a:solidFill>
              <a:srgbClr val="D38AFE"/>
            </a:solidFill>
            <a:ln>
              <a:noFill/>
            </a:ln>
            <a:effectLst/>
          </c:spPr>
          <c:invertIfNegative val="0"/>
          <c:val>
            <c:numRef>
              <c:f>Calculations!$AK$6:$AK$18</c:f>
              <c:numCache>
                <c:formatCode>0%</c:formatCode>
                <c:ptCount val="13"/>
                <c:pt idx="0">
                  <c:v>0</c:v>
                </c:pt>
                <c:pt idx="1">
                  <c:v>0</c:v>
                </c:pt>
                <c:pt idx="2">
                  <c:v>0</c:v>
                </c:pt>
                <c:pt idx="3">
                  <c:v>1.5151515151515152E-2</c:v>
                </c:pt>
                <c:pt idx="4">
                  <c:v>1.5151515151515152E-2</c:v>
                </c:pt>
                <c:pt idx="5">
                  <c:v>0.11363636363636363</c:v>
                </c:pt>
                <c:pt idx="6">
                  <c:v>0.72727272727272729</c:v>
                </c:pt>
                <c:pt idx="7">
                  <c:v>9.0909090909090912E-2</c:v>
                </c:pt>
                <c:pt idx="8">
                  <c:v>3.0303030303030304E-2</c:v>
                </c:pt>
                <c:pt idx="9">
                  <c:v>0</c:v>
                </c:pt>
                <c:pt idx="10">
                  <c:v>7.575757575757576E-3</c:v>
                </c:pt>
                <c:pt idx="11">
                  <c:v>0</c:v>
                </c:pt>
                <c:pt idx="12">
                  <c:v>0</c:v>
                </c:pt>
              </c:numCache>
            </c:numRef>
          </c:val>
          <c:extLst>
            <c:ext xmlns:c16="http://schemas.microsoft.com/office/drawing/2014/chart" uri="{C3380CC4-5D6E-409C-BE32-E72D297353CC}">
              <c16:uniqueId val="{00000004-49CC-B44B-AEEC-CB09199A5B1E}"/>
            </c:ext>
          </c:extLst>
        </c:ser>
        <c:ser>
          <c:idx val="5"/>
          <c:order val="5"/>
          <c:tx>
            <c:strRef>
              <c:f>Calculations!$AL$5</c:f>
              <c:strCache>
                <c:ptCount val="1"/>
                <c:pt idx="0">
                  <c:v>Novelty</c:v>
                </c:pt>
              </c:strCache>
            </c:strRef>
          </c:tx>
          <c:spPr>
            <a:solidFill>
              <a:srgbClr val="FF98B0"/>
            </a:solidFill>
            <a:ln>
              <a:noFill/>
            </a:ln>
            <a:effectLst/>
          </c:spPr>
          <c:invertIfNegative val="0"/>
          <c:val>
            <c:numRef>
              <c:f>Calculations!$AL$6:$AL$18</c:f>
              <c:numCache>
                <c:formatCode>0%</c:formatCode>
                <c:ptCount val="13"/>
                <c:pt idx="0">
                  <c:v>0</c:v>
                </c:pt>
                <c:pt idx="1">
                  <c:v>0</c:v>
                </c:pt>
                <c:pt idx="2">
                  <c:v>1.5151515151515152E-2</c:v>
                </c:pt>
                <c:pt idx="3">
                  <c:v>7.575757575757576E-3</c:v>
                </c:pt>
                <c:pt idx="4">
                  <c:v>0</c:v>
                </c:pt>
                <c:pt idx="5">
                  <c:v>9.8484848484848481E-2</c:v>
                </c:pt>
                <c:pt idx="6">
                  <c:v>0.68181818181818177</c:v>
                </c:pt>
                <c:pt idx="7">
                  <c:v>0.14393939393939395</c:v>
                </c:pt>
                <c:pt idx="8">
                  <c:v>3.787878787878788E-2</c:v>
                </c:pt>
                <c:pt idx="9">
                  <c:v>1.5151515151515152E-2</c:v>
                </c:pt>
                <c:pt idx="10">
                  <c:v>0</c:v>
                </c:pt>
                <c:pt idx="11">
                  <c:v>0</c:v>
                </c:pt>
                <c:pt idx="12">
                  <c:v>0</c:v>
                </c:pt>
              </c:numCache>
            </c:numRef>
          </c:val>
          <c:extLst>
            <c:ext xmlns:c16="http://schemas.microsoft.com/office/drawing/2014/chart" uri="{C3380CC4-5D6E-409C-BE32-E72D297353CC}">
              <c16:uniqueId val="{00000005-49CC-B44B-AEEC-CB09199A5B1E}"/>
            </c:ext>
          </c:extLst>
        </c:ser>
        <c:dLbls>
          <c:showLegendKey val="0"/>
          <c:showVal val="0"/>
          <c:showCatName val="0"/>
          <c:showSerName val="0"/>
          <c:showPercent val="0"/>
          <c:showBubbleSize val="0"/>
        </c:dLbls>
        <c:gapWidth val="219"/>
        <c:overlap val="-27"/>
        <c:axId val="1986131119"/>
        <c:axId val="1986119471"/>
      </c:barChart>
      <c:catAx>
        <c:axId val="1986131119"/>
        <c:scaling>
          <c:orientation val="minMax"/>
        </c:scaling>
        <c:delete val="0"/>
        <c:axPos val="b"/>
        <c:title>
          <c:tx>
            <c:rich>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pitchFamily="2" charset="77"/>
                    <a:ea typeface="Palatino" pitchFamily="2" charset="77"/>
                    <a:cs typeface="+mn-cs"/>
                  </a:defRPr>
                </a:pPr>
                <a:r>
                  <a:rPr lang="en-US" sz="900"/>
                  <a:t>differences</a:t>
                </a:r>
                <a:endParaRPr lang="sl-SI" sz="900"/>
              </a:p>
            </c:rich>
          </c:tx>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pitchFamily="2" charset="77"/>
                  <a:ea typeface="Palatino" pitchFamily="2" charset="77"/>
                  <a:cs typeface="+mn-cs"/>
                </a:defRPr>
              </a:pPr>
              <a:endParaRPr lang="en-SI"/>
            </a:p>
          </c:txPr>
        </c:title>
        <c:numFmt formatCode="0"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Palatino" pitchFamily="2" charset="77"/>
                <a:ea typeface="Palatino" pitchFamily="2" charset="77"/>
                <a:cs typeface="+mn-cs"/>
              </a:defRPr>
            </a:pPr>
            <a:endParaRPr lang="en-SI"/>
          </a:p>
        </c:txPr>
        <c:crossAx val="1986119471"/>
        <c:crosses val="autoZero"/>
        <c:auto val="1"/>
        <c:lblAlgn val="ctr"/>
        <c:lblOffset val="100"/>
        <c:noMultiLvlLbl val="0"/>
      </c:catAx>
      <c:valAx>
        <c:axId val="1986119471"/>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Palatino" pitchFamily="2" charset="77"/>
                    <a:ea typeface="Palatino" pitchFamily="2" charset="77"/>
                    <a:cs typeface="+mn-cs"/>
                  </a:defRPr>
                </a:pPr>
                <a:r>
                  <a:rPr lang="en-US" sz="900"/>
                  <a:t>count distribution</a:t>
                </a:r>
                <a:endParaRPr lang="sl-SI" sz="900"/>
              </a:p>
            </c:rich>
          </c:tx>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Palatino" pitchFamily="2" charset="77"/>
                  <a:ea typeface="Palatino" pitchFamily="2" charset="77"/>
                  <a:cs typeface="+mn-cs"/>
                </a:defRPr>
              </a:pPr>
              <a:endParaRPr lang="en-SI"/>
            </a:p>
          </c:txPr>
        </c:title>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Palatino" pitchFamily="2" charset="77"/>
                <a:ea typeface="Palatino" pitchFamily="2" charset="77"/>
                <a:cs typeface="+mn-cs"/>
              </a:defRPr>
            </a:pPr>
            <a:endParaRPr lang="en-SI"/>
          </a:p>
        </c:txPr>
        <c:crossAx val="1986131119"/>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800" b="0" i="0" u="none" strike="noStrike" kern="1200" baseline="0">
              <a:solidFill>
                <a:schemeClr val="tx1">
                  <a:lumMod val="65000"/>
                  <a:lumOff val="35000"/>
                </a:schemeClr>
              </a:solidFill>
              <a:latin typeface="Palatino" pitchFamily="2" charset="77"/>
              <a:ea typeface="Palatino" pitchFamily="2" charset="77"/>
              <a:cs typeface="+mn-cs"/>
            </a:defRPr>
          </a:pPr>
          <a:endParaRPr lang="en-SI"/>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latin typeface="Palatino" pitchFamily="2" charset="77"/>
          <a:ea typeface="Palatino" pitchFamily="2" charset="77"/>
        </a:defRPr>
      </a:pPr>
      <a:endParaRPr lang="en-SI"/>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5"/>
          <c:order val="0"/>
          <c:tx>
            <c:strRef>
              <c:f>Calculations!$AL$5</c:f>
              <c:strCache>
                <c:ptCount val="1"/>
                <c:pt idx="0">
                  <c:v>Novelty</c:v>
                </c:pt>
              </c:strCache>
            </c:strRef>
          </c:tx>
          <c:spPr>
            <a:solidFill>
              <a:srgbClr val="FF444D"/>
            </a:solidFill>
            <a:ln>
              <a:noFill/>
            </a:ln>
            <a:effectLst/>
          </c:spPr>
          <c:invertIfNegative val="0"/>
          <c:val>
            <c:numRef>
              <c:f>Calculations!$AL$6:$AL$18</c:f>
              <c:numCache>
                <c:formatCode>0%</c:formatCode>
                <c:ptCount val="13"/>
                <c:pt idx="0">
                  <c:v>0</c:v>
                </c:pt>
                <c:pt idx="1">
                  <c:v>0</c:v>
                </c:pt>
                <c:pt idx="2">
                  <c:v>2.3809523809523808E-2</c:v>
                </c:pt>
                <c:pt idx="3">
                  <c:v>1.1904761904761904E-2</c:v>
                </c:pt>
                <c:pt idx="4">
                  <c:v>2.3809523809523808E-2</c:v>
                </c:pt>
                <c:pt idx="5">
                  <c:v>8.3333333333333329E-2</c:v>
                </c:pt>
                <c:pt idx="6">
                  <c:v>0.61904761904761907</c:v>
                </c:pt>
                <c:pt idx="7">
                  <c:v>0.17857142857142858</c:v>
                </c:pt>
                <c:pt idx="8">
                  <c:v>4.7619047619047616E-2</c:v>
                </c:pt>
                <c:pt idx="9">
                  <c:v>1.1904761904761904E-2</c:v>
                </c:pt>
                <c:pt idx="10">
                  <c:v>0</c:v>
                </c:pt>
                <c:pt idx="11">
                  <c:v>0</c:v>
                </c:pt>
                <c:pt idx="12">
                  <c:v>0</c:v>
                </c:pt>
              </c:numCache>
            </c:numRef>
          </c:val>
          <c:extLst>
            <c:ext xmlns:c16="http://schemas.microsoft.com/office/drawing/2014/chart" uri="{C3380CC4-5D6E-409C-BE32-E72D297353CC}">
              <c16:uniqueId val="{00000000-C44D-42A1-9954-302FA2FB6D93}"/>
            </c:ext>
          </c:extLst>
        </c:ser>
        <c:ser>
          <c:idx val="0"/>
          <c:order val="1"/>
          <c:tx>
            <c:strRef>
              <c:f>Calculations!$AH$5</c:f>
              <c:strCache>
                <c:ptCount val="1"/>
                <c:pt idx="0">
                  <c:v>Perspicuity</c:v>
                </c:pt>
              </c:strCache>
            </c:strRef>
          </c:tx>
          <c:spPr>
            <a:solidFill>
              <a:srgbClr val="FF9900"/>
            </a:solidFill>
            <a:ln>
              <a:noFill/>
            </a:ln>
            <a:effectLst/>
          </c:spPr>
          <c:invertIfNegative val="0"/>
          <c:val>
            <c:numRef>
              <c:f>Calculations!$AH$6:$AH$18</c:f>
              <c:numCache>
                <c:formatCode>0%</c:formatCode>
                <c:ptCount val="13"/>
                <c:pt idx="0">
                  <c:v>0</c:v>
                </c:pt>
                <c:pt idx="1">
                  <c:v>0</c:v>
                </c:pt>
                <c:pt idx="2">
                  <c:v>0</c:v>
                </c:pt>
                <c:pt idx="3">
                  <c:v>1.1904761904761904E-2</c:v>
                </c:pt>
                <c:pt idx="4">
                  <c:v>0</c:v>
                </c:pt>
                <c:pt idx="5">
                  <c:v>0.13095238095238096</c:v>
                </c:pt>
                <c:pt idx="6">
                  <c:v>0.66666666666666663</c:v>
                </c:pt>
                <c:pt idx="7">
                  <c:v>0.14285714285714285</c:v>
                </c:pt>
                <c:pt idx="8">
                  <c:v>4.7619047619047616E-2</c:v>
                </c:pt>
                <c:pt idx="9">
                  <c:v>0</c:v>
                </c:pt>
                <c:pt idx="10">
                  <c:v>0</c:v>
                </c:pt>
                <c:pt idx="11">
                  <c:v>0</c:v>
                </c:pt>
                <c:pt idx="12">
                  <c:v>0</c:v>
                </c:pt>
              </c:numCache>
            </c:numRef>
          </c:val>
          <c:extLst>
            <c:ext xmlns:c16="http://schemas.microsoft.com/office/drawing/2014/chart" uri="{C3380CC4-5D6E-409C-BE32-E72D297353CC}">
              <c16:uniqueId val="{00000001-C44D-42A1-9954-302FA2FB6D93}"/>
            </c:ext>
          </c:extLst>
        </c:ser>
        <c:ser>
          <c:idx val="2"/>
          <c:order val="2"/>
          <c:tx>
            <c:strRef>
              <c:f>Calculations!$AI$5</c:f>
              <c:strCache>
                <c:ptCount val="1"/>
                <c:pt idx="0">
                  <c:v>Efficiency</c:v>
                </c:pt>
              </c:strCache>
            </c:strRef>
          </c:tx>
          <c:spPr>
            <a:solidFill>
              <a:srgbClr val="FFC94D"/>
            </a:solidFill>
            <a:ln>
              <a:noFill/>
            </a:ln>
            <a:effectLst/>
          </c:spPr>
          <c:invertIfNegative val="0"/>
          <c:val>
            <c:numRef>
              <c:f>Calculations!$AI$6:$AI$18</c:f>
              <c:numCache>
                <c:formatCode>0%</c:formatCode>
                <c:ptCount val="13"/>
                <c:pt idx="0">
                  <c:v>0</c:v>
                </c:pt>
                <c:pt idx="1">
                  <c:v>0</c:v>
                </c:pt>
                <c:pt idx="2">
                  <c:v>0</c:v>
                </c:pt>
                <c:pt idx="3">
                  <c:v>0</c:v>
                </c:pt>
                <c:pt idx="4">
                  <c:v>0</c:v>
                </c:pt>
                <c:pt idx="5">
                  <c:v>0.13095238095238096</c:v>
                </c:pt>
                <c:pt idx="6">
                  <c:v>0.6785714285714286</c:v>
                </c:pt>
                <c:pt idx="7">
                  <c:v>0.15476190476190477</c:v>
                </c:pt>
                <c:pt idx="8">
                  <c:v>3.5714285714285712E-2</c:v>
                </c:pt>
                <c:pt idx="9">
                  <c:v>0</c:v>
                </c:pt>
                <c:pt idx="10">
                  <c:v>0</c:v>
                </c:pt>
                <c:pt idx="11">
                  <c:v>0</c:v>
                </c:pt>
                <c:pt idx="12">
                  <c:v>0</c:v>
                </c:pt>
              </c:numCache>
            </c:numRef>
          </c:val>
          <c:extLst>
            <c:ext xmlns:c16="http://schemas.microsoft.com/office/drawing/2014/chart" uri="{C3380CC4-5D6E-409C-BE32-E72D297353CC}">
              <c16:uniqueId val="{00000002-C44D-42A1-9954-302FA2FB6D93}"/>
            </c:ext>
          </c:extLst>
        </c:ser>
        <c:ser>
          <c:idx val="3"/>
          <c:order val="3"/>
          <c:tx>
            <c:strRef>
              <c:f>Calculations!$AJ$5</c:f>
              <c:strCache>
                <c:ptCount val="1"/>
                <c:pt idx="0">
                  <c:v>Dependability</c:v>
                </c:pt>
              </c:strCache>
            </c:strRef>
          </c:tx>
          <c:spPr>
            <a:solidFill>
              <a:srgbClr val="88D526"/>
            </a:solidFill>
            <a:ln>
              <a:noFill/>
            </a:ln>
            <a:effectLst/>
          </c:spPr>
          <c:invertIfNegative val="0"/>
          <c:val>
            <c:numRef>
              <c:f>Calculations!$AJ$6:$AJ$18</c:f>
              <c:numCache>
                <c:formatCode>0%</c:formatCode>
                <c:ptCount val="13"/>
                <c:pt idx="0">
                  <c:v>0</c:v>
                </c:pt>
                <c:pt idx="1">
                  <c:v>0</c:v>
                </c:pt>
                <c:pt idx="2">
                  <c:v>0</c:v>
                </c:pt>
                <c:pt idx="3">
                  <c:v>0</c:v>
                </c:pt>
                <c:pt idx="4">
                  <c:v>2.3809523809523808E-2</c:v>
                </c:pt>
                <c:pt idx="5">
                  <c:v>0.14285714285714285</c:v>
                </c:pt>
                <c:pt idx="6">
                  <c:v>0.69047619047619047</c:v>
                </c:pt>
                <c:pt idx="7">
                  <c:v>9.5238095238095233E-2</c:v>
                </c:pt>
                <c:pt idx="8">
                  <c:v>3.5714285714285712E-2</c:v>
                </c:pt>
                <c:pt idx="9">
                  <c:v>1.1904761904761904E-2</c:v>
                </c:pt>
                <c:pt idx="10">
                  <c:v>0</c:v>
                </c:pt>
                <c:pt idx="11">
                  <c:v>0</c:v>
                </c:pt>
                <c:pt idx="12">
                  <c:v>0</c:v>
                </c:pt>
              </c:numCache>
            </c:numRef>
          </c:val>
          <c:extLst>
            <c:ext xmlns:c16="http://schemas.microsoft.com/office/drawing/2014/chart" uri="{C3380CC4-5D6E-409C-BE32-E72D297353CC}">
              <c16:uniqueId val="{00000003-C44D-42A1-9954-302FA2FB6D93}"/>
            </c:ext>
          </c:extLst>
        </c:ser>
        <c:ser>
          <c:idx val="4"/>
          <c:order val="4"/>
          <c:tx>
            <c:strRef>
              <c:f>Calculations!$AK$5</c:f>
              <c:strCache>
                <c:ptCount val="1"/>
                <c:pt idx="0">
                  <c:v>Stimulation</c:v>
                </c:pt>
              </c:strCache>
            </c:strRef>
          </c:tx>
          <c:spPr>
            <a:solidFill>
              <a:srgbClr val="2999DA"/>
            </a:solidFill>
            <a:ln>
              <a:noFill/>
            </a:ln>
            <a:effectLst/>
          </c:spPr>
          <c:invertIfNegative val="0"/>
          <c:val>
            <c:numRef>
              <c:f>Calculations!$AK$6:$AK$18</c:f>
              <c:numCache>
                <c:formatCode>0%</c:formatCode>
                <c:ptCount val="13"/>
                <c:pt idx="0">
                  <c:v>0</c:v>
                </c:pt>
                <c:pt idx="1">
                  <c:v>0</c:v>
                </c:pt>
                <c:pt idx="2">
                  <c:v>0</c:v>
                </c:pt>
                <c:pt idx="3">
                  <c:v>0</c:v>
                </c:pt>
                <c:pt idx="4">
                  <c:v>2.3809523809523808E-2</c:v>
                </c:pt>
                <c:pt idx="5">
                  <c:v>0.15476190476190477</c:v>
                </c:pt>
                <c:pt idx="6">
                  <c:v>0.70238095238095233</c:v>
                </c:pt>
                <c:pt idx="7">
                  <c:v>8.3333333333333329E-2</c:v>
                </c:pt>
                <c:pt idx="8">
                  <c:v>3.5714285714285712E-2</c:v>
                </c:pt>
                <c:pt idx="9">
                  <c:v>0</c:v>
                </c:pt>
                <c:pt idx="10">
                  <c:v>0</c:v>
                </c:pt>
                <c:pt idx="11">
                  <c:v>0</c:v>
                </c:pt>
                <c:pt idx="12">
                  <c:v>0</c:v>
                </c:pt>
              </c:numCache>
            </c:numRef>
          </c:val>
          <c:extLst>
            <c:ext xmlns:c16="http://schemas.microsoft.com/office/drawing/2014/chart" uri="{C3380CC4-5D6E-409C-BE32-E72D297353CC}">
              <c16:uniqueId val="{00000004-C44D-42A1-9954-302FA2FB6D93}"/>
            </c:ext>
          </c:extLst>
        </c:ser>
        <c:ser>
          <c:idx val="1"/>
          <c:order val="5"/>
          <c:tx>
            <c:strRef>
              <c:f>Calculations!$AG$5</c:f>
              <c:strCache>
                <c:ptCount val="1"/>
                <c:pt idx="0">
                  <c:v>Attractiveness</c:v>
                </c:pt>
              </c:strCache>
            </c:strRef>
          </c:tx>
          <c:spPr>
            <a:solidFill>
              <a:srgbClr val="D38AFD"/>
            </a:solidFill>
            <a:ln>
              <a:noFill/>
            </a:ln>
            <a:effectLst/>
          </c:spPr>
          <c:invertIfNegative val="0"/>
          <c:cat>
            <c:numRef>
              <c:f>Calculations!$AE$6:$AE$18</c:f>
              <c:numCache>
                <c:formatCode>0</c:formatCode>
                <c:ptCount val="13"/>
                <c:pt idx="0">
                  <c:v>-6</c:v>
                </c:pt>
                <c:pt idx="1">
                  <c:v>-5</c:v>
                </c:pt>
                <c:pt idx="2">
                  <c:v>-4</c:v>
                </c:pt>
                <c:pt idx="3">
                  <c:v>-3</c:v>
                </c:pt>
                <c:pt idx="4">
                  <c:v>-2</c:v>
                </c:pt>
                <c:pt idx="5">
                  <c:v>-1</c:v>
                </c:pt>
                <c:pt idx="6">
                  <c:v>0</c:v>
                </c:pt>
                <c:pt idx="7">
                  <c:v>1</c:v>
                </c:pt>
                <c:pt idx="8">
                  <c:v>2</c:v>
                </c:pt>
                <c:pt idx="9">
                  <c:v>3</c:v>
                </c:pt>
                <c:pt idx="10">
                  <c:v>4</c:v>
                </c:pt>
                <c:pt idx="11">
                  <c:v>5</c:v>
                </c:pt>
                <c:pt idx="12">
                  <c:v>6</c:v>
                </c:pt>
              </c:numCache>
            </c:numRef>
          </c:cat>
          <c:val>
            <c:numRef>
              <c:f>Calculations!$AG$6:$AG$18</c:f>
              <c:numCache>
                <c:formatCode>0%</c:formatCode>
                <c:ptCount val="13"/>
                <c:pt idx="0">
                  <c:v>0</c:v>
                </c:pt>
                <c:pt idx="1">
                  <c:v>0</c:v>
                </c:pt>
                <c:pt idx="2">
                  <c:v>0</c:v>
                </c:pt>
                <c:pt idx="3">
                  <c:v>7.9365079365079361E-3</c:v>
                </c:pt>
                <c:pt idx="4">
                  <c:v>0</c:v>
                </c:pt>
                <c:pt idx="5">
                  <c:v>0.10317460317460317</c:v>
                </c:pt>
                <c:pt idx="6">
                  <c:v>0.65079365079365081</c:v>
                </c:pt>
                <c:pt idx="7">
                  <c:v>0.22222222222222221</c:v>
                </c:pt>
                <c:pt idx="8">
                  <c:v>1.5873015873015872E-2</c:v>
                </c:pt>
                <c:pt idx="9">
                  <c:v>0</c:v>
                </c:pt>
                <c:pt idx="10">
                  <c:v>0</c:v>
                </c:pt>
                <c:pt idx="11">
                  <c:v>0</c:v>
                </c:pt>
                <c:pt idx="12">
                  <c:v>0</c:v>
                </c:pt>
              </c:numCache>
            </c:numRef>
          </c:val>
          <c:extLst>
            <c:ext xmlns:c16="http://schemas.microsoft.com/office/drawing/2014/chart" uri="{C3380CC4-5D6E-409C-BE32-E72D297353CC}">
              <c16:uniqueId val="{00000005-C44D-42A1-9954-302FA2FB6D93}"/>
            </c:ext>
          </c:extLst>
        </c:ser>
        <c:dLbls>
          <c:showLegendKey val="0"/>
          <c:showVal val="0"/>
          <c:showCatName val="0"/>
          <c:showSerName val="0"/>
          <c:showPercent val="0"/>
          <c:showBubbleSize val="0"/>
        </c:dLbls>
        <c:gapWidth val="219"/>
        <c:overlap val="-27"/>
        <c:axId val="1986131119"/>
        <c:axId val="1986119471"/>
      </c:barChart>
      <c:catAx>
        <c:axId val="1986131119"/>
        <c:scaling>
          <c:orientation val="minMax"/>
        </c:scaling>
        <c:delete val="0"/>
        <c:axPos val="b"/>
        <c:title>
          <c:tx>
            <c:rich>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pitchFamily="2" charset="77"/>
                    <a:ea typeface="Palatino" pitchFamily="2" charset="77"/>
                    <a:cs typeface="+mn-cs"/>
                  </a:defRPr>
                </a:pPr>
                <a:r>
                  <a:rPr lang="en-US" sz="900">
                    <a:latin typeface="Palatino" pitchFamily="2" charset="77"/>
                    <a:ea typeface="Palatino" pitchFamily="2" charset="77"/>
                  </a:rPr>
                  <a:t>Differences</a:t>
                </a:r>
                <a:endParaRPr lang="sl-SI" sz="900">
                  <a:latin typeface="Palatino" pitchFamily="2" charset="77"/>
                  <a:ea typeface="Palatino" pitchFamily="2" charset="77"/>
                </a:endParaRPr>
              </a:p>
            </c:rich>
          </c:tx>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pitchFamily="2" charset="77"/>
                  <a:ea typeface="Palatino" pitchFamily="2" charset="77"/>
                  <a:cs typeface="+mn-cs"/>
                </a:defRPr>
              </a:pPr>
              <a:endParaRPr lang="en-SI"/>
            </a:p>
          </c:txPr>
        </c:title>
        <c:numFmt formatCode="0"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Palatino" pitchFamily="2" charset="77"/>
                <a:ea typeface="Palatino" pitchFamily="2" charset="77"/>
                <a:cs typeface="+mn-cs"/>
              </a:defRPr>
            </a:pPr>
            <a:endParaRPr lang="en-SI"/>
          </a:p>
        </c:txPr>
        <c:crossAx val="1986119471"/>
        <c:crosses val="autoZero"/>
        <c:auto val="1"/>
        <c:lblAlgn val="ctr"/>
        <c:lblOffset val="100"/>
        <c:noMultiLvlLbl val="0"/>
      </c:catAx>
      <c:valAx>
        <c:axId val="1986119471"/>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Palatino" pitchFamily="2" charset="77"/>
                    <a:ea typeface="Palatino" pitchFamily="2" charset="77"/>
                    <a:cs typeface="+mn-cs"/>
                  </a:defRPr>
                </a:pPr>
                <a:r>
                  <a:rPr lang="en-US" sz="900">
                    <a:latin typeface="Palatino" pitchFamily="2" charset="77"/>
                    <a:ea typeface="Palatino" pitchFamily="2" charset="77"/>
                  </a:rPr>
                  <a:t>Count</a:t>
                </a:r>
                <a:r>
                  <a:rPr lang="en-US" sz="900" baseline="0">
                    <a:latin typeface="Palatino" pitchFamily="2" charset="77"/>
                    <a:ea typeface="Palatino" pitchFamily="2" charset="77"/>
                  </a:rPr>
                  <a:t> distribution</a:t>
                </a:r>
                <a:endParaRPr lang="sl-SI" sz="900">
                  <a:latin typeface="Palatino" pitchFamily="2" charset="77"/>
                  <a:ea typeface="Palatino" pitchFamily="2" charset="77"/>
                </a:endParaRPr>
              </a:p>
            </c:rich>
          </c:tx>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Palatino" pitchFamily="2" charset="77"/>
                  <a:ea typeface="Palatino" pitchFamily="2" charset="77"/>
                  <a:cs typeface="+mn-cs"/>
                </a:defRPr>
              </a:pPr>
              <a:endParaRPr lang="en-SI"/>
            </a:p>
          </c:txPr>
        </c:title>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Palatino" pitchFamily="2" charset="77"/>
                <a:ea typeface="Palatino" pitchFamily="2" charset="77"/>
                <a:cs typeface="+mn-cs"/>
              </a:defRPr>
            </a:pPr>
            <a:endParaRPr lang="en-SI"/>
          </a:p>
        </c:txPr>
        <c:crossAx val="1986131119"/>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800" b="0" i="0" u="none" strike="noStrike" kern="1200" baseline="0">
              <a:solidFill>
                <a:schemeClr val="tx1">
                  <a:lumMod val="65000"/>
                  <a:lumOff val="35000"/>
                </a:schemeClr>
              </a:solidFill>
              <a:latin typeface="Palatino" pitchFamily="2" charset="77"/>
              <a:ea typeface="Palatino" pitchFamily="2" charset="77"/>
              <a:cs typeface="+mn-cs"/>
            </a:defRPr>
          </a:pPr>
          <a:endParaRPr lang="en-SI"/>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SI"/>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7.663102439261793E-2"/>
          <c:y val="8.3841463414634151E-2"/>
          <c:w val="0.6931857217307017"/>
          <c:h val="0.79127316593047825"/>
        </c:manualLayout>
      </c:layout>
      <c:barChart>
        <c:barDir val="col"/>
        <c:grouping val="stacked"/>
        <c:varyColors val="0"/>
        <c:ser>
          <c:idx val="0"/>
          <c:order val="0"/>
          <c:tx>
            <c:strRef>
              <c:f>Benchmark!$B$27</c:f>
              <c:strCache>
                <c:ptCount val="1"/>
                <c:pt idx="0">
                  <c:v>Lower Border</c:v>
                </c:pt>
              </c:strCache>
            </c:strRef>
          </c:tx>
          <c:spPr>
            <a:solidFill>
              <a:srgbClr val="D9301D"/>
            </a:solidFill>
          </c:spPr>
          <c:invertIfNegative val="0"/>
          <c:cat>
            <c:strRef>
              <c:f>Benchmark!$A$28:$A$33</c:f>
              <c:strCache>
                <c:ptCount val="6"/>
                <c:pt idx="0">
                  <c:v>Attractiveness</c:v>
                </c:pt>
                <c:pt idx="1">
                  <c:v>Perspicuity</c:v>
                </c:pt>
                <c:pt idx="2">
                  <c:v>Efficiency</c:v>
                </c:pt>
                <c:pt idx="3">
                  <c:v>Dependability</c:v>
                </c:pt>
                <c:pt idx="4">
                  <c:v>Stimulation</c:v>
                </c:pt>
                <c:pt idx="5">
                  <c:v>Novelty</c:v>
                </c:pt>
              </c:strCache>
            </c:strRef>
          </c:cat>
          <c:val>
            <c:numRef>
              <c:f>Benchmark!$B$28:$B$33</c:f>
              <c:numCache>
                <c:formatCode>0.00</c:formatCode>
                <c:ptCount val="6"/>
                <c:pt idx="0">
                  <c:v>-1</c:v>
                </c:pt>
                <c:pt idx="1">
                  <c:v>-1</c:v>
                </c:pt>
                <c:pt idx="2">
                  <c:v>-1</c:v>
                </c:pt>
                <c:pt idx="3">
                  <c:v>-1</c:v>
                </c:pt>
                <c:pt idx="4">
                  <c:v>-1</c:v>
                </c:pt>
                <c:pt idx="5">
                  <c:v>-1</c:v>
                </c:pt>
              </c:numCache>
            </c:numRef>
          </c:val>
          <c:extLst>
            <c:ext xmlns:c16="http://schemas.microsoft.com/office/drawing/2014/chart" uri="{C3380CC4-5D6E-409C-BE32-E72D297353CC}">
              <c16:uniqueId val="{00000000-2793-4D1D-BEA2-D6ACE385BE48}"/>
            </c:ext>
          </c:extLst>
        </c:ser>
        <c:ser>
          <c:idx val="1"/>
          <c:order val="1"/>
          <c:tx>
            <c:strRef>
              <c:f>Benchmark!$C$27</c:f>
              <c:strCache>
                <c:ptCount val="1"/>
                <c:pt idx="0">
                  <c:v>Bad</c:v>
                </c:pt>
              </c:strCache>
            </c:strRef>
          </c:tx>
          <c:spPr>
            <a:solidFill>
              <a:srgbClr val="D9301D"/>
            </a:solidFill>
          </c:spPr>
          <c:invertIfNegative val="0"/>
          <c:cat>
            <c:strRef>
              <c:f>Benchmark!$A$28:$A$33</c:f>
              <c:strCache>
                <c:ptCount val="6"/>
                <c:pt idx="0">
                  <c:v>Attractiveness</c:v>
                </c:pt>
                <c:pt idx="1">
                  <c:v>Perspicuity</c:v>
                </c:pt>
                <c:pt idx="2">
                  <c:v>Efficiency</c:v>
                </c:pt>
                <c:pt idx="3">
                  <c:v>Dependability</c:v>
                </c:pt>
                <c:pt idx="4">
                  <c:v>Stimulation</c:v>
                </c:pt>
                <c:pt idx="5">
                  <c:v>Novelty</c:v>
                </c:pt>
              </c:strCache>
            </c:strRef>
          </c:cat>
          <c:val>
            <c:numRef>
              <c:f>Benchmark!$C$28:$C$33</c:f>
              <c:numCache>
                <c:formatCode>General</c:formatCode>
                <c:ptCount val="6"/>
                <c:pt idx="0">
                  <c:v>0.69</c:v>
                </c:pt>
                <c:pt idx="1">
                  <c:v>0.72</c:v>
                </c:pt>
                <c:pt idx="2">
                  <c:v>0.6</c:v>
                </c:pt>
                <c:pt idx="3">
                  <c:v>0.78</c:v>
                </c:pt>
                <c:pt idx="4">
                  <c:v>0.5</c:v>
                </c:pt>
                <c:pt idx="5">
                  <c:v>0.16</c:v>
                </c:pt>
              </c:numCache>
            </c:numRef>
          </c:val>
          <c:extLst>
            <c:ext xmlns:c16="http://schemas.microsoft.com/office/drawing/2014/chart" uri="{C3380CC4-5D6E-409C-BE32-E72D297353CC}">
              <c16:uniqueId val="{00000001-2793-4D1D-BEA2-D6ACE385BE48}"/>
            </c:ext>
          </c:extLst>
        </c:ser>
        <c:ser>
          <c:idx val="2"/>
          <c:order val="2"/>
          <c:tx>
            <c:strRef>
              <c:f>Benchmark!$D$27</c:f>
              <c:strCache>
                <c:ptCount val="1"/>
                <c:pt idx="0">
                  <c:v>Below Average</c:v>
                </c:pt>
              </c:strCache>
            </c:strRef>
          </c:tx>
          <c:spPr>
            <a:solidFill>
              <a:srgbClr val="FEA234"/>
            </a:solidFill>
          </c:spPr>
          <c:invertIfNegative val="0"/>
          <c:cat>
            <c:strRef>
              <c:f>Benchmark!$A$28:$A$33</c:f>
              <c:strCache>
                <c:ptCount val="6"/>
                <c:pt idx="0">
                  <c:v>Attractiveness</c:v>
                </c:pt>
                <c:pt idx="1">
                  <c:v>Perspicuity</c:v>
                </c:pt>
                <c:pt idx="2">
                  <c:v>Efficiency</c:v>
                </c:pt>
                <c:pt idx="3">
                  <c:v>Dependability</c:v>
                </c:pt>
                <c:pt idx="4">
                  <c:v>Stimulation</c:v>
                </c:pt>
                <c:pt idx="5">
                  <c:v>Novelty</c:v>
                </c:pt>
              </c:strCache>
            </c:strRef>
          </c:cat>
          <c:val>
            <c:numRef>
              <c:f>Benchmark!$D$28:$D$33</c:f>
              <c:numCache>
                <c:formatCode>General</c:formatCode>
                <c:ptCount val="6"/>
                <c:pt idx="0">
                  <c:v>0.49</c:v>
                </c:pt>
                <c:pt idx="1">
                  <c:v>0.48</c:v>
                </c:pt>
                <c:pt idx="2">
                  <c:v>0.45000000000000007</c:v>
                </c:pt>
                <c:pt idx="3">
                  <c:v>0.35999999999999988</c:v>
                </c:pt>
                <c:pt idx="4">
                  <c:v>0.5</c:v>
                </c:pt>
                <c:pt idx="5">
                  <c:v>0.53999999999999992</c:v>
                </c:pt>
              </c:numCache>
            </c:numRef>
          </c:val>
          <c:extLst>
            <c:ext xmlns:c16="http://schemas.microsoft.com/office/drawing/2014/chart" uri="{C3380CC4-5D6E-409C-BE32-E72D297353CC}">
              <c16:uniqueId val="{00000002-2793-4D1D-BEA2-D6ACE385BE48}"/>
            </c:ext>
          </c:extLst>
        </c:ser>
        <c:ser>
          <c:idx val="3"/>
          <c:order val="3"/>
          <c:tx>
            <c:strRef>
              <c:f>Benchmark!$E$27</c:f>
              <c:strCache>
                <c:ptCount val="1"/>
                <c:pt idx="0">
                  <c:v>Above Average</c:v>
                </c:pt>
              </c:strCache>
            </c:strRef>
          </c:tx>
          <c:spPr>
            <a:solidFill>
              <a:srgbClr val="D2F68A"/>
            </a:solidFill>
          </c:spPr>
          <c:invertIfNegative val="0"/>
          <c:cat>
            <c:strRef>
              <c:f>Benchmark!$A$28:$A$33</c:f>
              <c:strCache>
                <c:ptCount val="6"/>
                <c:pt idx="0">
                  <c:v>Attractiveness</c:v>
                </c:pt>
                <c:pt idx="1">
                  <c:v>Perspicuity</c:v>
                </c:pt>
                <c:pt idx="2">
                  <c:v>Efficiency</c:v>
                </c:pt>
                <c:pt idx="3">
                  <c:v>Dependability</c:v>
                </c:pt>
                <c:pt idx="4">
                  <c:v>Stimulation</c:v>
                </c:pt>
                <c:pt idx="5">
                  <c:v>Novelty</c:v>
                </c:pt>
              </c:strCache>
            </c:strRef>
          </c:cat>
          <c:val>
            <c:numRef>
              <c:f>Benchmark!$E$28:$E$33</c:f>
              <c:numCache>
                <c:formatCode>General</c:formatCode>
                <c:ptCount val="6"/>
                <c:pt idx="0">
                  <c:v>0.40000000000000013</c:v>
                </c:pt>
                <c:pt idx="1">
                  <c:v>0.53</c:v>
                </c:pt>
                <c:pt idx="2">
                  <c:v>0.44999999999999996</c:v>
                </c:pt>
                <c:pt idx="3">
                  <c:v>0.34000000000000008</c:v>
                </c:pt>
                <c:pt idx="4">
                  <c:v>0.35000000000000009</c:v>
                </c:pt>
                <c:pt idx="5">
                  <c:v>0.42000000000000015</c:v>
                </c:pt>
              </c:numCache>
            </c:numRef>
          </c:val>
          <c:extLst>
            <c:ext xmlns:c16="http://schemas.microsoft.com/office/drawing/2014/chart" uri="{C3380CC4-5D6E-409C-BE32-E72D297353CC}">
              <c16:uniqueId val="{00000003-2793-4D1D-BEA2-D6ACE385BE48}"/>
            </c:ext>
          </c:extLst>
        </c:ser>
        <c:ser>
          <c:idx val="4"/>
          <c:order val="4"/>
          <c:tx>
            <c:strRef>
              <c:f>Benchmark!$F$27</c:f>
              <c:strCache>
                <c:ptCount val="1"/>
                <c:pt idx="0">
                  <c:v>Good</c:v>
                </c:pt>
              </c:strCache>
            </c:strRef>
          </c:tx>
          <c:spPr>
            <a:solidFill>
              <a:srgbClr val="72B32F"/>
            </a:solidFill>
          </c:spPr>
          <c:invertIfNegative val="0"/>
          <c:cat>
            <c:strRef>
              <c:f>Benchmark!$A$28:$A$33</c:f>
              <c:strCache>
                <c:ptCount val="6"/>
                <c:pt idx="0">
                  <c:v>Attractiveness</c:v>
                </c:pt>
                <c:pt idx="1">
                  <c:v>Perspicuity</c:v>
                </c:pt>
                <c:pt idx="2">
                  <c:v>Efficiency</c:v>
                </c:pt>
                <c:pt idx="3">
                  <c:v>Dependability</c:v>
                </c:pt>
                <c:pt idx="4">
                  <c:v>Stimulation</c:v>
                </c:pt>
                <c:pt idx="5">
                  <c:v>Novelty</c:v>
                </c:pt>
              </c:strCache>
            </c:strRef>
          </c:cat>
          <c:val>
            <c:numRef>
              <c:f>Benchmark!$F$28:$F$33</c:f>
              <c:numCache>
                <c:formatCode>General</c:formatCode>
                <c:ptCount val="6"/>
                <c:pt idx="0">
                  <c:v>0.26</c:v>
                </c:pt>
                <c:pt idx="1">
                  <c:v>0.27</c:v>
                </c:pt>
                <c:pt idx="2">
                  <c:v>0.37999999999999989</c:v>
                </c:pt>
                <c:pt idx="3">
                  <c:v>0.21999999999999997</c:v>
                </c:pt>
                <c:pt idx="4">
                  <c:v>0.34999999999999987</c:v>
                </c:pt>
                <c:pt idx="5">
                  <c:v>0.48</c:v>
                </c:pt>
              </c:numCache>
            </c:numRef>
          </c:val>
          <c:extLst>
            <c:ext xmlns:c16="http://schemas.microsoft.com/office/drawing/2014/chart" uri="{C3380CC4-5D6E-409C-BE32-E72D297353CC}">
              <c16:uniqueId val="{00000004-2793-4D1D-BEA2-D6ACE385BE48}"/>
            </c:ext>
          </c:extLst>
        </c:ser>
        <c:ser>
          <c:idx val="5"/>
          <c:order val="5"/>
          <c:tx>
            <c:strRef>
              <c:f>Benchmark!$G$27</c:f>
              <c:strCache>
                <c:ptCount val="1"/>
                <c:pt idx="0">
                  <c:v>Excellent</c:v>
                </c:pt>
              </c:strCache>
            </c:strRef>
          </c:tx>
          <c:spPr>
            <a:solidFill>
              <a:srgbClr val="4B881D"/>
            </a:solidFill>
          </c:spPr>
          <c:invertIfNegative val="0"/>
          <c:cat>
            <c:strRef>
              <c:f>Benchmark!$A$28:$A$33</c:f>
              <c:strCache>
                <c:ptCount val="6"/>
                <c:pt idx="0">
                  <c:v>Attractiveness</c:v>
                </c:pt>
                <c:pt idx="1">
                  <c:v>Perspicuity</c:v>
                </c:pt>
                <c:pt idx="2">
                  <c:v>Efficiency</c:v>
                </c:pt>
                <c:pt idx="3">
                  <c:v>Dependability</c:v>
                </c:pt>
                <c:pt idx="4">
                  <c:v>Stimulation</c:v>
                </c:pt>
                <c:pt idx="5">
                  <c:v>Novelty</c:v>
                </c:pt>
              </c:strCache>
            </c:strRef>
          </c:cat>
          <c:val>
            <c:numRef>
              <c:f>Benchmark!$G$28:$G$33</c:f>
              <c:numCache>
                <c:formatCode>General</c:formatCode>
                <c:ptCount val="6"/>
                <c:pt idx="0">
                  <c:v>0.65999999999999992</c:v>
                </c:pt>
                <c:pt idx="1">
                  <c:v>0.5</c:v>
                </c:pt>
                <c:pt idx="2">
                  <c:v>0.62000000000000011</c:v>
                </c:pt>
                <c:pt idx="3">
                  <c:v>0.8</c:v>
                </c:pt>
                <c:pt idx="4">
                  <c:v>0.8</c:v>
                </c:pt>
                <c:pt idx="5">
                  <c:v>0.89999999999999991</c:v>
                </c:pt>
              </c:numCache>
            </c:numRef>
          </c:val>
          <c:extLst>
            <c:ext xmlns:c16="http://schemas.microsoft.com/office/drawing/2014/chart" uri="{C3380CC4-5D6E-409C-BE32-E72D297353CC}">
              <c16:uniqueId val="{00000005-2793-4D1D-BEA2-D6ACE385BE48}"/>
            </c:ext>
          </c:extLst>
        </c:ser>
        <c:dLbls>
          <c:showLegendKey val="0"/>
          <c:showVal val="0"/>
          <c:showCatName val="0"/>
          <c:showSerName val="0"/>
          <c:showPercent val="0"/>
          <c:showBubbleSize val="0"/>
        </c:dLbls>
        <c:gapWidth val="150"/>
        <c:overlap val="100"/>
        <c:axId val="465688512"/>
        <c:axId val="465684592"/>
      </c:barChart>
      <c:lineChart>
        <c:grouping val="standard"/>
        <c:varyColors val="0"/>
        <c:ser>
          <c:idx val="6"/>
          <c:order val="6"/>
          <c:tx>
            <c:strRef>
              <c:f>Benchmark!$H$27</c:f>
              <c:strCache>
                <c:ptCount val="1"/>
                <c:pt idx="0">
                  <c:v>Mean</c:v>
                </c:pt>
              </c:strCache>
            </c:strRef>
          </c:tx>
          <c:spPr>
            <a:ln w="38100">
              <a:solidFill>
                <a:schemeClr val="tx1"/>
              </a:solidFill>
            </a:ln>
          </c:spPr>
          <c:marker>
            <c:symbol val="diamond"/>
            <c:size val="9"/>
            <c:spPr>
              <a:solidFill>
                <a:schemeClr val="tx1"/>
              </a:solidFill>
              <a:ln>
                <a:solidFill>
                  <a:schemeClr val="tx1"/>
                </a:solidFill>
              </a:ln>
            </c:spPr>
          </c:marker>
          <c:cat>
            <c:strRef>
              <c:f>Benchmark!$A$28:$A$33</c:f>
              <c:strCache>
                <c:ptCount val="6"/>
                <c:pt idx="0">
                  <c:v>Attractiveness</c:v>
                </c:pt>
                <c:pt idx="1">
                  <c:v>Perspicuity</c:v>
                </c:pt>
                <c:pt idx="2">
                  <c:v>Efficiency</c:v>
                </c:pt>
                <c:pt idx="3">
                  <c:v>Dependability</c:v>
                </c:pt>
                <c:pt idx="4">
                  <c:v>Stimulation</c:v>
                </c:pt>
                <c:pt idx="5">
                  <c:v>Novelty</c:v>
                </c:pt>
              </c:strCache>
            </c:strRef>
          </c:cat>
          <c:val>
            <c:numRef>
              <c:f>Benchmark!$H$28:$H$33</c:f>
              <c:numCache>
                <c:formatCode>0.00</c:formatCode>
                <c:ptCount val="6"/>
                <c:pt idx="0">
                  <c:v>2.0263157894736845</c:v>
                </c:pt>
                <c:pt idx="1">
                  <c:v>1.9473684210526316</c:v>
                </c:pt>
                <c:pt idx="2">
                  <c:v>1.868421052631579</c:v>
                </c:pt>
                <c:pt idx="3">
                  <c:v>1.5921052631578947</c:v>
                </c:pt>
                <c:pt idx="4">
                  <c:v>2.1710526315789473</c:v>
                </c:pt>
                <c:pt idx="5">
                  <c:v>2.2894736842105261</c:v>
                </c:pt>
              </c:numCache>
            </c:numRef>
          </c:val>
          <c:smooth val="0"/>
          <c:extLst>
            <c:ext xmlns:c16="http://schemas.microsoft.com/office/drawing/2014/chart" uri="{C3380CC4-5D6E-409C-BE32-E72D297353CC}">
              <c16:uniqueId val="{00000006-2793-4D1D-BEA2-D6ACE385BE48}"/>
            </c:ext>
          </c:extLst>
        </c:ser>
        <c:dLbls>
          <c:showLegendKey val="0"/>
          <c:showVal val="0"/>
          <c:showCatName val="0"/>
          <c:showSerName val="0"/>
          <c:showPercent val="0"/>
          <c:showBubbleSize val="0"/>
        </c:dLbls>
        <c:marker val="1"/>
        <c:smooth val="0"/>
        <c:axId val="465688512"/>
        <c:axId val="465684592"/>
      </c:lineChart>
      <c:catAx>
        <c:axId val="465688512"/>
        <c:scaling>
          <c:orientation val="minMax"/>
        </c:scaling>
        <c:delete val="0"/>
        <c:axPos val="b"/>
        <c:numFmt formatCode="General" sourceLinked="0"/>
        <c:majorTickMark val="out"/>
        <c:minorTickMark val="none"/>
        <c:tickLblPos val="nextTo"/>
        <c:txPr>
          <a:bodyPr/>
          <a:lstStyle/>
          <a:p>
            <a:pPr>
              <a:defRPr sz="700">
                <a:latin typeface="Palatino" pitchFamily="2" charset="77"/>
                <a:ea typeface="Palatino" pitchFamily="2" charset="77"/>
              </a:defRPr>
            </a:pPr>
            <a:endParaRPr lang="en-SI"/>
          </a:p>
        </c:txPr>
        <c:crossAx val="465684592"/>
        <c:crossesAt val="-1"/>
        <c:auto val="1"/>
        <c:lblAlgn val="ctr"/>
        <c:lblOffset val="100"/>
        <c:noMultiLvlLbl val="0"/>
      </c:catAx>
      <c:valAx>
        <c:axId val="465684592"/>
        <c:scaling>
          <c:orientation val="minMax"/>
          <c:max val="2.5"/>
          <c:min val="-1"/>
        </c:scaling>
        <c:delete val="0"/>
        <c:axPos val="l"/>
        <c:majorGridlines/>
        <c:numFmt formatCode="0.00" sourceLinked="1"/>
        <c:majorTickMark val="out"/>
        <c:minorTickMark val="none"/>
        <c:tickLblPos val="nextTo"/>
        <c:txPr>
          <a:bodyPr/>
          <a:lstStyle/>
          <a:p>
            <a:pPr>
              <a:defRPr sz="700">
                <a:latin typeface="Palatino" pitchFamily="2" charset="77"/>
                <a:ea typeface="Palatino" pitchFamily="2" charset="77"/>
              </a:defRPr>
            </a:pPr>
            <a:endParaRPr lang="en-SI"/>
          </a:p>
        </c:txPr>
        <c:crossAx val="465688512"/>
        <c:crosses val="autoZero"/>
        <c:crossBetween val="between"/>
      </c:valAx>
    </c:plotArea>
    <c:legend>
      <c:legendPos val="r"/>
      <c:legendEntry>
        <c:idx val="5"/>
        <c:delete val="1"/>
      </c:legendEntry>
      <c:layout>
        <c:manualLayout>
          <c:xMode val="edge"/>
          <c:yMode val="edge"/>
          <c:x val="0.7801180595407804"/>
          <c:y val="0.16371171019781064"/>
          <c:w val="0.21988194045921958"/>
          <c:h val="0.67257657960437867"/>
        </c:manualLayout>
      </c:layout>
      <c:overlay val="0"/>
      <c:txPr>
        <a:bodyPr/>
        <a:lstStyle/>
        <a:p>
          <a:pPr>
            <a:defRPr sz="800">
              <a:latin typeface="Palatino" pitchFamily="2" charset="77"/>
              <a:ea typeface="Palatino" pitchFamily="2" charset="77"/>
            </a:defRPr>
          </a:pPr>
          <a:endParaRPr lang="en-SI"/>
        </a:p>
      </c:txPr>
    </c:legend>
    <c:plotVisOnly val="1"/>
    <c:dispBlanksAs val="gap"/>
    <c:showDLblsOverMax val="0"/>
  </c:chart>
  <c:spPr>
    <a:ln>
      <a:solidFill>
        <a:schemeClr val="bg1">
          <a:lumMod val="75000"/>
        </a:schemeClr>
      </a:solidFill>
    </a:ln>
  </c:spPr>
  <c:externalData r:id="rId1">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7.663102439261793E-2"/>
          <c:y val="5.4558590132309598E-2"/>
          <c:w val="0.6931857217307017"/>
          <c:h val="0.79127316593047825"/>
        </c:manualLayout>
      </c:layout>
      <c:barChart>
        <c:barDir val="col"/>
        <c:grouping val="stacked"/>
        <c:varyColors val="0"/>
        <c:ser>
          <c:idx val="0"/>
          <c:order val="0"/>
          <c:tx>
            <c:strRef>
              <c:f>Benchmark!$B$27</c:f>
              <c:strCache>
                <c:ptCount val="1"/>
                <c:pt idx="0">
                  <c:v>Lower Border</c:v>
                </c:pt>
              </c:strCache>
            </c:strRef>
          </c:tx>
          <c:spPr>
            <a:solidFill>
              <a:srgbClr val="D9301D"/>
            </a:solidFill>
          </c:spPr>
          <c:invertIfNegative val="0"/>
          <c:cat>
            <c:strRef>
              <c:f>Benchmark!$A$28:$A$33</c:f>
              <c:strCache>
                <c:ptCount val="6"/>
                <c:pt idx="0">
                  <c:v>Attractiveness</c:v>
                </c:pt>
                <c:pt idx="1">
                  <c:v>Perspicuity</c:v>
                </c:pt>
                <c:pt idx="2">
                  <c:v>Efficiency</c:v>
                </c:pt>
                <c:pt idx="3">
                  <c:v>Dependability</c:v>
                </c:pt>
                <c:pt idx="4">
                  <c:v>Stimulation</c:v>
                </c:pt>
                <c:pt idx="5">
                  <c:v>Novelty</c:v>
                </c:pt>
              </c:strCache>
            </c:strRef>
          </c:cat>
          <c:val>
            <c:numRef>
              <c:f>Benchmark!$B$28:$B$33</c:f>
              <c:numCache>
                <c:formatCode>0.00</c:formatCode>
                <c:ptCount val="6"/>
                <c:pt idx="0">
                  <c:v>-1</c:v>
                </c:pt>
                <c:pt idx="1">
                  <c:v>-1</c:v>
                </c:pt>
                <c:pt idx="2">
                  <c:v>-1</c:v>
                </c:pt>
                <c:pt idx="3">
                  <c:v>-1</c:v>
                </c:pt>
                <c:pt idx="4">
                  <c:v>-1</c:v>
                </c:pt>
                <c:pt idx="5">
                  <c:v>-1</c:v>
                </c:pt>
              </c:numCache>
            </c:numRef>
          </c:val>
          <c:extLst>
            <c:ext xmlns:c16="http://schemas.microsoft.com/office/drawing/2014/chart" uri="{C3380CC4-5D6E-409C-BE32-E72D297353CC}">
              <c16:uniqueId val="{00000000-0364-4004-B86D-780F52BFC1FE}"/>
            </c:ext>
          </c:extLst>
        </c:ser>
        <c:ser>
          <c:idx val="1"/>
          <c:order val="1"/>
          <c:tx>
            <c:strRef>
              <c:f>Benchmark!$C$27</c:f>
              <c:strCache>
                <c:ptCount val="1"/>
                <c:pt idx="0">
                  <c:v>Bad</c:v>
                </c:pt>
              </c:strCache>
            </c:strRef>
          </c:tx>
          <c:spPr>
            <a:solidFill>
              <a:srgbClr val="D9301D"/>
            </a:solidFill>
          </c:spPr>
          <c:invertIfNegative val="0"/>
          <c:cat>
            <c:strRef>
              <c:f>Benchmark!$A$28:$A$33</c:f>
              <c:strCache>
                <c:ptCount val="6"/>
                <c:pt idx="0">
                  <c:v>Attractiveness</c:v>
                </c:pt>
                <c:pt idx="1">
                  <c:v>Perspicuity</c:v>
                </c:pt>
                <c:pt idx="2">
                  <c:v>Efficiency</c:v>
                </c:pt>
                <c:pt idx="3">
                  <c:v>Dependability</c:v>
                </c:pt>
                <c:pt idx="4">
                  <c:v>Stimulation</c:v>
                </c:pt>
                <c:pt idx="5">
                  <c:v>Novelty</c:v>
                </c:pt>
              </c:strCache>
            </c:strRef>
          </c:cat>
          <c:val>
            <c:numRef>
              <c:f>Benchmark!$C$28:$C$33</c:f>
              <c:numCache>
                <c:formatCode>General</c:formatCode>
                <c:ptCount val="6"/>
                <c:pt idx="0">
                  <c:v>0.69</c:v>
                </c:pt>
                <c:pt idx="1">
                  <c:v>0.72</c:v>
                </c:pt>
                <c:pt idx="2">
                  <c:v>0.6</c:v>
                </c:pt>
                <c:pt idx="3">
                  <c:v>0.78</c:v>
                </c:pt>
                <c:pt idx="4">
                  <c:v>0.5</c:v>
                </c:pt>
                <c:pt idx="5">
                  <c:v>0.16</c:v>
                </c:pt>
              </c:numCache>
            </c:numRef>
          </c:val>
          <c:extLst>
            <c:ext xmlns:c16="http://schemas.microsoft.com/office/drawing/2014/chart" uri="{C3380CC4-5D6E-409C-BE32-E72D297353CC}">
              <c16:uniqueId val="{00000001-0364-4004-B86D-780F52BFC1FE}"/>
            </c:ext>
          </c:extLst>
        </c:ser>
        <c:ser>
          <c:idx val="2"/>
          <c:order val="2"/>
          <c:tx>
            <c:strRef>
              <c:f>Benchmark!$D$27</c:f>
              <c:strCache>
                <c:ptCount val="1"/>
                <c:pt idx="0">
                  <c:v>Below Average</c:v>
                </c:pt>
              </c:strCache>
            </c:strRef>
          </c:tx>
          <c:spPr>
            <a:solidFill>
              <a:srgbClr val="FEA234"/>
            </a:solidFill>
          </c:spPr>
          <c:invertIfNegative val="0"/>
          <c:cat>
            <c:strRef>
              <c:f>Benchmark!$A$28:$A$33</c:f>
              <c:strCache>
                <c:ptCount val="6"/>
                <c:pt idx="0">
                  <c:v>Attractiveness</c:v>
                </c:pt>
                <c:pt idx="1">
                  <c:v>Perspicuity</c:v>
                </c:pt>
                <c:pt idx="2">
                  <c:v>Efficiency</c:v>
                </c:pt>
                <c:pt idx="3">
                  <c:v>Dependability</c:v>
                </c:pt>
                <c:pt idx="4">
                  <c:v>Stimulation</c:v>
                </c:pt>
                <c:pt idx="5">
                  <c:v>Novelty</c:v>
                </c:pt>
              </c:strCache>
            </c:strRef>
          </c:cat>
          <c:val>
            <c:numRef>
              <c:f>Benchmark!$D$28:$D$33</c:f>
              <c:numCache>
                <c:formatCode>General</c:formatCode>
                <c:ptCount val="6"/>
                <c:pt idx="0">
                  <c:v>0.49</c:v>
                </c:pt>
                <c:pt idx="1">
                  <c:v>0.48</c:v>
                </c:pt>
                <c:pt idx="2">
                  <c:v>0.45000000000000007</c:v>
                </c:pt>
                <c:pt idx="3">
                  <c:v>0.35999999999999988</c:v>
                </c:pt>
                <c:pt idx="4">
                  <c:v>0.5</c:v>
                </c:pt>
                <c:pt idx="5">
                  <c:v>0.53999999999999992</c:v>
                </c:pt>
              </c:numCache>
            </c:numRef>
          </c:val>
          <c:extLst>
            <c:ext xmlns:c16="http://schemas.microsoft.com/office/drawing/2014/chart" uri="{C3380CC4-5D6E-409C-BE32-E72D297353CC}">
              <c16:uniqueId val="{00000002-0364-4004-B86D-780F52BFC1FE}"/>
            </c:ext>
          </c:extLst>
        </c:ser>
        <c:ser>
          <c:idx val="3"/>
          <c:order val="3"/>
          <c:tx>
            <c:strRef>
              <c:f>Benchmark!$E$27</c:f>
              <c:strCache>
                <c:ptCount val="1"/>
                <c:pt idx="0">
                  <c:v>Above Average</c:v>
                </c:pt>
              </c:strCache>
            </c:strRef>
          </c:tx>
          <c:spPr>
            <a:solidFill>
              <a:srgbClr val="D2F68A"/>
            </a:solidFill>
          </c:spPr>
          <c:invertIfNegative val="0"/>
          <c:cat>
            <c:strRef>
              <c:f>Benchmark!$A$28:$A$33</c:f>
              <c:strCache>
                <c:ptCount val="6"/>
                <c:pt idx="0">
                  <c:v>Attractiveness</c:v>
                </c:pt>
                <c:pt idx="1">
                  <c:v>Perspicuity</c:v>
                </c:pt>
                <c:pt idx="2">
                  <c:v>Efficiency</c:v>
                </c:pt>
                <c:pt idx="3">
                  <c:v>Dependability</c:v>
                </c:pt>
                <c:pt idx="4">
                  <c:v>Stimulation</c:v>
                </c:pt>
                <c:pt idx="5">
                  <c:v>Novelty</c:v>
                </c:pt>
              </c:strCache>
            </c:strRef>
          </c:cat>
          <c:val>
            <c:numRef>
              <c:f>Benchmark!$E$28:$E$33</c:f>
              <c:numCache>
                <c:formatCode>General</c:formatCode>
                <c:ptCount val="6"/>
                <c:pt idx="0">
                  <c:v>0.40000000000000013</c:v>
                </c:pt>
                <c:pt idx="1">
                  <c:v>0.53</c:v>
                </c:pt>
                <c:pt idx="2">
                  <c:v>0.44999999999999996</c:v>
                </c:pt>
                <c:pt idx="3">
                  <c:v>0.34000000000000008</c:v>
                </c:pt>
                <c:pt idx="4">
                  <c:v>0.35000000000000009</c:v>
                </c:pt>
                <c:pt idx="5">
                  <c:v>0.42000000000000015</c:v>
                </c:pt>
              </c:numCache>
            </c:numRef>
          </c:val>
          <c:extLst>
            <c:ext xmlns:c16="http://schemas.microsoft.com/office/drawing/2014/chart" uri="{C3380CC4-5D6E-409C-BE32-E72D297353CC}">
              <c16:uniqueId val="{00000003-0364-4004-B86D-780F52BFC1FE}"/>
            </c:ext>
          </c:extLst>
        </c:ser>
        <c:ser>
          <c:idx val="4"/>
          <c:order val="4"/>
          <c:tx>
            <c:strRef>
              <c:f>Benchmark!$F$27</c:f>
              <c:strCache>
                <c:ptCount val="1"/>
                <c:pt idx="0">
                  <c:v>Good</c:v>
                </c:pt>
              </c:strCache>
            </c:strRef>
          </c:tx>
          <c:spPr>
            <a:solidFill>
              <a:srgbClr val="72B32F"/>
            </a:solidFill>
          </c:spPr>
          <c:invertIfNegative val="0"/>
          <c:cat>
            <c:strRef>
              <c:f>Benchmark!$A$28:$A$33</c:f>
              <c:strCache>
                <c:ptCount val="6"/>
                <c:pt idx="0">
                  <c:v>Attractiveness</c:v>
                </c:pt>
                <c:pt idx="1">
                  <c:v>Perspicuity</c:v>
                </c:pt>
                <c:pt idx="2">
                  <c:v>Efficiency</c:v>
                </c:pt>
                <c:pt idx="3">
                  <c:v>Dependability</c:v>
                </c:pt>
                <c:pt idx="4">
                  <c:v>Stimulation</c:v>
                </c:pt>
                <c:pt idx="5">
                  <c:v>Novelty</c:v>
                </c:pt>
              </c:strCache>
            </c:strRef>
          </c:cat>
          <c:val>
            <c:numRef>
              <c:f>Benchmark!$F$28:$F$33</c:f>
              <c:numCache>
                <c:formatCode>General</c:formatCode>
                <c:ptCount val="6"/>
                <c:pt idx="0">
                  <c:v>0.26</c:v>
                </c:pt>
                <c:pt idx="1">
                  <c:v>0.27</c:v>
                </c:pt>
                <c:pt idx="2">
                  <c:v>0.37999999999999989</c:v>
                </c:pt>
                <c:pt idx="3">
                  <c:v>0.21999999999999997</c:v>
                </c:pt>
                <c:pt idx="4">
                  <c:v>0.34999999999999987</c:v>
                </c:pt>
                <c:pt idx="5">
                  <c:v>0.48</c:v>
                </c:pt>
              </c:numCache>
            </c:numRef>
          </c:val>
          <c:extLst>
            <c:ext xmlns:c16="http://schemas.microsoft.com/office/drawing/2014/chart" uri="{C3380CC4-5D6E-409C-BE32-E72D297353CC}">
              <c16:uniqueId val="{00000004-0364-4004-B86D-780F52BFC1FE}"/>
            </c:ext>
          </c:extLst>
        </c:ser>
        <c:ser>
          <c:idx val="5"/>
          <c:order val="5"/>
          <c:tx>
            <c:strRef>
              <c:f>Benchmark!$G$27</c:f>
              <c:strCache>
                <c:ptCount val="1"/>
                <c:pt idx="0">
                  <c:v>Excellent</c:v>
                </c:pt>
              </c:strCache>
            </c:strRef>
          </c:tx>
          <c:spPr>
            <a:solidFill>
              <a:srgbClr val="4B881D"/>
            </a:solidFill>
          </c:spPr>
          <c:invertIfNegative val="0"/>
          <c:cat>
            <c:strRef>
              <c:f>Benchmark!$A$28:$A$33</c:f>
              <c:strCache>
                <c:ptCount val="6"/>
                <c:pt idx="0">
                  <c:v>Attractiveness</c:v>
                </c:pt>
                <c:pt idx="1">
                  <c:v>Perspicuity</c:v>
                </c:pt>
                <c:pt idx="2">
                  <c:v>Efficiency</c:v>
                </c:pt>
                <c:pt idx="3">
                  <c:v>Dependability</c:v>
                </c:pt>
                <c:pt idx="4">
                  <c:v>Stimulation</c:v>
                </c:pt>
                <c:pt idx="5">
                  <c:v>Novelty</c:v>
                </c:pt>
              </c:strCache>
            </c:strRef>
          </c:cat>
          <c:val>
            <c:numRef>
              <c:f>Benchmark!$G$28:$G$33</c:f>
              <c:numCache>
                <c:formatCode>General</c:formatCode>
                <c:ptCount val="6"/>
                <c:pt idx="0">
                  <c:v>0.65999999999999992</c:v>
                </c:pt>
                <c:pt idx="1">
                  <c:v>0.5</c:v>
                </c:pt>
                <c:pt idx="2">
                  <c:v>0.62000000000000011</c:v>
                </c:pt>
                <c:pt idx="3">
                  <c:v>0.8</c:v>
                </c:pt>
                <c:pt idx="4">
                  <c:v>0.8</c:v>
                </c:pt>
                <c:pt idx="5">
                  <c:v>0.89999999999999991</c:v>
                </c:pt>
              </c:numCache>
            </c:numRef>
          </c:val>
          <c:extLst>
            <c:ext xmlns:c16="http://schemas.microsoft.com/office/drawing/2014/chart" uri="{C3380CC4-5D6E-409C-BE32-E72D297353CC}">
              <c16:uniqueId val="{00000005-0364-4004-B86D-780F52BFC1FE}"/>
            </c:ext>
          </c:extLst>
        </c:ser>
        <c:dLbls>
          <c:showLegendKey val="0"/>
          <c:showVal val="0"/>
          <c:showCatName val="0"/>
          <c:showSerName val="0"/>
          <c:showPercent val="0"/>
          <c:showBubbleSize val="0"/>
        </c:dLbls>
        <c:gapWidth val="150"/>
        <c:overlap val="100"/>
        <c:axId val="465688512"/>
        <c:axId val="465684592"/>
      </c:barChart>
      <c:lineChart>
        <c:grouping val="standard"/>
        <c:varyColors val="0"/>
        <c:ser>
          <c:idx val="6"/>
          <c:order val="6"/>
          <c:tx>
            <c:strRef>
              <c:f>Benchmark!$H$27</c:f>
              <c:strCache>
                <c:ptCount val="1"/>
                <c:pt idx="0">
                  <c:v>Mean</c:v>
                </c:pt>
              </c:strCache>
            </c:strRef>
          </c:tx>
          <c:spPr>
            <a:ln w="38100">
              <a:solidFill>
                <a:schemeClr val="tx1"/>
              </a:solidFill>
            </a:ln>
          </c:spPr>
          <c:marker>
            <c:symbol val="diamond"/>
            <c:size val="9"/>
            <c:spPr>
              <a:solidFill>
                <a:schemeClr val="tx1"/>
              </a:solidFill>
              <a:ln>
                <a:solidFill>
                  <a:schemeClr val="tx1"/>
                </a:solidFill>
              </a:ln>
            </c:spPr>
          </c:marker>
          <c:cat>
            <c:strRef>
              <c:f>Benchmark!$A$28:$A$33</c:f>
              <c:strCache>
                <c:ptCount val="6"/>
                <c:pt idx="0">
                  <c:v>Attractiveness</c:v>
                </c:pt>
                <c:pt idx="1">
                  <c:v>Perspicuity</c:v>
                </c:pt>
                <c:pt idx="2">
                  <c:v>Efficiency</c:v>
                </c:pt>
                <c:pt idx="3">
                  <c:v>Dependability</c:v>
                </c:pt>
                <c:pt idx="4">
                  <c:v>Stimulation</c:v>
                </c:pt>
                <c:pt idx="5">
                  <c:v>Novelty</c:v>
                </c:pt>
              </c:strCache>
            </c:strRef>
          </c:cat>
          <c:val>
            <c:numRef>
              <c:f>Benchmark!$H$28:$H$33</c:f>
              <c:numCache>
                <c:formatCode>0.00</c:formatCode>
                <c:ptCount val="6"/>
                <c:pt idx="0">
                  <c:v>2.0263157894736845</c:v>
                </c:pt>
                <c:pt idx="1">
                  <c:v>1.9473684210526316</c:v>
                </c:pt>
                <c:pt idx="2">
                  <c:v>1.868421052631579</c:v>
                </c:pt>
                <c:pt idx="3">
                  <c:v>1.5921052631578947</c:v>
                </c:pt>
                <c:pt idx="4">
                  <c:v>2.1710526315789473</c:v>
                </c:pt>
                <c:pt idx="5">
                  <c:v>2.2894736842105261</c:v>
                </c:pt>
              </c:numCache>
            </c:numRef>
          </c:val>
          <c:smooth val="0"/>
          <c:extLst>
            <c:ext xmlns:c16="http://schemas.microsoft.com/office/drawing/2014/chart" uri="{C3380CC4-5D6E-409C-BE32-E72D297353CC}">
              <c16:uniqueId val="{00000006-0364-4004-B86D-780F52BFC1FE}"/>
            </c:ext>
          </c:extLst>
        </c:ser>
        <c:dLbls>
          <c:showLegendKey val="0"/>
          <c:showVal val="0"/>
          <c:showCatName val="0"/>
          <c:showSerName val="0"/>
          <c:showPercent val="0"/>
          <c:showBubbleSize val="0"/>
        </c:dLbls>
        <c:marker val="1"/>
        <c:smooth val="0"/>
        <c:axId val="465688512"/>
        <c:axId val="465684592"/>
      </c:lineChart>
      <c:catAx>
        <c:axId val="465688512"/>
        <c:scaling>
          <c:orientation val="minMax"/>
        </c:scaling>
        <c:delete val="0"/>
        <c:axPos val="b"/>
        <c:numFmt formatCode="General" sourceLinked="0"/>
        <c:majorTickMark val="out"/>
        <c:minorTickMark val="none"/>
        <c:tickLblPos val="nextTo"/>
        <c:txPr>
          <a:bodyPr/>
          <a:lstStyle/>
          <a:p>
            <a:pPr>
              <a:defRPr sz="700">
                <a:latin typeface="Palatino" pitchFamily="2" charset="77"/>
                <a:ea typeface="Palatino" pitchFamily="2" charset="77"/>
              </a:defRPr>
            </a:pPr>
            <a:endParaRPr lang="en-SI"/>
          </a:p>
        </c:txPr>
        <c:crossAx val="465684592"/>
        <c:crossesAt val="-1"/>
        <c:auto val="1"/>
        <c:lblAlgn val="ctr"/>
        <c:lblOffset val="100"/>
        <c:noMultiLvlLbl val="0"/>
      </c:catAx>
      <c:valAx>
        <c:axId val="465684592"/>
        <c:scaling>
          <c:orientation val="minMax"/>
          <c:max val="2.5"/>
          <c:min val="-1"/>
        </c:scaling>
        <c:delete val="0"/>
        <c:axPos val="l"/>
        <c:majorGridlines/>
        <c:numFmt formatCode="0.00" sourceLinked="1"/>
        <c:majorTickMark val="out"/>
        <c:minorTickMark val="none"/>
        <c:tickLblPos val="nextTo"/>
        <c:txPr>
          <a:bodyPr/>
          <a:lstStyle/>
          <a:p>
            <a:pPr>
              <a:defRPr sz="700">
                <a:latin typeface="Palatino" pitchFamily="2" charset="77"/>
                <a:ea typeface="Palatino" pitchFamily="2" charset="77"/>
              </a:defRPr>
            </a:pPr>
            <a:endParaRPr lang="en-SI"/>
          </a:p>
        </c:txPr>
        <c:crossAx val="465688512"/>
        <c:crosses val="autoZero"/>
        <c:crossBetween val="between"/>
      </c:valAx>
    </c:plotArea>
    <c:legend>
      <c:legendPos val="r"/>
      <c:legendEntry>
        <c:idx val="5"/>
        <c:delete val="1"/>
      </c:legendEntry>
      <c:layout>
        <c:manualLayout>
          <c:xMode val="edge"/>
          <c:yMode val="edge"/>
          <c:x val="0.7801180595407804"/>
          <c:y val="0.16371171019781064"/>
          <c:w val="0.21988194045921958"/>
          <c:h val="0.67257657960437867"/>
        </c:manualLayout>
      </c:layout>
      <c:overlay val="0"/>
      <c:txPr>
        <a:bodyPr/>
        <a:lstStyle/>
        <a:p>
          <a:pPr>
            <a:defRPr sz="800">
              <a:latin typeface="Palatino" pitchFamily="2" charset="77"/>
              <a:ea typeface="Palatino" pitchFamily="2" charset="77"/>
            </a:defRPr>
          </a:pPr>
          <a:endParaRPr lang="en-SI"/>
        </a:p>
      </c:txPr>
    </c:legend>
    <c:plotVisOnly val="1"/>
    <c:dispBlanksAs val="gap"/>
    <c:showDLblsOverMax val="0"/>
  </c:chart>
  <c:externalData r:id="rId1">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v>TXT</c:v>
          </c:tx>
          <c:spPr>
            <a:solidFill>
              <a:srgbClr val="2999DB"/>
            </a:solidFill>
            <a:ln>
              <a:solidFill>
                <a:schemeClr val="accent1">
                  <a:lumMod val="75000"/>
                </a:schemeClr>
              </a:solidFill>
            </a:ln>
            <a:effectLst/>
          </c:spPr>
          <c:invertIfNegative val="0"/>
          <c:errBars>
            <c:errBarType val="both"/>
            <c:errValType val="cust"/>
            <c:noEndCap val="0"/>
            <c:plus>
              <c:numRef>
                <c:f>'UEQ results comparisson'!$L$5:$L$10</c:f>
                <c:numCache>
                  <c:formatCode>General</c:formatCode>
                  <c:ptCount val="6"/>
                  <c:pt idx="0">
                    <c:v>0.15426745239877229</c:v>
                  </c:pt>
                  <c:pt idx="1">
                    <c:v>0.1999690910464223</c:v>
                  </c:pt>
                  <c:pt idx="2">
                    <c:v>0.19184527728223422</c:v>
                  </c:pt>
                  <c:pt idx="3">
                    <c:v>0.21005103812800613</c:v>
                  </c:pt>
                  <c:pt idx="4">
                    <c:v>0.16303478770972352</c:v>
                  </c:pt>
                  <c:pt idx="5">
                    <c:v>0.19775176301378089</c:v>
                  </c:pt>
                </c:numCache>
              </c:numRef>
            </c:plus>
            <c:minus>
              <c:numRef>
                <c:f>'UEQ results comparisson'!$L$5:$L$10</c:f>
                <c:numCache>
                  <c:formatCode>General</c:formatCode>
                  <c:ptCount val="6"/>
                  <c:pt idx="0">
                    <c:v>0.15426745239877229</c:v>
                  </c:pt>
                  <c:pt idx="1">
                    <c:v>0.1999690910464223</c:v>
                  </c:pt>
                  <c:pt idx="2">
                    <c:v>0.19184527728223422</c:v>
                  </c:pt>
                  <c:pt idx="3">
                    <c:v>0.21005103812800613</c:v>
                  </c:pt>
                  <c:pt idx="4">
                    <c:v>0.16303478770972352</c:v>
                  </c:pt>
                  <c:pt idx="5">
                    <c:v>0.19775176301378089</c:v>
                  </c:pt>
                </c:numCache>
              </c:numRef>
            </c:minus>
            <c:spPr>
              <a:noFill/>
              <a:ln w="9525" cap="flat" cmpd="sng" algn="ctr">
                <a:solidFill>
                  <a:schemeClr val="tx1">
                    <a:lumMod val="65000"/>
                    <a:lumOff val="35000"/>
                  </a:schemeClr>
                </a:solidFill>
                <a:round/>
              </a:ln>
              <a:effectLst/>
            </c:spPr>
          </c:errBars>
          <c:cat>
            <c:strRef>
              <c:f>'UEQ results comparisson'!$B$35:$B$40</c:f>
              <c:strCache>
                <c:ptCount val="6"/>
                <c:pt idx="0">
                  <c:v>Attractiveness</c:v>
                </c:pt>
                <c:pt idx="1">
                  <c:v>Perspicuity</c:v>
                </c:pt>
                <c:pt idx="2">
                  <c:v>Efficiency</c:v>
                </c:pt>
                <c:pt idx="3">
                  <c:v>Dependability</c:v>
                </c:pt>
                <c:pt idx="4">
                  <c:v>Stimulation</c:v>
                </c:pt>
                <c:pt idx="5">
                  <c:v>Novelty</c:v>
                </c:pt>
              </c:strCache>
            </c:strRef>
          </c:cat>
          <c:val>
            <c:numRef>
              <c:f>'UEQ results comparisson'!$H$5:$H$10</c:f>
              <c:numCache>
                <c:formatCode>0.000</c:formatCode>
                <c:ptCount val="6"/>
                <c:pt idx="0">
                  <c:v>2.6464646464646462</c:v>
                </c:pt>
                <c:pt idx="1">
                  <c:v>2.5151515151515151</c:v>
                </c:pt>
                <c:pt idx="2">
                  <c:v>2.4015151515151514</c:v>
                </c:pt>
                <c:pt idx="3">
                  <c:v>2.3106060606060606</c:v>
                </c:pt>
                <c:pt idx="4">
                  <c:v>2.5454545454545454</c:v>
                </c:pt>
                <c:pt idx="5">
                  <c:v>2.5</c:v>
                </c:pt>
              </c:numCache>
            </c:numRef>
          </c:val>
          <c:extLst>
            <c:ext xmlns:c16="http://schemas.microsoft.com/office/drawing/2014/chart" uri="{C3380CC4-5D6E-409C-BE32-E72D297353CC}">
              <c16:uniqueId val="{00000000-D77B-6F47-89D0-A16BD3FA2FBB}"/>
            </c:ext>
          </c:extLst>
        </c:ser>
        <c:ser>
          <c:idx val="1"/>
          <c:order val="1"/>
          <c:tx>
            <c:v>SSL</c:v>
          </c:tx>
          <c:spPr>
            <a:solidFill>
              <a:srgbClr val="FFC94D"/>
            </a:solidFill>
            <a:ln>
              <a:solidFill>
                <a:schemeClr val="accent6">
                  <a:lumMod val="50000"/>
                </a:schemeClr>
              </a:solidFill>
            </a:ln>
            <a:effectLst/>
          </c:spPr>
          <c:invertIfNegative val="0"/>
          <c:errBars>
            <c:errBarType val="both"/>
            <c:errValType val="cust"/>
            <c:noEndCap val="0"/>
            <c:plus>
              <c:numRef>
                <c:f>'UEQ results comparisson'!$G$5:$G$10</c:f>
                <c:numCache>
                  <c:formatCode>General</c:formatCode>
                  <c:ptCount val="6"/>
                  <c:pt idx="0">
                    <c:v>0.15406883321971934</c:v>
                  </c:pt>
                  <c:pt idx="1">
                    <c:v>0.21014941501488946</c:v>
                  </c:pt>
                  <c:pt idx="2">
                    <c:v>0.1944137924999928</c:v>
                  </c:pt>
                  <c:pt idx="3">
                    <c:v>0.17339698494092221</c:v>
                  </c:pt>
                  <c:pt idx="4">
                    <c:v>0.15488649572142468</c:v>
                  </c:pt>
                  <c:pt idx="5">
                    <c:v>0.21073871192968696</c:v>
                  </c:pt>
                </c:numCache>
              </c:numRef>
            </c:plus>
            <c:minus>
              <c:numRef>
                <c:f>'UEQ results comparisson'!$G$5:$G$10</c:f>
                <c:numCache>
                  <c:formatCode>General</c:formatCode>
                  <c:ptCount val="6"/>
                  <c:pt idx="0">
                    <c:v>0.15406883321971934</c:v>
                  </c:pt>
                  <c:pt idx="1">
                    <c:v>0.21014941501488946</c:v>
                  </c:pt>
                  <c:pt idx="2">
                    <c:v>0.1944137924999928</c:v>
                  </c:pt>
                  <c:pt idx="3">
                    <c:v>0.17339698494092221</c:v>
                  </c:pt>
                  <c:pt idx="4">
                    <c:v>0.15488649572142468</c:v>
                  </c:pt>
                  <c:pt idx="5">
                    <c:v>0.21073871192968696</c:v>
                  </c:pt>
                </c:numCache>
              </c:numRef>
            </c:minus>
            <c:spPr>
              <a:noFill/>
              <a:ln w="9525" cap="flat" cmpd="sng" algn="ctr">
                <a:solidFill>
                  <a:schemeClr val="tx1">
                    <a:lumMod val="65000"/>
                    <a:lumOff val="35000"/>
                  </a:schemeClr>
                </a:solidFill>
                <a:round/>
              </a:ln>
              <a:effectLst/>
            </c:spPr>
          </c:errBars>
          <c:cat>
            <c:strRef>
              <c:f>'UEQ results comparisson'!$B$35:$B$40</c:f>
              <c:strCache>
                <c:ptCount val="6"/>
                <c:pt idx="0">
                  <c:v>Attractiveness</c:v>
                </c:pt>
                <c:pt idx="1">
                  <c:v>Perspicuity</c:v>
                </c:pt>
                <c:pt idx="2">
                  <c:v>Efficiency</c:v>
                </c:pt>
                <c:pt idx="3">
                  <c:v>Dependability</c:v>
                </c:pt>
                <c:pt idx="4">
                  <c:v>Stimulation</c:v>
                </c:pt>
                <c:pt idx="5">
                  <c:v>Novelty</c:v>
                </c:pt>
              </c:strCache>
            </c:strRef>
          </c:cat>
          <c:val>
            <c:numRef>
              <c:f>'UEQ results comparisson'!$C$5:$C$10</c:f>
              <c:numCache>
                <c:formatCode>0.000</c:formatCode>
                <c:ptCount val="6"/>
                <c:pt idx="0">
                  <c:v>2.5303030303030303</c:v>
                </c:pt>
                <c:pt idx="1">
                  <c:v>2.4621212121212119</c:v>
                </c:pt>
                <c:pt idx="2">
                  <c:v>2.2878787878787881</c:v>
                </c:pt>
                <c:pt idx="3">
                  <c:v>2.2878787878787881</c:v>
                </c:pt>
                <c:pt idx="4">
                  <c:v>2.5530303030303032</c:v>
                </c:pt>
                <c:pt idx="5">
                  <c:v>2.4166666666666665</c:v>
                </c:pt>
              </c:numCache>
            </c:numRef>
          </c:val>
          <c:extLst>
            <c:ext xmlns:c16="http://schemas.microsoft.com/office/drawing/2014/chart" uri="{C3380CC4-5D6E-409C-BE32-E72D297353CC}">
              <c16:uniqueId val="{00000001-D77B-6F47-89D0-A16BD3FA2FBB}"/>
            </c:ext>
          </c:extLst>
        </c:ser>
        <c:dLbls>
          <c:showLegendKey val="0"/>
          <c:showVal val="0"/>
          <c:showCatName val="0"/>
          <c:showSerName val="0"/>
          <c:showPercent val="0"/>
          <c:showBubbleSize val="0"/>
        </c:dLbls>
        <c:gapWidth val="100"/>
        <c:overlap val="-20"/>
        <c:axId val="1159625295"/>
        <c:axId val="1159611983"/>
      </c:barChart>
      <c:catAx>
        <c:axId val="115962529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baseline="0">
                <a:solidFill>
                  <a:schemeClr val="tx1">
                    <a:lumMod val="65000"/>
                    <a:lumOff val="35000"/>
                  </a:schemeClr>
                </a:solidFill>
                <a:latin typeface="Palatino" pitchFamily="2" charset="77"/>
                <a:ea typeface="Palatino" pitchFamily="2" charset="77"/>
                <a:cs typeface="Times New Roman" panose="02020603050405020304" pitchFamily="18" charset="0"/>
              </a:defRPr>
            </a:pPr>
            <a:endParaRPr lang="en-SI"/>
          </a:p>
        </c:txPr>
        <c:crossAx val="1159611983"/>
        <c:crosses val="autoZero"/>
        <c:auto val="1"/>
        <c:lblAlgn val="ctr"/>
        <c:lblOffset val="100"/>
        <c:noMultiLvlLbl val="0"/>
      </c:catAx>
      <c:valAx>
        <c:axId val="1159611983"/>
        <c:scaling>
          <c:orientation val="minMax"/>
          <c:max val="3"/>
        </c:scaling>
        <c:delete val="0"/>
        <c:axPos val="l"/>
        <c:majorGridlines>
          <c:spPr>
            <a:ln w="9525" cap="flat" cmpd="sng" algn="ctr">
              <a:solidFill>
                <a:schemeClr val="tx1">
                  <a:lumMod val="15000"/>
                  <a:lumOff val="85000"/>
                </a:schemeClr>
              </a:solidFill>
              <a:round/>
            </a:ln>
            <a:effectLst/>
          </c:spPr>
        </c:majorGridlines>
        <c:numFmt formatCode="0.0" sourceLinked="0"/>
        <c:majorTickMark val="none"/>
        <c:minorTickMark val="none"/>
        <c:tickLblPos val="nextTo"/>
        <c:spPr>
          <a:noFill/>
          <a:ln>
            <a:noFill/>
          </a:ln>
          <a:effectLst/>
        </c:spPr>
        <c:txPr>
          <a:bodyPr rot="-60000000" spcFirstLastPara="1" vertOverflow="ellipsis" vert="horz" wrap="square" anchor="ctr" anchorCtr="1"/>
          <a:lstStyle/>
          <a:p>
            <a:pPr>
              <a:defRPr sz="800" b="0" i="0" u="none" strike="noStrike" baseline="0">
                <a:solidFill>
                  <a:schemeClr val="tx1">
                    <a:lumMod val="65000"/>
                    <a:lumOff val="35000"/>
                  </a:schemeClr>
                </a:solidFill>
                <a:latin typeface="Palatino" pitchFamily="2" charset="77"/>
                <a:ea typeface="Palatino" pitchFamily="2" charset="77"/>
                <a:cs typeface="Times New Roman" panose="02020603050405020304" pitchFamily="18" charset="0"/>
              </a:defRPr>
            </a:pPr>
            <a:endParaRPr lang="en-SI"/>
          </a:p>
        </c:txPr>
        <c:crossAx val="1159625295"/>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800" b="0" i="0" u="none" strike="noStrike" baseline="0">
              <a:solidFill>
                <a:schemeClr val="tx1">
                  <a:lumMod val="65000"/>
                  <a:lumOff val="35000"/>
                </a:schemeClr>
              </a:solidFill>
              <a:latin typeface="Palatino" pitchFamily="2" charset="77"/>
              <a:ea typeface="Palatino" pitchFamily="2" charset="77"/>
              <a:cs typeface="Times New Roman" panose="02020603050405020304" pitchFamily="18" charset="0"/>
            </a:defRPr>
          </a:pPr>
          <a:endParaRPr lang="en-SI"/>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latin typeface="Palatino" pitchFamily="2" charset="77"/>
          <a:ea typeface="Palatino" pitchFamily="2" charset="77"/>
          <a:cs typeface="Times New Roman" panose="02020603050405020304" pitchFamily="18" charset="0"/>
        </a:defRPr>
      </a:pPr>
      <a:endParaRPr lang="en-SI"/>
    </a:p>
  </c:txPr>
  <c:externalData r:id="rId3">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v>Text</c:v>
          </c:tx>
          <c:spPr>
            <a:solidFill>
              <a:srgbClr val="2999DA"/>
            </a:solidFill>
            <a:ln>
              <a:solidFill>
                <a:schemeClr val="accent1">
                  <a:lumMod val="75000"/>
                </a:schemeClr>
              </a:solidFill>
            </a:ln>
            <a:effectLst/>
          </c:spPr>
          <c:invertIfNegative val="0"/>
          <c:errBars>
            <c:errBarType val="both"/>
            <c:errValType val="cust"/>
            <c:noEndCap val="0"/>
            <c:plus>
              <c:numRef>
                <c:f>'UEQ results comparisson'!$L$5:$L$10</c:f>
                <c:numCache>
                  <c:formatCode>General</c:formatCode>
                  <c:ptCount val="6"/>
                  <c:pt idx="0">
                    <c:v>0.28184672142593903</c:v>
                  </c:pt>
                  <c:pt idx="1">
                    <c:v>0.26726108210581528</c:v>
                  </c:pt>
                  <c:pt idx="2">
                    <c:v>0.26685336091935535</c:v>
                  </c:pt>
                  <c:pt idx="3">
                    <c:v>0.29596941017399431</c:v>
                  </c:pt>
                  <c:pt idx="4">
                    <c:v>0.27941092342292634</c:v>
                  </c:pt>
                  <c:pt idx="5">
                    <c:v>0.36402322416570354</c:v>
                  </c:pt>
                </c:numCache>
              </c:numRef>
            </c:plus>
            <c:minus>
              <c:numRef>
                <c:f>'UEQ results comparisson'!$L$5:$L$10</c:f>
                <c:numCache>
                  <c:formatCode>General</c:formatCode>
                  <c:ptCount val="6"/>
                  <c:pt idx="0">
                    <c:v>0.28184672142593903</c:v>
                  </c:pt>
                  <c:pt idx="1">
                    <c:v>0.26726108210581528</c:v>
                  </c:pt>
                  <c:pt idx="2">
                    <c:v>0.26685336091935535</c:v>
                  </c:pt>
                  <c:pt idx="3">
                    <c:v>0.29596941017399431</c:v>
                  </c:pt>
                  <c:pt idx="4">
                    <c:v>0.27941092342292634</c:v>
                  </c:pt>
                  <c:pt idx="5">
                    <c:v>0.36402322416570354</c:v>
                  </c:pt>
                </c:numCache>
              </c:numRef>
            </c:minus>
            <c:spPr>
              <a:noFill/>
              <a:ln w="9525" cap="flat" cmpd="sng" algn="ctr">
                <a:solidFill>
                  <a:schemeClr val="tx1">
                    <a:lumMod val="65000"/>
                    <a:lumOff val="35000"/>
                  </a:schemeClr>
                </a:solidFill>
                <a:round/>
              </a:ln>
              <a:effectLst/>
            </c:spPr>
          </c:errBars>
          <c:cat>
            <c:strRef>
              <c:f>'UEQ results comparisson'!$B$5:$B$10</c:f>
              <c:strCache>
                <c:ptCount val="6"/>
                <c:pt idx="0">
                  <c:v>Attractiveness</c:v>
                </c:pt>
                <c:pt idx="1">
                  <c:v>Perspicuity</c:v>
                </c:pt>
                <c:pt idx="2">
                  <c:v>Efficiency</c:v>
                </c:pt>
                <c:pt idx="3">
                  <c:v>Dependability</c:v>
                </c:pt>
                <c:pt idx="4">
                  <c:v>Stimulation</c:v>
                </c:pt>
                <c:pt idx="5">
                  <c:v>Novelty</c:v>
                </c:pt>
              </c:strCache>
            </c:strRef>
          </c:cat>
          <c:val>
            <c:numRef>
              <c:f>'UEQ results comparisson'!$H$5:$H$10</c:f>
              <c:numCache>
                <c:formatCode>0.000</c:formatCode>
                <c:ptCount val="6"/>
                <c:pt idx="0">
                  <c:v>2.5555555555555558</c:v>
                </c:pt>
                <c:pt idx="1">
                  <c:v>2.5119047619047619</c:v>
                </c:pt>
                <c:pt idx="2">
                  <c:v>2.2857142857142856</c:v>
                </c:pt>
                <c:pt idx="3">
                  <c:v>2.2023809523809526</c:v>
                </c:pt>
                <c:pt idx="4">
                  <c:v>2.4642857142857144</c:v>
                </c:pt>
                <c:pt idx="5">
                  <c:v>2.3095238095238093</c:v>
                </c:pt>
              </c:numCache>
            </c:numRef>
          </c:val>
          <c:extLst>
            <c:ext xmlns:c16="http://schemas.microsoft.com/office/drawing/2014/chart" uri="{C3380CC4-5D6E-409C-BE32-E72D297353CC}">
              <c16:uniqueId val="{00000000-1969-47F3-ADE4-D270C73EA365}"/>
            </c:ext>
          </c:extLst>
        </c:ser>
        <c:ser>
          <c:idx val="1"/>
          <c:order val="1"/>
          <c:tx>
            <c:v>Sign</c:v>
          </c:tx>
          <c:spPr>
            <a:solidFill>
              <a:srgbClr val="FFC94D"/>
            </a:solidFill>
            <a:ln>
              <a:solidFill>
                <a:schemeClr val="accent6">
                  <a:lumMod val="50000"/>
                </a:schemeClr>
              </a:solidFill>
            </a:ln>
            <a:effectLst/>
          </c:spPr>
          <c:invertIfNegative val="0"/>
          <c:errBars>
            <c:errBarType val="both"/>
            <c:errValType val="cust"/>
            <c:noEndCap val="0"/>
            <c:plus>
              <c:numRef>
                <c:f>'UEQ results comparisson'!$G$5:$G$10</c:f>
                <c:numCache>
                  <c:formatCode>General</c:formatCode>
                  <c:ptCount val="6"/>
                  <c:pt idx="0">
                    <c:v>0.24337908423093585</c:v>
                  </c:pt>
                  <c:pt idx="1">
                    <c:v>0.29067967330605954</c:v>
                  </c:pt>
                  <c:pt idx="2">
                    <c:v>0.26170325571868347</c:v>
                  </c:pt>
                  <c:pt idx="3">
                    <c:v>0.25729751538324869</c:v>
                  </c:pt>
                  <c:pt idx="4">
                    <c:v>0.28785656005239674</c:v>
                  </c:pt>
                  <c:pt idx="5">
                    <c:v>0.33038931493906254</c:v>
                  </c:pt>
                </c:numCache>
              </c:numRef>
            </c:plus>
            <c:minus>
              <c:numRef>
                <c:f>'UEQ results comparisson'!$G$5:$G$10</c:f>
                <c:numCache>
                  <c:formatCode>General</c:formatCode>
                  <c:ptCount val="6"/>
                  <c:pt idx="0">
                    <c:v>0.24337908423093585</c:v>
                  </c:pt>
                  <c:pt idx="1">
                    <c:v>0.29067967330605954</c:v>
                  </c:pt>
                  <c:pt idx="2">
                    <c:v>0.26170325571868347</c:v>
                  </c:pt>
                  <c:pt idx="3">
                    <c:v>0.25729751538324869</c:v>
                  </c:pt>
                  <c:pt idx="4">
                    <c:v>0.28785656005239674</c:v>
                  </c:pt>
                  <c:pt idx="5">
                    <c:v>0.33038931493906254</c:v>
                  </c:pt>
                </c:numCache>
              </c:numRef>
            </c:minus>
            <c:spPr>
              <a:noFill/>
              <a:ln w="9525" cap="flat" cmpd="sng" algn="ctr">
                <a:solidFill>
                  <a:schemeClr val="tx1">
                    <a:lumMod val="65000"/>
                    <a:lumOff val="35000"/>
                  </a:schemeClr>
                </a:solidFill>
                <a:round/>
              </a:ln>
              <a:effectLst/>
            </c:spPr>
          </c:errBars>
          <c:cat>
            <c:strRef>
              <c:f>'UEQ results comparisson'!$B$5:$B$10</c:f>
              <c:strCache>
                <c:ptCount val="6"/>
                <c:pt idx="0">
                  <c:v>Attractiveness</c:v>
                </c:pt>
                <c:pt idx="1">
                  <c:v>Perspicuity</c:v>
                </c:pt>
                <c:pt idx="2">
                  <c:v>Efficiency</c:v>
                </c:pt>
                <c:pt idx="3">
                  <c:v>Dependability</c:v>
                </c:pt>
                <c:pt idx="4">
                  <c:v>Stimulation</c:v>
                </c:pt>
                <c:pt idx="5">
                  <c:v>Novelty</c:v>
                </c:pt>
              </c:strCache>
            </c:strRef>
          </c:cat>
          <c:val>
            <c:numRef>
              <c:f>'UEQ results comparisson'!$C$5:$C$10</c:f>
              <c:numCache>
                <c:formatCode>0.000</c:formatCode>
                <c:ptCount val="6"/>
                <c:pt idx="0">
                  <c:v>2.4285714285714284</c:v>
                </c:pt>
                <c:pt idx="1">
                  <c:v>2.4404761904761907</c:v>
                </c:pt>
                <c:pt idx="2">
                  <c:v>2.1904761904761907</c:v>
                </c:pt>
                <c:pt idx="3">
                  <c:v>2.1904761904761907</c:v>
                </c:pt>
                <c:pt idx="4">
                  <c:v>2.5119047619047619</c:v>
                </c:pt>
                <c:pt idx="5">
                  <c:v>2.2619047619047619</c:v>
                </c:pt>
              </c:numCache>
            </c:numRef>
          </c:val>
          <c:extLst>
            <c:ext xmlns:c16="http://schemas.microsoft.com/office/drawing/2014/chart" uri="{C3380CC4-5D6E-409C-BE32-E72D297353CC}">
              <c16:uniqueId val="{00000001-1969-47F3-ADE4-D270C73EA365}"/>
            </c:ext>
          </c:extLst>
        </c:ser>
        <c:dLbls>
          <c:showLegendKey val="0"/>
          <c:showVal val="0"/>
          <c:showCatName val="0"/>
          <c:showSerName val="0"/>
          <c:showPercent val="0"/>
          <c:showBubbleSize val="0"/>
        </c:dLbls>
        <c:gapWidth val="100"/>
        <c:overlap val="-20"/>
        <c:axId val="1159625295"/>
        <c:axId val="1159611983"/>
      </c:barChart>
      <c:catAx>
        <c:axId val="115962529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baseline="0">
                <a:solidFill>
                  <a:schemeClr val="tx1">
                    <a:lumMod val="65000"/>
                    <a:lumOff val="35000"/>
                  </a:schemeClr>
                </a:solidFill>
                <a:latin typeface="Palatino" pitchFamily="2" charset="77"/>
                <a:ea typeface="Palatino" pitchFamily="2" charset="77"/>
                <a:cs typeface="+mn-cs"/>
              </a:defRPr>
            </a:pPr>
            <a:endParaRPr lang="en-SI"/>
          </a:p>
        </c:txPr>
        <c:crossAx val="1159611983"/>
        <c:crosses val="autoZero"/>
        <c:auto val="1"/>
        <c:lblAlgn val="ctr"/>
        <c:lblOffset val="100"/>
        <c:noMultiLvlLbl val="0"/>
      </c:catAx>
      <c:valAx>
        <c:axId val="1159611983"/>
        <c:scaling>
          <c:orientation val="minMax"/>
          <c:max val="3"/>
        </c:scaling>
        <c:delete val="0"/>
        <c:axPos val="l"/>
        <c:majorGridlines>
          <c:spPr>
            <a:ln w="9525" cap="flat" cmpd="sng" algn="ctr">
              <a:solidFill>
                <a:schemeClr val="tx1">
                  <a:lumMod val="15000"/>
                  <a:lumOff val="85000"/>
                </a:schemeClr>
              </a:solidFill>
              <a:round/>
            </a:ln>
            <a:effectLst/>
          </c:spPr>
        </c:majorGridlines>
        <c:numFmt formatCode="0.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baseline="0">
                <a:solidFill>
                  <a:schemeClr val="tx1">
                    <a:lumMod val="65000"/>
                    <a:lumOff val="35000"/>
                  </a:schemeClr>
                </a:solidFill>
                <a:latin typeface="Palatino" pitchFamily="2" charset="77"/>
                <a:ea typeface="Palatino" pitchFamily="2" charset="77"/>
                <a:cs typeface="+mn-cs"/>
              </a:defRPr>
            </a:pPr>
            <a:endParaRPr lang="en-SI"/>
          </a:p>
        </c:txPr>
        <c:crossAx val="1159625295"/>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baseline="0">
              <a:solidFill>
                <a:schemeClr val="tx1">
                  <a:lumMod val="65000"/>
                  <a:lumOff val="35000"/>
                </a:schemeClr>
              </a:solidFill>
              <a:latin typeface="Palatino" pitchFamily="2" charset="77"/>
              <a:ea typeface="Palatino" pitchFamily="2" charset="77"/>
              <a:cs typeface="+mn-cs"/>
            </a:defRPr>
          </a:pPr>
          <a:endParaRPr lang="en-SI"/>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SI"/>
    </a:p>
  </c:txPr>
  <c:externalData r:id="rId3">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barChart>
        <c:barDir val="col"/>
        <c:grouping val="clustered"/>
        <c:varyColors val="0"/>
        <c:ser>
          <c:idx val="0"/>
          <c:order val="0"/>
          <c:tx>
            <c:v>TXT</c:v>
          </c:tx>
          <c:spPr>
            <a:solidFill>
              <a:srgbClr val="2999DA"/>
            </a:solidFill>
            <a:ln>
              <a:solidFill>
                <a:srgbClr val="4472C4">
                  <a:lumMod val="50000"/>
                </a:srgbClr>
              </a:solidFill>
            </a:ln>
            <a:effectLst/>
          </c:spPr>
          <c:invertIfNegative val="0"/>
          <c:errBars>
            <c:errBarType val="both"/>
            <c:errValType val="cust"/>
            <c:noEndCap val="0"/>
            <c:plus>
              <c:numRef>
                <c:f>'UEQ results comparisson'!$L$5:$L$10</c:f>
                <c:numCache>
                  <c:formatCode>General</c:formatCode>
                  <c:ptCount val="6"/>
                  <c:pt idx="0">
                    <c:v>0.15426745239877229</c:v>
                  </c:pt>
                  <c:pt idx="1">
                    <c:v>0.1999690910464223</c:v>
                  </c:pt>
                  <c:pt idx="2">
                    <c:v>0.19184527728223422</c:v>
                  </c:pt>
                  <c:pt idx="3">
                    <c:v>0.21005103812800613</c:v>
                  </c:pt>
                  <c:pt idx="4">
                    <c:v>0.16303478770972352</c:v>
                  </c:pt>
                  <c:pt idx="5">
                    <c:v>0.19775176301378089</c:v>
                  </c:pt>
                </c:numCache>
              </c:numRef>
            </c:plus>
            <c:minus>
              <c:numRef>
                <c:f>'UEQ results comparisson'!$L$5:$L$10</c:f>
                <c:numCache>
                  <c:formatCode>General</c:formatCode>
                  <c:ptCount val="6"/>
                  <c:pt idx="0">
                    <c:v>0.15426745239877229</c:v>
                  </c:pt>
                  <c:pt idx="1">
                    <c:v>0.1999690910464223</c:v>
                  </c:pt>
                  <c:pt idx="2">
                    <c:v>0.19184527728223422</c:v>
                  </c:pt>
                  <c:pt idx="3">
                    <c:v>0.21005103812800613</c:v>
                  </c:pt>
                  <c:pt idx="4">
                    <c:v>0.16303478770972352</c:v>
                  </c:pt>
                  <c:pt idx="5">
                    <c:v>0.19775176301378089</c:v>
                  </c:pt>
                </c:numCache>
              </c:numRef>
            </c:minus>
            <c:spPr>
              <a:noFill/>
              <a:ln w="9525" cap="flat" cmpd="sng" algn="ctr">
                <a:solidFill>
                  <a:schemeClr val="tx1">
                    <a:lumMod val="65000"/>
                    <a:lumOff val="35000"/>
                  </a:schemeClr>
                </a:solidFill>
                <a:round/>
              </a:ln>
              <a:effectLst/>
            </c:spPr>
          </c:errBars>
          <c:cat>
            <c:strRef>
              <c:f>'UEQ results comparisson'!$B$35:$B$40</c:f>
              <c:strCache>
                <c:ptCount val="6"/>
                <c:pt idx="0">
                  <c:v>Attractiveness</c:v>
                </c:pt>
                <c:pt idx="1">
                  <c:v>Perspicuity</c:v>
                </c:pt>
                <c:pt idx="2">
                  <c:v>Efficiency</c:v>
                </c:pt>
                <c:pt idx="3">
                  <c:v>Dependability</c:v>
                </c:pt>
                <c:pt idx="4">
                  <c:v>Stimulation</c:v>
                </c:pt>
                <c:pt idx="5">
                  <c:v>Novelty</c:v>
                </c:pt>
              </c:strCache>
            </c:strRef>
          </c:cat>
          <c:val>
            <c:numRef>
              <c:f>'UEQ results comparisson'!$H$16:$H$21</c:f>
              <c:numCache>
                <c:formatCode>0.000</c:formatCode>
                <c:ptCount val="6"/>
                <c:pt idx="0">
                  <c:v>2.0520833333333335</c:v>
                </c:pt>
                <c:pt idx="1">
                  <c:v>2.046875</c:v>
                </c:pt>
                <c:pt idx="2">
                  <c:v>2.015625</c:v>
                </c:pt>
                <c:pt idx="3">
                  <c:v>1.7890625</c:v>
                </c:pt>
                <c:pt idx="4">
                  <c:v>2</c:v>
                </c:pt>
                <c:pt idx="5">
                  <c:v>2.234375</c:v>
                </c:pt>
              </c:numCache>
            </c:numRef>
          </c:val>
          <c:extLst>
            <c:ext xmlns:c16="http://schemas.microsoft.com/office/drawing/2014/chart" uri="{C3380CC4-5D6E-409C-BE32-E72D297353CC}">
              <c16:uniqueId val="{00000000-8D13-934C-9D2A-1556CC67EC26}"/>
            </c:ext>
          </c:extLst>
        </c:ser>
        <c:ser>
          <c:idx val="1"/>
          <c:order val="1"/>
          <c:tx>
            <c:v>SSL</c:v>
          </c:tx>
          <c:spPr>
            <a:solidFill>
              <a:srgbClr val="FFC94D"/>
            </a:solidFill>
            <a:ln>
              <a:solidFill>
                <a:srgbClr val="70AD47">
                  <a:lumMod val="50000"/>
                </a:srgbClr>
              </a:solidFill>
            </a:ln>
            <a:effectLst/>
          </c:spPr>
          <c:invertIfNegative val="0"/>
          <c:errBars>
            <c:errBarType val="both"/>
            <c:errValType val="cust"/>
            <c:noEndCap val="0"/>
            <c:plus>
              <c:numRef>
                <c:f>'UEQ results comparisson'!$G$5:$G$10</c:f>
                <c:numCache>
                  <c:formatCode>General</c:formatCode>
                  <c:ptCount val="6"/>
                  <c:pt idx="0">
                    <c:v>0.15406883321971934</c:v>
                  </c:pt>
                  <c:pt idx="1">
                    <c:v>0.21014941501488946</c:v>
                  </c:pt>
                  <c:pt idx="2">
                    <c:v>0.1944137924999928</c:v>
                  </c:pt>
                  <c:pt idx="3">
                    <c:v>0.17339698494092221</c:v>
                  </c:pt>
                  <c:pt idx="4">
                    <c:v>0.15488649572142468</c:v>
                  </c:pt>
                  <c:pt idx="5">
                    <c:v>0.21073871192968696</c:v>
                  </c:pt>
                </c:numCache>
              </c:numRef>
            </c:plus>
            <c:minus>
              <c:numRef>
                <c:f>'UEQ results comparisson'!$G$5:$G$10</c:f>
                <c:numCache>
                  <c:formatCode>General</c:formatCode>
                  <c:ptCount val="6"/>
                  <c:pt idx="0">
                    <c:v>0.15406883321971934</c:v>
                  </c:pt>
                  <c:pt idx="1">
                    <c:v>0.21014941501488946</c:v>
                  </c:pt>
                  <c:pt idx="2">
                    <c:v>0.1944137924999928</c:v>
                  </c:pt>
                  <c:pt idx="3">
                    <c:v>0.17339698494092221</c:v>
                  </c:pt>
                  <c:pt idx="4">
                    <c:v>0.15488649572142468</c:v>
                  </c:pt>
                  <c:pt idx="5">
                    <c:v>0.21073871192968696</c:v>
                  </c:pt>
                </c:numCache>
              </c:numRef>
            </c:minus>
            <c:spPr>
              <a:noFill/>
              <a:ln w="9525" cap="flat" cmpd="sng" algn="ctr">
                <a:solidFill>
                  <a:schemeClr val="tx1">
                    <a:lumMod val="65000"/>
                    <a:lumOff val="35000"/>
                  </a:schemeClr>
                </a:solidFill>
                <a:round/>
              </a:ln>
              <a:effectLst/>
            </c:spPr>
          </c:errBars>
          <c:cat>
            <c:strRef>
              <c:f>'UEQ results comparisson'!$B$35:$B$40</c:f>
              <c:strCache>
                <c:ptCount val="6"/>
                <c:pt idx="0">
                  <c:v>Attractiveness</c:v>
                </c:pt>
                <c:pt idx="1">
                  <c:v>Perspicuity</c:v>
                </c:pt>
                <c:pt idx="2">
                  <c:v>Efficiency</c:v>
                </c:pt>
                <c:pt idx="3">
                  <c:v>Dependability</c:v>
                </c:pt>
                <c:pt idx="4">
                  <c:v>Stimulation</c:v>
                </c:pt>
                <c:pt idx="5">
                  <c:v>Novelty</c:v>
                </c:pt>
              </c:strCache>
            </c:strRef>
          </c:cat>
          <c:val>
            <c:numRef>
              <c:f>'UEQ results comparisson'!$C$16:$C$21</c:f>
              <c:numCache>
                <c:formatCode>0.000</c:formatCode>
                <c:ptCount val="6"/>
                <c:pt idx="0">
                  <c:v>2.0364583333333339</c:v>
                </c:pt>
                <c:pt idx="1">
                  <c:v>1.9296875</c:v>
                </c:pt>
                <c:pt idx="2">
                  <c:v>1.9375</c:v>
                </c:pt>
                <c:pt idx="3">
                  <c:v>1.609375</c:v>
                </c:pt>
                <c:pt idx="4">
                  <c:v>2.0390625</c:v>
                </c:pt>
                <c:pt idx="5">
                  <c:v>2.2734375</c:v>
                </c:pt>
              </c:numCache>
            </c:numRef>
          </c:val>
          <c:extLst>
            <c:ext xmlns:c16="http://schemas.microsoft.com/office/drawing/2014/chart" uri="{C3380CC4-5D6E-409C-BE32-E72D297353CC}">
              <c16:uniqueId val="{00000001-8D13-934C-9D2A-1556CC67EC26}"/>
            </c:ext>
          </c:extLst>
        </c:ser>
        <c:dLbls>
          <c:showLegendKey val="0"/>
          <c:showVal val="0"/>
          <c:showCatName val="0"/>
          <c:showSerName val="0"/>
          <c:showPercent val="0"/>
          <c:showBubbleSize val="0"/>
        </c:dLbls>
        <c:gapWidth val="100"/>
        <c:overlap val="-20"/>
        <c:axId val="1159625295"/>
        <c:axId val="1159611983"/>
      </c:barChart>
      <c:catAx>
        <c:axId val="115962529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baseline="0">
                <a:solidFill>
                  <a:schemeClr val="tx1">
                    <a:lumMod val="65000"/>
                    <a:lumOff val="35000"/>
                  </a:schemeClr>
                </a:solidFill>
                <a:latin typeface="Palatino" pitchFamily="2" charset="77"/>
                <a:ea typeface="Palatino" pitchFamily="2" charset="77"/>
                <a:cs typeface="Times New Roman" panose="02020603050405020304" pitchFamily="18" charset="0"/>
              </a:defRPr>
            </a:pPr>
            <a:endParaRPr lang="en-SI"/>
          </a:p>
        </c:txPr>
        <c:crossAx val="1159611983"/>
        <c:crosses val="autoZero"/>
        <c:auto val="1"/>
        <c:lblAlgn val="ctr"/>
        <c:lblOffset val="100"/>
        <c:noMultiLvlLbl val="0"/>
      </c:catAx>
      <c:valAx>
        <c:axId val="1159611983"/>
        <c:scaling>
          <c:orientation val="minMax"/>
          <c:max val="3"/>
        </c:scaling>
        <c:delete val="0"/>
        <c:axPos val="l"/>
        <c:majorGridlines>
          <c:spPr>
            <a:ln w="9525" cap="flat" cmpd="sng" algn="ctr">
              <a:solidFill>
                <a:schemeClr val="tx1">
                  <a:lumMod val="15000"/>
                  <a:lumOff val="85000"/>
                </a:schemeClr>
              </a:solidFill>
              <a:round/>
            </a:ln>
            <a:effectLst/>
          </c:spPr>
        </c:majorGridlines>
        <c:numFmt formatCode="0.0" sourceLinked="0"/>
        <c:majorTickMark val="none"/>
        <c:minorTickMark val="none"/>
        <c:tickLblPos val="nextTo"/>
        <c:spPr>
          <a:noFill/>
          <a:ln>
            <a:noFill/>
          </a:ln>
          <a:effectLst/>
        </c:spPr>
        <c:txPr>
          <a:bodyPr rot="-60000000" spcFirstLastPara="1" vertOverflow="ellipsis" vert="horz" wrap="square" anchor="ctr" anchorCtr="1"/>
          <a:lstStyle/>
          <a:p>
            <a:pPr>
              <a:defRPr sz="800" b="0" i="0" u="none" strike="noStrike" baseline="0">
                <a:solidFill>
                  <a:schemeClr val="tx1">
                    <a:lumMod val="65000"/>
                    <a:lumOff val="35000"/>
                  </a:schemeClr>
                </a:solidFill>
                <a:latin typeface="Palatino" pitchFamily="2" charset="77"/>
                <a:ea typeface="Palatino" pitchFamily="2" charset="77"/>
                <a:cs typeface="Times New Roman" panose="02020603050405020304" pitchFamily="18" charset="0"/>
              </a:defRPr>
            </a:pPr>
            <a:endParaRPr lang="en-SI"/>
          </a:p>
        </c:txPr>
        <c:crossAx val="1159625295"/>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800" b="0" i="0" u="none" strike="noStrike" baseline="0">
              <a:solidFill>
                <a:schemeClr val="tx1">
                  <a:lumMod val="65000"/>
                  <a:lumOff val="35000"/>
                </a:schemeClr>
              </a:solidFill>
              <a:latin typeface="Palatino" pitchFamily="2" charset="77"/>
              <a:ea typeface="Palatino" pitchFamily="2" charset="77"/>
              <a:cs typeface="Times New Roman" panose="02020603050405020304" pitchFamily="18" charset="0"/>
            </a:defRPr>
          </a:pPr>
          <a:endParaRPr lang="en-SI"/>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latin typeface="Palatino" pitchFamily="2" charset="77"/>
          <a:ea typeface="Palatino" pitchFamily="2" charset="77"/>
          <a:cs typeface="Times New Roman" panose="02020603050405020304" pitchFamily="18" charset="0"/>
        </a:defRPr>
      </a:pPr>
      <a:endParaRPr lang="en-SI"/>
    </a:p>
  </c:txPr>
  <c:externalData r:id="rId4">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barChart>
        <c:barDir val="col"/>
        <c:grouping val="clustered"/>
        <c:varyColors val="0"/>
        <c:ser>
          <c:idx val="0"/>
          <c:order val="0"/>
          <c:tx>
            <c:v>Text</c:v>
          </c:tx>
          <c:spPr>
            <a:solidFill>
              <a:srgbClr val="2999DA"/>
            </a:solidFill>
            <a:ln>
              <a:solidFill>
                <a:srgbClr val="4472C4">
                  <a:lumMod val="50000"/>
                </a:srgbClr>
              </a:solidFill>
            </a:ln>
            <a:effectLst/>
          </c:spPr>
          <c:invertIfNegative val="0"/>
          <c:errBars>
            <c:errBarType val="both"/>
            <c:errValType val="cust"/>
            <c:noEndCap val="0"/>
            <c:plus>
              <c:numRef>
                <c:f>'UEQ results comparisson'!$L$5:$L$10</c:f>
                <c:numCache>
                  <c:formatCode>General</c:formatCode>
                  <c:ptCount val="6"/>
                  <c:pt idx="0">
                    <c:v>0.28184672142593903</c:v>
                  </c:pt>
                  <c:pt idx="1">
                    <c:v>0.26726108210581528</c:v>
                  </c:pt>
                  <c:pt idx="2">
                    <c:v>0.26685336091935535</c:v>
                  </c:pt>
                  <c:pt idx="3">
                    <c:v>0.29596941017399431</c:v>
                  </c:pt>
                  <c:pt idx="4">
                    <c:v>0.27941092342292634</c:v>
                  </c:pt>
                  <c:pt idx="5">
                    <c:v>0.36402322416570354</c:v>
                  </c:pt>
                </c:numCache>
              </c:numRef>
            </c:plus>
            <c:minus>
              <c:numRef>
                <c:f>'UEQ results comparisson'!$L$5:$L$10</c:f>
                <c:numCache>
                  <c:formatCode>General</c:formatCode>
                  <c:ptCount val="6"/>
                  <c:pt idx="0">
                    <c:v>0.28184672142593903</c:v>
                  </c:pt>
                  <c:pt idx="1">
                    <c:v>0.26726108210581528</c:v>
                  </c:pt>
                  <c:pt idx="2">
                    <c:v>0.26685336091935535</c:v>
                  </c:pt>
                  <c:pt idx="3">
                    <c:v>0.29596941017399431</c:v>
                  </c:pt>
                  <c:pt idx="4">
                    <c:v>0.27941092342292634</c:v>
                  </c:pt>
                  <c:pt idx="5">
                    <c:v>0.36402322416570354</c:v>
                  </c:pt>
                </c:numCache>
              </c:numRef>
            </c:minus>
            <c:spPr>
              <a:noFill/>
              <a:ln w="9525" cap="flat" cmpd="sng" algn="ctr">
                <a:solidFill>
                  <a:schemeClr val="tx1">
                    <a:lumMod val="65000"/>
                    <a:lumOff val="35000"/>
                  </a:schemeClr>
                </a:solidFill>
                <a:round/>
              </a:ln>
              <a:effectLst/>
            </c:spPr>
          </c:errBars>
          <c:cat>
            <c:strRef>
              <c:f>'UEQ results comparisson'!$B$5:$B$10</c:f>
              <c:strCache>
                <c:ptCount val="6"/>
                <c:pt idx="0">
                  <c:v>Attractiveness</c:v>
                </c:pt>
                <c:pt idx="1">
                  <c:v>Perspicuity</c:v>
                </c:pt>
                <c:pt idx="2">
                  <c:v>Efficiency</c:v>
                </c:pt>
                <c:pt idx="3">
                  <c:v>Dependability</c:v>
                </c:pt>
                <c:pt idx="4">
                  <c:v>Stimulation</c:v>
                </c:pt>
                <c:pt idx="5">
                  <c:v>Novelty</c:v>
                </c:pt>
              </c:strCache>
            </c:strRef>
          </c:cat>
          <c:val>
            <c:numRef>
              <c:f>'UEQ results comparisson'!$H$16:$H$21</c:f>
              <c:numCache>
                <c:formatCode>0.000</c:formatCode>
                <c:ptCount val="6"/>
                <c:pt idx="0">
                  <c:v>2.1052631578947372</c:v>
                </c:pt>
                <c:pt idx="1">
                  <c:v>2.0263157894736841</c:v>
                </c:pt>
                <c:pt idx="2">
                  <c:v>2.013157894736842</c:v>
                </c:pt>
                <c:pt idx="3">
                  <c:v>1.8947368421052631</c:v>
                </c:pt>
                <c:pt idx="4">
                  <c:v>2.1973684210526314</c:v>
                </c:pt>
                <c:pt idx="5">
                  <c:v>2.3289473684210527</c:v>
                </c:pt>
              </c:numCache>
            </c:numRef>
          </c:val>
          <c:extLst>
            <c:ext xmlns:c16="http://schemas.microsoft.com/office/drawing/2014/chart" uri="{C3380CC4-5D6E-409C-BE32-E72D297353CC}">
              <c16:uniqueId val="{00000000-548E-4B84-BDA5-C5243E893796}"/>
            </c:ext>
          </c:extLst>
        </c:ser>
        <c:ser>
          <c:idx val="1"/>
          <c:order val="1"/>
          <c:tx>
            <c:v>Sign</c:v>
          </c:tx>
          <c:spPr>
            <a:solidFill>
              <a:srgbClr val="FFC94D"/>
            </a:solidFill>
            <a:ln>
              <a:solidFill>
                <a:srgbClr val="70AD47">
                  <a:lumMod val="50000"/>
                </a:srgbClr>
              </a:solidFill>
            </a:ln>
            <a:effectLst/>
          </c:spPr>
          <c:invertIfNegative val="0"/>
          <c:errBars>
            <c:errBarType val="both"/>
            <c:errValType val="cust"/>
            <c:noEndCap val="0"/>
            <c:plus>
              <c:numRef>
                <c:f>'UEQ results comparisson'!$G$5:$G$10</c:f>
                <c:numCache>
                  <c:formatCode>General</c:formatCode>
                  <c:ptCount val="6"/>
                  <c:pt idx="0">
                    <c:v>0.24337908423093585</c:v>
                  </c:pt>
                  <c:pt idx="1">
                    <c:v>0.29067967330605954</c:v>
                  </c:pt>
                  <c:pt idx="2">
                    <c:v>0.26170325571868347</c:v>
                  </c:pt>
                  <c:pt idx="3">
                    <c:v>0.25729751538324869</c:v>
                  </c:pt>
                  <c:pt idx="4">
                    <c:v>0.28785656005239674</c:v>
                  </c:pt>
                  <c:pt idx="5">
                    <c:v>0.33038931493906254</c:v>
                  </c:pt>
                </c:numCache>
              </c:numRef>
            </c:plus>
            <c:minus>
              <c:numRef>
                <c:f>'UEQ results comparisson'!$G$5:$G$10</c:f>
                <c:numCache>
                  <c:formatCode>General</c:formatCode>
                  <c:ptCount val="6"/>
                  <c:pt idx="0">
                    <c:v>0.24337908423093585</c:v>
                  </c:pt>
                  <c:pt idx="1">
                    <c:v>0.29067967330605954</c:v>
                  </c:pt>
                  <c:pt idx="2">
                    <c:v>0.26170325571868347</c:v>
                  </c:pt>
                  <c:pt idx="3">
                    <c:v>0.25729751538324869</c:v>
                  </c:pt>
                  <c:pt idx="4">
                    <c:v>0.28785656005239674</c:v>
                  </c:pt>
                  <c:pt idx="5">
                    <c:v>0.33038931493906254</c:v>
                  </c:pt>
                </c:numCache>
              </c:numRef>
            </c:minus>
            <c:spPr>
              <a:noFill/>
              <a:ln w="9525" cap="flat" cmpd="sng" algn="ctr">
                <a:solidFill>
                  <a:schemeClr val="tx1">
                    <a:lumMod val="65000"/>
                    <a:lumOff val="35000"/>
                  </a:schemeClr>
                </a:solidFill>
                <a:round/>
              </a:ln>
              <a:effectLst/>
            </c:spPr>
          </c:errBars>
          <c:cat>
            <c:strRef>
              <c:f>'UEQ results comparisson'!$B$5:$B$10</c:f>
              <c:strCache>
                <c:ptCount val="6"/>
                <c:pt idx="0">
                  <c:v>Attractiveness</c:v>
                </c:pt>
                <c:pt idx="1">
                  <c:v>Perspicuity</c:v>
                </c:pt>
                <c:pt idx="2">
                  <c:v>Efficiency</c:v>
                </c:pt>
                <c:pt idx="3">
                  <c:v>Dependability</c:v>
                </c:pt>
                <c:pt idx="4">
                  <c:v>Stimulation</c:v>
                </c:pt>
                <c:pt idx="5">
                  <c:v>Novelty</c:v>
                </c:pt>
              </c:strCache>
            </c:strRef>
          </c:cat>
          <c:val>
            <c:numRef>
              <c:f>'UEQ results comparisson'!$C$16:$C$21</c:f>
              <c:numCache>
                <c:formatCode>0.000</c:formatCode>
                <c:ptCount val="6"/>
                <c:pt idx="0">
                  <c:v>2.0263157894736845</c:v>
                </c:pt>
                <c:pt idx="1">
                  <c:v>1.9473684210526316</c:v>
                </c:pt>
                <c:pt idx="2">
                  <c:v>1.868421052631579</c:v>
                </c:pt>
                <c:pt idx="3">
                  <c:v>1.5921052631578947</c:v>
                </c:pt>
                <c:pt idx="4">
                  <c:v>2.1710526315789473</c:v>
                </c:pt>
                <c:pt idx="5">
                  <c:v>2.2894736842105261</c:v>
                </c:pt>
              </c:numCache>
            </c:numRef>
          </c:val>
          <c:extLst>
            <c:ext xmlns:c16="http://schemas.microsoft.com/office/drawing/2014/chart" uri="{C3380CC4-5D6E-409C-BE32-E72D297353CC}">
              <c16:uniqueId val="{00000001-548E-4B84-BDA5-C5243E893796}"/>
            </c:ext>
          </c:extLst>
        </c:ser>
        <c:dLbls>
          <c:showLegendKey val="0"/>
          <c:showVal val="0"/>
          <c:showCatName val="0"/>
          <c:showSerName val="0"/>
          <c:showPercent val="0"/>
          <c:showBubbleSize val="0"/>
        </c:dLbls>
        <c:gapWidth val="100"/>
        <c:overlap val="-20"/>
        <c:axId val="1159625295"/>
        <c:axId val="1159611983"/>
      </c:barChart>
      <c:catAx>
        <c:axId val="115962529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baseline="0">
                <a:solidFill>
                  <a:schemeClr val="tx1">
                    <a:lumMod val="65000"/>
                    <a:lumOff val="35000"/>
                  </a:schemeClr>
                </a:solidFill>
                <a:latin typeface="Palatino" pitchFamily="2" charset="77"/>
                <a:ea typeface="Palatino" pitchFamily="2" charset="77"/>
                <a:cs typeface="+mn-cs"/>
              </a:defRPr>
            </a:pPr>
            <a:endParaRPr lang="en-SI"/>
          </a:p>
        </c:txPr>
        <c:crossAx val="1159611983"/>
        <c:crosses val="autoZero"/>
        <c:auto val="1"/>
        <c:lblAlgn val="ctr"/>
        <c:lblOffset val="100"/>
        <c:noMultiLvlLbl val="0"/>
      </c:catAx>
      <c:valAx>
        <c:axId val="1159611983"/>
        <c:scaling>
          <c:orientation val="minMax"/>
          <c:max val="3"/>
        </c:scaling>
        <c:delete val="0"/>
        <c:axPos val="l"/>
        <c:majorGridlines>
          <c:spPr>
            <a:ln w="9525" cap="flat" cmpd="sng" algn="ctr">
              <a:solidFill>
                <a:schemeClr val="tx1">
                  <a:lumMod val="15000"/>
                  <a:lumOff val="85000"/>
                </a:schemeClr>
              </a:solidFill>
              <a:round/>
            </a:ln>
            <a:effectLst/>
          </c:spPr>
        </c:majorGridlines>
        <c:numFmt formatCode="0.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baseline="0">
                <a:solidFill>
                  <a:schemeClr val="tx1">
                    <a:lumMod val="65000"/>
                    <a:lumOff val="35000"/>
                  </a:schemeClr>
                </a:solidFill>
                <a:latin typeface="Palatino" pitchFamily="2" charset="77"/>
                <a:ea typeface="Palatino" pitchFamily="2" charset="77"/>
                <a:cs typeface="+mn-cs"/>
              </a:defRPr>
            </a:pPr>
            <a:endParaRPr lang="en-SI"/>
          </a:p>
        </c:txPr>
        <c:crossAx val="1159625295"/>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baseline="0">
              <a:solidFill>
                <a:schemeClr val="tx1">
                  <a:lumMod val="65000"/>
                  <a:lumOff val="35000"/>
                </a:schemeClr>
              </a:solidFill>
              <a:latin typeface="Palatino" pitchFamily="2" charset="77"/>
              <a:ea typeface="Palatino" pitchFamily="2" charset="77"/>
              <a:cs typeface="+mn-cs"/>
            </a:defRPr>
          </a:pPr>
          <a:endParaRPr lang="en-SI"/>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SI"/>
    </a:p>
  </c:txPr>
  <c:externalData r:id="rId4">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7"/>
    </mc:Choice>
    <mc:Fallback>
      <c:style val="7"/>
    </mc:Fallback>
  </mc:AlternateContent>
  <c:chart>
    <c:autoTitleDeleted val="1"/>
    <c:plotArea>
      <c:layout/>
      <c:pieChart>
        <c:varyColors val="1"/>
        <c:ser>
          <c:idx val="0"/>
          <c:order val="0"/>
          <c:spPr>
            <a:solidFill>
              <a:schemeClr val="accent2"/>
            </a:solidFill>
          </c:spPr>
          <c:dPt>
            <c:idx val="0"/>
            <c:bubble3D val="0"/>
            <c:spPr>
              <a:solidFill>
                <a:srgbClr val="2999DA"/>
              </a:solidFill>
              <a:ln w="19050">
                <a:solidFill>
                  <a:schemeClr val="lt1"/>
                </a:solidFill>
              </a:ln>
              <a:effectLst/>
            </c:spPr>
            <c:extLst>
              <c:ext xmlns:c16="http://schemas.microsoft.com/office/drawing/2014/chart" uri="{C3380CC4-5D6E-409C-BE32-E72D297353CC}">
                <c16:uniqueId val="{00000001-B978-4FD0-91E2-3D8E33065BDE}"/>
              </c:ext>
            </c:extLst>
          </c:dPt>
          <c:dPt>
            <c:idx val="1"/>
            <c:bubble3D val="0"/>
            <c:spPr>
              <a:solidFill>
                <a:srgbClr val="FFC94D"/>
              </a:solidFill>
              <a:ln w="19050">
                <a:solidFill>
                  <a:schemeClr val="lt1"/>
                </a:solidFill>
              </a:ln>
              <a:effectLst/>
            </c:spPr>
            <c:extLst>
              <c:ext xmlns:c16="http://schemas.microsoft.com/office/drawing/2014/chart" uri="{C3380CC4-5D6E-409C-BE32-E72D297353CC}">
                <c16:uniqueId val="{00000003-B978-4FD0-91E2-3D8E33065BDE}"/>
              </c:ext>
            </c:extLst>
          </c:dPt>
          <c:dLbls>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Palatino" pitchFamily="2" charset="77"/>
                    <a:ea typeface="Palatino" pitchFamily="2" charset="77"/>
                    <a:cs typeface="+mn-cs"/>
                  </a:defRPr>
                </a:pPr>
                <a:endParaRPr lang="en-SI"/>
              </a:p>
            </c:txPr>
            <c:dLblPos val="outEnd"/>
            <c:showLegendKey val="0"/>
            <c:showVal val="0"/>
            <c:showCatName val="0"/>
            <c:showSerName val="0"/>
            <c:showPercent val="1"/>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ext>
            </c:extLst>
          </c:dLbls>
          <c:cat>
            <c:strRef>
              <c:f>'Statisticni podatki'!$G$3:$G$4</c:f>
              <c:strCache>
                <c:ptCount val="2"/>
                <c:pt idx="0">
                  <c:v>male</c:v>
                </c:pt>
                <c:pt idx="1">
                  <c:v>female</c:v>
                </c:pt>
              </c:strCache>
            </c:strRef>
          </c:cat>
          <c:val>
            <c:numRef>
              <c:f>'Statisticni podatki'!$H$3:$H$4</c:f>
              <c:numCache>
                <c:formatCode>General</c:formatCode>
                <c:ptCount val="2"/>
                <c:pt idx="0">
                  <c:v>12</c:v>
                </c:pt>
                <c:pt idx="1">
                  <c:v>9</c:v>
                </c:pt>
              </c:numCache>
            </c:numRef>
          </c:val>
          <c:extLst>
            <c:ext xmlns:c16="http://schemas.microsoft.com/office/drawing/2014/chart" uri="{C3380CC4-5D6E-409C-BE32-E72D297353CC}">
              <c16:uniqueId val="{00000004-B978-4FD0-91E2-3D8E33065BDE}"/>
            </c:ext>
          </c:extLst>
        </c:ser>
        <c:dLbls>
          <c:showLegendKey val="0"/>
          <c:showVal val="0"/>
          <c:showCatName val="0"/>
          <c:showSerName val="0"/>
          <c:showPercent val="1"/>
          <c:showBubbleSize val="0"/>
          <c:showLeaderLines val="0"/>
        </c:dLbls>
        <c:firstSliceAng val="0"/>
      </c:pieChart>
      <c:spPr>
        <a:noFill/>
        <a:ln>
          <a:noFill/>
        </a:ln>
        <a:effectLst/>
      </c:spPr>
    </c:plotArea>
    <c:legend>
      <c:legendPos val="r"/>
      <c:layout>
        <c:manualLayout>
          <c:xMode val="edge"/>
          <c:yMode val="edge"/>
          <c:x val="0.80196015776646934"/>
          <c:y val="0.36864994167894599"/>
          <c:w val="0.18405833734744392"/>
          <c:h val="0.22101012604351583"/>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pitchFamily="2" charset="77"/>
              <a:ea typeface="Palatino" pitchFamily="2" charset="77"/>
              <a:cs typeface="+mn-cs"/>
            </a:defRPr>
          </a:pPr>
          <a:endParaRPr lang="en-SI"/>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SI"/>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7"/>
    </mc:Choice>
    <mc:Fallback>
      <c:style val="7"/>
    </mc:Fallback>
  </mc:AlternateContent>
  <c:chart>
    <c:autoTitleDeleted val="1"/>
    <c:plotArea>
      <c:layout/>
      <c:pieChart>
        <c:varyColors val="1"/>
        <c:ser>
          <c:idx val="0"/>
          <c:order val="0"/>
          <c:dPt>
            <c:idx val="0"/>
            <c:bubble3D val="0"/>
            <c:spPr>
              <a:solidFill>
                <a:srgbClr val="2999DA"/>
              </a:solidFill>
              <a:ln w="19050">
                <a:solidFill>
                  <a:schemeClr val="lt1"/>
                </a:solidFill>
              </a:ln>
              <a:effectLst/>
            </c:spPr>
            <c:extLst>
              <c:ext xmlns:c16="http://schemas.microsoft.com/office/drawing/2014/chart" uri="{C3380CC4-5D6E-409C-BE32-E72D297353CC}">
                <c16:uniqueId val="{00000001-D369-2844-B6C3-680EA97B9771}"/>
              </c:ext>
            </c:extLst>
          </c:dPt>
          <c:dPt>
            <c:idx val="1"/>
            <c:bubble3D val="0"/>
            <c:spPr>
              <a:solidFill>
                <a:srgbClr val="D389FD"/>
              </a:solidFill>
              <a:ln w="19050">
                <a:solidFill>
                  <a:schemeClr val="lt1"/>
                </a:solidFill>
              </a:ln>
              <a:effectLst/>
            </c:spPr>
            <c:extLst>
              <c:ext xmlns:c16="http://schemas.microsoft.com/office/drawing/2014/chart" uri="{C3380CC4-5D6E-409C-BE32-E72D297353CC}">
                <c16:uniqueId val="{00000003-D369-2844-B6C3-680EA97B9771}"/>
              </c:ext>
            </c:extLst>
          </c:dPt>
          <c:dPt>
            <c:idx val="2"/>
            <c:bubble3D val="0"/>
            <c:spPr>
              <a:solidFill>
                <a:srgbClr val="FF444D"/>
              </a:solidFill>
              <a:ln w="19050">
                <a:solidFill>
                  <a:schemeClr val="lt1"/>
                </a:solidFill>
              </a:ln>
              <a:effectLst/>
            </c:spPr>
            <c:extLst>
              <c:ext xmlns:c16="http://schemas.microsoft.com/office/drawing/2014/chart" uri="{C3380CC4-5D6E-409C-BE32-E72D297353CC}">
                <c16:uniqueId val="{00000005-D369-2844-B6C3-680EA97B9771}"/>
              </c:ext>
            </c:extLst>
          </c:dPt>
          <c:dPt>
            <c:idx val="3"/>
            <c:bubble3D val="0"/>
            <c:spPr>
              <a:solidFill>
                <a:srgbClr val="FFC94D"/>
              </a:solidFill>
              <a:ln w="19050">
                <a:solidFill>
                  <a:schemeClr val="lt1"/>
                </a:solidFill>
              </a:ln>
              <a:effectLst/>
            </c:spPr>
            <c:extLst>
              <c:ext xmlns:c16="http://schemas.microsoft.com/office/drawing/2014/chart" uri="{C3380CC4-5D6E-409C-BE32-E72D297353CC}">
                <c16:uniqueId val="{00000007-D369-2844-B6C3-680EA97B9771}"/>
              </c:ext>
            </c:extLst>
          </c:dPt>
          <c:dPt>
            <c:idx val="4"/>
            <c:bubble3D val="0"/>
            <c:spPr>
              <a:solidFill>
                <a:srgbClr val="88D526"/>
              </a:solidFill>
              <a:ln w="19050">
                <a:solidFill>
                  <a:schemeClr val="lt1"/>
                </a:solidFill>
              </a:ln>
              <a:effectLst/>
            </c:spPr>
            <c:extLst>
              <c:ext xmlns:c16="http://schemas.microsoft.com/office/drawing/2014/chart" uri="{C3380CC4-5D6E-409C-BE32-E72D297353CC}">
                <c16:uniqueId val="{00000009-D369-2844-B6C3-680EA97B9771}"/>
              </c:ext>
            </c:extLst>
          </c:dPt>
          <c:dLbls>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800" b="1" i="0" u="none" strike="noStrike" kern="1200" baseline="0">
                    <a:solidFill>
                      <a:schemeClr val="dk1">
                        <a:lumMod val="65000"/>
                        <a:lumOff val="35000"/>
                      </a:schemeClr>
                    </a:solidFill>
                    <a:latin typeface="Palatino" pitchFamily="2" charset="77"/>
                    <a:ea typeface="Palatino" pitchFamily="2" charset="77"/>
                    <a:cs typeface="+mn-cs"/>
                  </a:defRPr>
                </a:pPr>
                <a:endParaRPr lang="en-SI"/>
              </a:p>
            </c:txPr>
            <c:dLblPos val="outEnd"/>
            <c:showLegendKey val="0"/>
            <c:showVal val="0"/>
            <c:showCatName val="0"/>
            <c:showSerName val="0"/>
            <c:showPercent val="1"/>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ext>
            </c:extLst>
          </c:dLbls>
          <c:cat>
            <c:strRef>
              <c:f>'Clanek - Statisticni podatki'!$I$22:$I$26</c:f>
              <c:strCache>
                <c:ptCount val="5"/>
                <c:pt idx="0">
                  <c:v>15-25</c:v>
                </c:pt>
                <c:pt idx="1">
                  <c:v>26-35</c:v>
                </c:pt>
                <c:pt idx="2">
                  <c:v>36-45</c:v>
                </c:pt>
                <c:pt idx="3">
                  <c:v>46-55</c:v>
                </c:pt>
                <c:pt idx="4">
                  <c:v>56+</c:v>
                </c:pt>
              </c:strCache>
            </c:strRef>
          </c:cat>
          <c:val>
            <c:numRef>
              <c:f>'Clanek - Statisticni podatki'!$J$22:$J$26</c:f>
              <c:numCache>
                <c:formatCode>General</c:formatCode>
                <c:ptCount val="5"/>
                <c:pt idx="0">
                  <c:v>2</c:v>
                </c:pt>
                <c:pt idx="1">
                  <c:v>6</c:v>
                </c:pt>
                <c:pt idx="2">
                  <c:v>7</c:v>
                </c:pt>
                <c:pt idx="3">
                  <c:v>13</c:v>
                </c:pt>
                <c:pt idx="4">
                  <c:v>8</c:v>
                </c:pt>
              </c:numCache>
            </c:numRef>
          </c:val>
          <c:extLst>
            <c:ext xmlns:c16="http://schemas.microsoft.com/office/drawing/2014/chart" uri="{C3380CC4-5D6E-409C-BE32-E72D297353CC}">
              <c16:uniqueId val="{0000000A-D369-2844-B6C3-680EA97B9771}"/>
            </c:ext>
          </c:extLst>
        </c:ser>
        <c:dLbls>
          <c:showLegendKey val="0"/>
          <c:showVal val="0"/>
          <c:showCatName val="0"/>
          <c:showSerName val="0"/>
          <c:showPercent val="1"/>
          <c:showBubbleSize val="0"/>
          <c:showLeaderLines val="0"/>
        </c:dLbls>
        <c:firstSliceAng val="0"/>
      </c:pieChart>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pitchFamily="2" charset="77"/>
              <a:ea typeface="Palatino" pitchFamily="2" charset="77"/>
              <a:cs typeface="+mn-cs"/>
            </a:defRPr>
          </a:pPr>
          <a:endParaRPr lang="en-SI"/>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SI"/>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7"/>
    </mc:Choice>
    <mc:Fallback>
      <c:style val="7"/>
    </mc:Fallback>
  </mc:AlternateContent>
  <c:chart>
    <c:autoTitleDeleted val="1"/>
    <c:plotArea>
      <c:layout/>
      <c:pieChart>
        <c:varyColors val="1"/>
        <c:ser>
          <c:idx val="0"/>
          <c:order val="0"/>
          <c:dPt>
            <c:idx val="0"/>
            <c:bubble3D val="0"/>
            <c:spPr>
              <a:solidFill>
                <a:srgbClr val="2999DA"/>
              </a:solidFill>
              <a:ln w="19050">
                <a:solidFill>
                  <a:schemeClr val="lt1"/>
                </a:solidFill>
              </a:ln>
              <a:effectLst/>
            </c:spPr>
            <c:extLst>
              <c:ext xmlns:c16="http://schemas.microsoft.com/office/drawing/2014/chart" uri="{C3380CC4-5D6E-409C-BE32-E72D297353CC}">
                <c16:uniqueId val="{00000001-AD95-4D2A-B45B-52635E1A03BA}"/>
              </c:ext>
            </c:extLst>
          </c:dPt>
          <c:dPt>
            <c:idx val="1"/>
            <c:bubble3D val="0"/>
            <c:spPr>
              <a:solidFill>
                <a:srgbClr val="D389FD"/>
              </a:solidFill>
              <a:ln w="19050">
                <a:solidFill>
                  <a:schemeClr val="lt1"/>
                </a:solidFill>
              </a:ln>
              <a:effectLst/>
            </c:spPr>
            <c:extLst>
              <c:ext xmlns:c16="http://schemas.microsoft.com/office/drawing/2014/chart" uri="{C3380CC4-5D6E-409C-BE32-E72D297353CC}">
                <c16:uniqueId val="{00000003-AD95-4D2A-B45B-52635E1A03BA}"/>
              </c:ext>
            </c:extLst>
          </c:dPt>
          <c:dPt>
            <c:idx val="2"/>
            <c:bubble3D val="0"/>
            <c:spPr>
              <a:solidFill>
                <a:srgbClr val="FF444D"/>
              </a:solidFill>
              <a:ln w="19050">
                <a:solidFill>
                  <a:schemeClr val="lt1"/>
                </a:solidFill>
              </a:ln>
              <a:effectLst/>
            </c:spPr>
            <c:extLst>
              <c:ext xmlns:c16="http://schemas.microsoft.com/office/drawing/2014/chart" uri="{C3380CC4-5D6E-409C-BE32-E72D297353CC}">
                <c16:uniqueId val="{00000005-AD95-4D2A-B45B-52635E1A03BA}"/>
              </c:ext>
            </c:extLst>
          </c:dPt>
          <c:dPt>
            <c:idx val="3"/>
            <c:bubble3D val="0"/>
            <c:spPr>
              <a:solidFill>
                <a:srgbClr val="FFC94D"/>
              </a:solidFill>
              <a:ln w="19050">
                <a:solidFill>
                  <a:schemeClr val="lt1"/>
                </a:solidFill>
              </a:ln>
              <a:effectLst/>
            </c:spPr>
            <c:extLst>
              <c:ext xmlns:c16="http://schemas.microsoft.com/office/drawing/2014/chart" uri="{C3380CC4-5D6E-409C-BE32-E72D297353CC}">
                <c16:uniqueId val="{00000007-AD95-4D2A-B45B-52635E1A03BA}"/>
              </c:ext>
            </c:extLst>
          </c:dPt>
          <c:dPt>
            <c:idx val="4"/>
            <c:bubble3D val="0"/>
            <c:spPr>
              <a:solidFill>
                <a:srgbClr val="88D526"/>
              </a:solidFill>
              <a:ln w="19050">
                <a:solidFill>
                  <a:schemeClr val="lt1"/>
                </a:solidFill>
              </a:ln>
              <a:effectLst/>
            </c:spPr>
            <c:extLst>
              <c:ext xmlns:c16="http://schemas.microsoft.com/office/drawing/2014/chart" uri="{C3380CC4-5D6E-409C-BE32-E72D297353CC}">
                <c16:uniqueId val="{00000009-AD95-4D2A-B45B-52635E1A03BA}"/>
              </c:ext>
            </c:extLst>
          </c:dPt>
          <c:dLbls>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Palatino" pitchFamily="2" charset="77"/>
                    <a:ea typeface="Palatino" pitchFamily="2" charset="77"/>
                    <a:cs typeface="+mn-cs"/>
                  </a:defRPr>
                </a:pPr>
                <a:endParaRPr lang="en-SI"/>
              </a:p>
            </c:txPr>
            <c:dLblPos val="outEnd"/>
            <c:showLegendKey val="0"/>
            <c:showVal val="0"/>
            <c:showCatName val="0"/>
            <c:showSerName val="0"/>
            <c:showPercent val="1"/>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ext>
            </c:extLst>
          </c:dLbls>
          <c:cat>
            <c:strRef>
              <c:f>'Statisticni podatki'!$G$22:$G$26</c:f>
              <c:strCache>
                <c:ptCount val="5"/>
                <c:pt idx="0">
                  <c:v>15-25</c:v>
                </c:pt>
                <c:pt idx="1">
                  <c:v>26-35</c:v>
                </c:pt>
                <c:pt idx="2">
                  <c:v>36-45</c:v>
                </c:pt>
                <c:pt idx="3">
                  <c:v>46-55</c:v>
                </c:pt>
                <c:pt idx="4">
                  <c:v>56+</c:v>
                </c:pt>
              </c:strCache>
            </c:strRef>
          </c:cat>
          <c:val>
            <c:numRef>
              <c:f>'Statisticni podatki'!$H$22:$H$26</c:f>
              <c:numCache>
                <c:formatCode>General</c:formatCode>
                <c:ptCount val="5"/>
                <c:pt idx="0">
                  <c:v>2</c:v>
                </c:pt>
                <c:pt idx="1">
                  <c:v>4</c:v>
                </c:pt>
                <c:pt idx="2">
                  <c:v>1</c:v>
                </c:pt>
                <c:pt idx="3">
                  <c:v>7</c:v>
                </c:pt>
                <c:pt idx="4">
                  <c:v>7</c:v>
                </c:pt>
              </c:numCache>
            </c:numRef>
          </c:val>
          <c:extLst>
            <c:ext xmlns:c16="http://schemas.microsoft.com/office/drawing/2014/chart" uri="{C3380CC4-5D6E-409C-BE32-E72D297353CC}">
              <c16:uniqueId val="{0000000A-AD95-4D2A-B45B-52635E1A03BA}"/>
            </c:ext>
          </c:extLst>
        </c:ser>
        <c:dLbls>
          <c:showLegendKey val="0"/>
          <c:showVal val="0"/>
          <c:showCatName val="0"/>
          <c:showSerName val="0"/>
          <c:showPercent val="1"/>
          <c:showBubbleSize val="0"/>
          <c:showLeaderLines val="0"/>
        </c:dLbls>
        <c:firstSliceAng val="0"/>
      </c:pieChart>
      <c:spPr>
        <a:noFill/>
        <a:ln>
          <a:noFill/>
        </a:ln>
        <a:effectLst/>
      </c:spPr>
    </c:plotArea>
    <c:legend>
      <c:legendPos val="r"/>
      <c:layout>
        <c:manualLayout>
          <c:xMode val="edge"/>
          <c:yMode val="edge"/>
          <c:x val="0.79300778561460894"/>
          <c:y val="0.28711066484632969"/>
          <c:w val="0.16652690867530892"/>
          <c:h val="0.42577827343154684"/>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pitchFamily="2" charset="77"/>
              <a:ea typeface="Palatino" pitchFamily="2" charset="77"/>
              <a:cs typeface="+mn-cs"/>
            </a:defRPr>
          </a:pPr>
          <a:endParaRPr lang="en-SI"/>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SI"/>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7"/>
    </mc:Choice>
    <mc:Fallback>
      <c:style val="7"/>
    </mc:Fallback>
  </mc:AlternateContent>
  <c:chart>
    <c:autoTitleDeleted val="1"/>
    <c:plotArea>
      <c:layout/>
      <c:pieChart>
        <c:varyColors val="1"/>
        <c:ser>
          <c:idx val="0"/>
          <c:order val="0"/>
          <c:dPt>
            <c:idx val="0"/>
            <c:bubble3D val="0"/>
            <c:spPr>
              <a:solidFill>
                <a:srgbClr val="2999DA"/>
              </a:solidFill>
              <a:ln w="19050">
                <a:solidFill>
                  <a:schemeClr val="lt1"/>
                </a:solidFill>
              </a:ln>
              <a:effectLst/>
            </c:spPr>
            <c:extLst>
              <c:ext xmlns:c16="http://schemas.microsoft.com/office/drawing/2014/chart" uri="{C3380CC4-5D6E-409C-BE32-E72D297353CC}">
                <c16:uniqueId val="{00000001-91C9-104A-AA08-A9201E99EF2C}"/>
              </c:ext>
            </c:extLst>
          </c:dPt>
          <c:dPt>
            <c:idx val="1"/>
            <c:bubble3D val="0"/>
            <c:spPr>
              <a:solidFill>
                <a:srgbClr val="88D526"/>
              </a:solidFill>
              <a:ln w="19050">
                <a:solidFill>
                  <a:schemeClr val="lt1"/>
                </a:solidFill>
              </a:ln>
              <a:effectLst/>
            </c:spPr>
            <c:extLst>
              <c:ext xmlns:c16="http://schemas.microsoft.com/office/drawing/2014/chart" uri="{C3380CC4-5D6E-409C-BE32-E72D297353CC}">
                <c16:uniqueId val="{00000003-91C9-104A-AA08-A9201E99EF2C}"/>
              </c:ext>
            </c:extLst>
          </c:dPt>
          <c:dPt>
            <c:idx val="2"/>
            <c:bubble3D val="0"/>
            <c:spPr>
              <a:solidFill>
                <a:srgbClr val="FF444D"/>
              </a:solidFill>
              <a:ln w="19050">
                <a:solidFill>
                  <a:schemeClr val="lt1"/>
                </a:solidFill>
              </a:ln>
              <a:effectLst/>
            </c:spPr>
            <c:extLst>
              <c:ext xmlns:c16="http://schemas.microsoft.com/office/drawing/2014/chart" uri="{C3380CC4-5D6E-409C-BE32-E72D297353CC}">
                <c16:uniqueId val="{00000005-91C9-104A-AA08-A9201E99EF2C}"/>
              </c:ext>
            </c:extLst>
          </c:dPt>
          <c:dPt>
            <c:idx val="3"/>
            <c:bubble3D val="0"/>
            <c:spPr>
              <a:solidFill>
                <a:srgbClr val="FFC94D"/>
              </a:solidFill>
              <a:ln w="19050">
                <a:solidFill>
                  <a:schemeClr val="lt1"/>
                </a:solidFill>
              </a:ln>
              <a:effectLst/>
            </c:spPr>
            <c:extLst>
              <c:ext xmlns:c16="http://schemas.microsoft.com/office/drawing/2014/chart" uri="{C3380CC4-5D6E-409C-BE32-E72D297353CC}">
                <c16:uniqueId val="{00000007-91C9-104A-AA08-A9201E99EF2C}"/>
              </c:ext>
            </c:extLst>
          </c:dPt>
          <c:dLbls>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800" b="1" i="0" u="none" strike="noStrike" kern="1200" baseline="0">
                    <a:solidFill>
                      <a:schemeClr val="dk1">
                        <a:lumMod val="65000"/>
                        <a:lumOff val="35000"/>
                      </a:schemeClr>
                    </a:solidFill>
                    <a:latin typeface="Palatino" pitchFamily="2" charset="77"/>
                    <a:ea typeface="Palatino" pitchFamily="2" charset="77"/>
                    <a:cs typeface="+mn-cs"/>
                  </a:defRPr>
                </a:pPr>
                <a:endParaRPr lang="en-SI"/>
              </a:p>
            </c:txPr>
            <c:dLblPos val="outEnd"/>
            <c:showLegendKey val="0"/>
            <c:showVal val="0"/>
            <c:showCatName val="0"/>
            <c:showSerName val="0"/>
            <c:showPercent val="1"/>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ext>
            </c:extLst>
          </c:dLbls>
          <c:cat>
            <c:strRef>
              <c:f>'Clanek - Statisticni podatki'!$I$8:$I$11</c:f>
              <c:strCache>
                <c:ptCount val="4"/>
                <c:pt idx="0">
                  <c:v>deaf from birth</c:v>
                </c:pt>
                <c:pt idx="1">
                  <c:v>deaf later</c:v>
                </c:pt>
                <c:pt idx="2">
                  <c:v>hard of hearing</c:v>
                </c:pt>
                <c:pt idx="3">
                  <c:v>hearing</c:v>
                </c:pt>
              </c:strCache>
            </c:strRef>
          </c:cat>
          <c:val>
            <c:numRef>
              <c:f>'Clanek - Statisticni podatki'!$J$8:$J$11</c:f>
              <c:numCache>
                <c:formatCode>General</c:formatCode>
                <c:ptCount val="4"/>
                <c:pt idx="0">
                  <c:v>19</c:v>
                </c:pt>
                <c:pt idx="1">
                  <c:v>11</c:v>
                </c:pt>
                <c:pt idx="2">
                  <c:v>0</c:v>
                </c:pt>
                <c:pt idx="3">
                  <c:v>6</c:v>
                </c:pt>
              </c:numCache>
            </c:numRef>
          </c:val>
          <c:extLst>
            <c:ext xmlns:c16="http://schemas.microsoft.com/office/drawing/2014/chart" uri="{C3380CC4-5D6E-409C-BE32-E72D297353CC}">
              <c16:uniqueId val="{00000008-91C9-104A-AA08-A9201E99EF2C}"/>
            </c:ext>
          </c:extLst>
        </c:ser>
        <c:dLbls>
          <c:showLegendKey val="0"/>
          <c:showVal val="0"/>
          <c:showCatName val="0"/>
          <c:showSerName val="0"/>
          <c:showPercent val="1"/>
          <c:showBubbleSize val="0"/>
          <c:showLeaderLines val="0"/>
        </c:dLbls>
        <c:firstSliceAng val="0"/>
      </c:pieChart>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pitchFamily="2" charset="77"/>
              <a:ea typeface="Palatino" pitchFamily="2" charset="77"/>
              <a:cs typeface="+mn-cs"/>
            </a:defRPr>
          </a:pPr>
          <a:endParaRPr lang="en-SI"/>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SI"/>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7"/>
    </mc:Choice>
    <mc:Fallback>
      <c:style val="7"/>
    </mc:Fallback>
  </mc:AlternateContent>
  <c:chart>
    <c:autoTitleDeleted val="1"/>
    <c:plotArea>
      <c:layout/>
      <c:pieChart>
        <c:varyColors val="1"/>
        <c:ser>
          <c:idx val="0"/>
          <c:order val="0"/>
          <c:dPt>
            <c:idx val="0"/>
            <c:bubble3D val="0"/>
            <c:spPr>
              <a:solidFill>
                <a:srgbClr val="D389FD"/>
              </a:solidFill>
              <a:ln w="19050">
                <a:solidFill>
                  <a:schemeClr val="lt1"/>
                </a:solidFill>
              </a:ln>
              <a:effectLst/>
            </c:spPr>
            <c:extLst>
              <c:ext xmlns:c16="http://schemas.microsoft.com/office/drawing/2014/chart" uri="{C3380CC4-5D6E-409C-BE32-E72D297353CC}">
                <c16:uniqueId val="{00000001-B13B-2847-A77C-CB2B7169F52F}"/>
              </c:ext>
            </c:extLst>
          </c:dPt>
          <c:dPt>
            <c:idx val="1"/>
            <c:bubble3D val="0"/>
            <c:spPr>
              <a:solidFill>
                <a:srgbClr val="2999DA"/>
              </a:solidFill>
              <a:ln w="19050">
                <a:solidFill>
                  <a:schemeClr val="lt1"/>
                </a:solidFill>
              </a:ln>
              <a:effectLst/>
            </c:spPr>
            <c:extLst>
              <c:ext xmlns:c16="http://schemas.microsoft.com/office/drawing/2014/chart" uri="{C3380CC4-5D6E-409C-BE32-E72D297353CC}">
                <c16:uniqueId val="{00000003-B13B-2847-A77C-CB2B7169F52F}"/>
              </c:ext>
            </c:extLst>
          </c:dPt>
          <c:dPt>
            <c:idx val="2"/>
            <c:bubble3D val="0"/>
            <c:spPr>
              <a:solidFill>
                <a:srgbClr val="88D526"/>
              </a:solidFill>
              <a:ln w="19050">
                <a:solidFill>
                  <a:schemeClr val="lt1"/>
                </a:solidFill>
              </a:ln>
              <a:effectLst/>
            </c:spPr>
            <c:extLst>
              <c:ext xmlns:c16="http://schemas.microsoft.com/office/drawing/2014/chart" uri="{C3380CC4-5D6E-409C-BE32-E72D297353CC}">
                <c16:uniqueId val="{00000005-B13B-2847-A77C-CB2B7169F52F}"/>
              </c:ext>
            </c:extLst>
          </c:dPt>
          <c:dPt>
            <c:idx val="3"/>
            <c:bubble3D val="0"/>
            <c:spPr>
              <a:solidFill>
                <a:srgbClr val="FFC94D"/>
              </a:solidFill>
              <a:ln w="19050">
                <a:solidFill>
                  <a:schemeClr val="lt1"/>
                </a:solidFill>
              </a:ln>
              <a:effectLst/>
            </c:spPr>
            <c:extLst>
              <c:ext xmlns:c16="http://schemas.microsoft.com/office/drawing/2014/chart" uri="{C3380CC4-5D6E-409C-BE32-E72D297353CC}">
                <c16:uniqueId val="{00000007-B13B-2847-A77C-CB2B7169F52F}"/>
              </c:ext>
            </c:extLst>
          </c:dPt>
          <c:dPt>
            <c:idx val="4"/>
            <c:bubble3D val="0"/>
            <c:spPr>
              <a:solidFill>
                <a:srgbClr val="FF444D"/>
              </a:solidFill>
              <a:ln w="19050">
                <a:solidFill>
                  <a:schemeClr val="lt1"/>
                </a:solidFill>
              </a:ln>
              <a:effectLst/>
            </c:spPr>
            <c:extLst>
              <c:ext xmlns:c16="http://schemas.microsoft.com/office/drawing/2014/chart" uri="{C3380CC4-5D6E-409C-BE32-E72D297353CC}">
                <c16:uniqueId val="{00000009-B13B-2847-A77C-CB2B7169F52F}"/>
              </c:ext>
            </c:extLst>
          </c:dPt>
          <c:dPt>
            <c:idx val="5"/>
            <c:bubble3D val="0"/>
            <c:spPr>
              <a:solidFill>
                <a:srgbClr val="FF98B0"/>
              </a:solidFill>
              <a:ln w="19050">
                <a:solidFill>
                  <a:schemeClr val="lt1"/>
                </a:solidFill>
              </a:ln>
              <a:effectLst/>
            </c:spPr>
            <c:extLst>
              <c:ext xmlns:c16="http://schemas.microsoft.com/office/drawing/2014/chart" uri="{C3380CC4-5D6E-409C-BE32-E72D297353CC}">
                <c16:uniqueId val="{0000000B-B13B-2847-A77C-CB2B7169F52F}"/>
              </c:ext>
            </c:extLst>
          </c:dPt>
          <c:dLbls>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800" b="1" i="0" u="none" strike="noStrike" kern="1200" baseline="0">
                    <a:solidFill>
                      <a:schemeClr val="dk1">
                        <a:lumMod val="65000"/>
                        <a:lumOff val="35000"/>
                      </a:schemeClr>
                    </a:solidFill>
                    <a:latin typeface="Palatino" pitchFamily="2" charset="77"/>
                    <a:ea typeface="Palatino" pitchFamily="2" charset="77"/>
                    <a:cs typeface="+mn-cs"/>
                  </a:defRPr>
                </a:pPr>
                <a:endParaRPr lang="en-SI"/>
              </a:p>
            </c:txPr>
            <c:dLblPos val="outEnd"/>
            <c:showLegendKey val="0"/>
            <c:showVal val="0"/>
            <c:showCatName val="0"/>
            <c:showSerName val="0"/>
            <c:showPercent val="1"/>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ext>
            </c:extLst>
          </c:dLbls>
          <c:cat>
            <c:strRef>
              <c:f>'Clanek - Statisticni podatki'!$I$30:$I$35</c:f>
              <c:strCache>
                <c:ptCount val="6"/>
                <c:pt idx="0">
                  <c:v>primary school</c:v>
                </c:pt>
                <c:pt idx="1">
                  <c:v>secondary school</c:v>
                </c:pt>
                <c:pt idx="2">
                  <c:v>SCHVE</c:v>
                </c:pt>
                <c:pt idx="3">
                  <c:v>Bachelor</c:v>
                </c:pt>
                <c:pt idx="4">
                  <c:v>Master</c:v>
                </c:pt>
                <c:pt idx="5">
                  <c:v>PhD</c:v>
                </c:pt>
              </c:strCache>
            </c:strRef>
          </c:cat>
          <c:val>
            <c:numRef>
              <c:f>'Clanek - Statisticni podatki'!$J$30:$J$35</c:f>
              <c:numCache>
                <c:formatCode>General</c:formatCode>
                <c:ptCount val="6"/>
                <c:pt idx="0">
                  <c:v>2</c:v>
                </c:pt>
                <c:pt idx="1">
                  <c:v>18</c:v>
                </c:pt>
                <c:pt idx="2">
                  <c:v>5</c:v>
                </c:pt>
                <c:pt idx="3">
                  <c:v>3</c:v>
                </c:pt>
                <c:pt idx="4">
                  <c:v>6</c:v>
                </c:pt>
                <c:pt idx="5">
                  <c:v>2</c:v>
                </c:pt>
              </c:numCache>
            </c:numRef>
          </c:val>
          <c:extLst>
            <c:ext xmlns:c16="http://schemas.microsoft.com/office/drawing/2014/chart" uri="{C3380CC4-5D6E-409C-BE32-E72D297353CC}">
              <c16:uniqueId val="{0000000C-B13B-2847-A77C-CB2B7169F52F}"/>
            </c:ext>
          </c:extLst>
        </c:ser>
        <c:dLbls>
          <c:showLegendKey val="0"/>
          <c:showVal val="0"/>
          <c:showCatName val="0"/>
          <c:showSerName val="0"/>
          <c:showPercent val="1"/>
          <c:showBubbleSize val="0"/>
          <c:showLeaderLines val="0"/>
        </c:dLbls>
        <c:firstSliceAng val="0"/>
      </c:pieChart>
      <c:spPr>
        <a:noFill/>
        <a:ln>
          <a:noFill/>
        </a:ln>
        <a:effectLst/>
      </c:spPr>
    </c:plotArea>
    <c:legend>
      <c:legendPos val="r"/>
      <c:overlay val="0"/>
      <c:spPr>
        <a:noFill/>
        <a:ln>
          <a:noFill/>
        </a:ln>
        <a:effectLst/>
      </c:spPr>
      <c:txPr>
        <a:bodyPr rot="0" spcFirstLastPara="1" vertOverflow="ellipsis" vert="horz" wrap="square" anchor="ctr" anchorCtr="1"/>
        <a:lstStyle/>
        <a:p>
          <a:pPr>
            <a:defRPr sz="850" b="0" i="0" u="none" strike="noStrike" kern="1200" baseline="0">
              <a:solidFill>
                <a:schemeClr val="tx1">
                  <a:lumMod val="65000"/>
                  <a:lumOff val="35000"/>
                </a:schemeClr>
              </a:solidFill>
              <a:latin typeface="Palatino" pitchFamily="2" charset="77"/>
              <a:ea typeface="Palatino" pitchFamily="2" charset="77"/>
              <a:cs typeface="+mn-cs"/>
            </a:defRPr>
          </a:pPr>
          <a:endParaRPr lang="en-SI"/>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SI"/>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7"/>
    </mc:Choice>
    <mc:Fallback>
      <c:style val="7"/>
    </mc:Fallback>
  </mc:AlternateContent>
  <c:chart>
    <c:autoTitleDeleted val="1"/>
    <c:plotArea>
      <c:layout/>
      <c:pieChart>
        <c:varyColors val="1"/>
        <c:ser>
          <c:idx val="0"/>
          <c:order val="0"/>
          <c:dPt>
            <c:idx val="0"/>
            <c:bubble3D val="0"/>
            <c:spPr>
              <a:solidFill>
                <a:srgbClr val="2999DA"/>
              </a:solidFill>
              <a:ln w="19050">
                <a:solidFill>
                  <a:schemeClr val="lt1"/>
                </a:solidFill>
              </a:ln>
              <a:effectLst/>
            </c:spPr>
            <c:extLst>
              <c:ext xmlns:c16="http://schemas.microsoft.com/office/drawing/2014/chart" uri="{C3380CC4-5D6E-409C-BE32-E72D297353CC}">
                <c16:uniqueId val="{00000001-DB64-483F-A0F3-84C15D62CE63}"/>
              </c:ext>
            </c:extLst>
          </c:dPt>
          <c:dPt>
            <c:idx val="1"/>
            <c:bubble3D val="0"/>
            <c:spPr>
              <a:solidFill>
                <a:srgbClr val="88D526"/>
              </a:solidFill>
              <a:ln w="19050">
                <a:solidFill>
                  <a:schemeClr val="lt1"/>
                </a:solidFill>
              </a:ln>
              <a:effectLst/>
            </c:spPr>
            <c:extLst>
              <c:ext xmlns:c16="http://schemas.microsoft.com/office/drawing/2014/chart" uri="{C3380CC4-5D6E-409C-BE32-E72D297353CC}">
                <c16:uniqueId val="{00000003-DB64-483F-A0F3-84C15D62CE63}"/>
              </c:ext>
            </c:extLst>
          </c:dPt>
          <c:dPt>
            <c:idx val="2"/>
            <c:bubble3D val="0"/>
            <c:spPr>
              <a:solidFill>
                <a:srgbClr val="FF444D"/>
              </a:solidFill>
              <a:ln w="19050">
                <a:solidFill>
                  <a:schemeClr val="lt1"/>
                </a:solidFill>
              </a:ln>
              <a:effectLst/>
            </c:spPr>
            <c:extLst>
              <c:ext xmlns:c16="http://schemas.microsoft.com/office/drawing/2014/chart" uri="{C3380CC4-5D6E-409C-BE32-E72D297353CC}">
                <c16:uniqueId val="{00000005-DB64-483F-A0F3-84C15D62CE63}"/>
              </c:ext>
            </c:extLst>
          </c:dPt>
          <c:dPt>
            <c:idx val="3"/>
            <c:bubble3D val="0"/>
            <c:spPr>
              <a:solidFill>
                <a:srgbClr val="FFC94D"/>
              </a:solidFill>
              <a:ln w="19050">
                <a:solidFill>
                  <a:schemeClr val="lt1"/>
                </a:solidFill>
              </a:ln>
              <a:effectLst/>
            </c:spPr>
            <c:extLst>
              <c:ext xmlns:c16="http://schemas.microsoft.com/office/drawing/2014/chart" uri="{C3380CC4-5D6E-409C-BE32-E72D297353CC}">
                <c16:uniqueId val="{00000007-DB64-483F-A0F3-84C15D62CE63}"/>
              </c:ext>
            </c:extLst>
          </c:dPt>
          <c:dLbls>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Palatino" pitchFamily="2" charset="77"/>
                    <a:ea typeface="Palatino" pitchFamily="2" charset="77"/>
                    <a:cs typeface="+mn-cs"/>
                  </a:defRPr>
                </a:pPr>
                <a:endParaRPr lang="en-SI"/>
              </a:p>
            </c:txPr>
            <c:dLblPos val="outEnd"/>
            <c:showLegendKey val="0"/>
            <c:showVal val="0"/>
            <c:showCatName val="0"/>
            <c:showSerName val="0"/>
            <c:showPercent val="1"/>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ext>
            </c:extLst>
          </c:dLbls>
          <c:cat>
            <c:strRef>
              <c:f>'Statisticni podatki'!$G$8:$G$11</c:f>
              <c:strCache>
                <c:ptCount val="4"/>
                <c:pt idx="0">
                  <c:v>deaf from birth</c:v>
                </c:pt>
                <c:pt idx="1">
                  <c:v>deaf later</c:v>
                </c:pt>
                <c:pt idx="2">
                  <c:v>hard of hearing</c:v>
                </c:pt>
                <c:pt idx="3">
                  <c:v>hearing</c:v>
                </c:pt>
              </c:strCache>
            </c:strRef>
          </c:cat>
          <c:val>
            <c:numRef>
              <c:f>'Statisticni podatki'!$H$8:$H$11</c:f>
              <c:numCache>
                <c:formatCode>General</c:formatCode>
                <c:ptCount val="4"/>
                <c:pt idx="0">
                  <c:v>13</c:v>
                </c:pt>
                <c:pt idx="1">
                  <c:v>4</c:v>
                </c:pt>
                <c:pt idx="2">
                  <c:v>0</c:v>
                </c:pt>
                <c:pt idx="3">
                  <c:v>4</c:v>
                </c:pt>
              </c:numCache>
            </c:numRef>
          </c:val>
          <c:extLst>
            <c:ext xmlns:c16="http://schemas.microsoft.com/office/drawing/2014/chart" uri="{C3380CC4-5D6E-409C-BE32-E72D297353CC}">
              <c16:uniqueId val="{00000008-DB64-483F-A0F3-84C15D62CE63}"/>
            </c:ext>
          </c:extLst>
        </c:ser>
        <c:dLbls>
          <c:showLegendKey val="0"/>
          <c:showVal val="0"/>
          <c:showCatName val="0"/>
          <c:showSerName val="0"/>
          <c:showPercent val="1"/>
          <c:showBubbleSize val="0"/>
          <c:showLeaderLines val="0"/>
        </c:dLbls>
        <c:firstSliceAng val="0"/>
      </c:pieChart>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pitchFamily="2" charset="77"/>
              <a:ea typeface="Palatino" pitchFamily="2" charset="77"/>
              <a:cs typeface="+mn-cs"/>
            </a:defRPr>
          </a:pPr>
          <a:endParaRPr lang="en-SI"/>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SI"/>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7"/>
    </mc:Choice>
    <mc:Fallback>
      <c:style val="7"/>
    </mc:Fallback>
  </mc:AlternateContent>
  <c:chart>
    <c:autoTitleDeleted val="1"/>
    <c:plotArea>
      <c:layout/>
      <c:pieChart>
        <c:varyColors val="1"/>
        <c:ser>
          <c:idx val="0"/>
          <c:order val="0"/>
          <c:dPt>
            <c:idx val="0"/>
            <c:bubble3D val="0"/>
            <c:spPr>
              <a:solidFill>
                <a:srgbClr val="D389FD"/>
              </a:solidFill>
              <a:ln w="19050">
                <a:solidFill>
                  <a:schemeClr val="lt1"/>
                </a:solidFill>
              </a:ln>
              <a:effectLst/>
            </c:spPr>
            <c:extLst>
              <c:ext xmlns:c16="http://schemas.microsoft.com/office/drawing/2014/chart" uri="{C3380CC4-5D6E-409C-BE32-E72D297353CC}">
                <c16:uniqueId val="{00000001-7E70-4073-8DCB-ADC2E442C18E}"/>
              </c:ext>
            </c:extLst>
          </c:dPt>
          <c:dPt>
            <c:idx val="1"/>
            <c:bubble3D val="0"/>
            <c:spPr>
              <a:solidFill>
                <a:srgbClr val="2999DA"/>
              </a:solidFill>
              <a:ln w="19050">
                <a:solidFill>
                  <a:schemeClr val="lt1"/>
                </a:solidFill>
              </a:ln>
              <a:effectLst/>
            </c:spPr>
            <c:extLst>
              <c:ext xmlns:c16="http://schemas.microsoft.com/office/drawing/2014/chart" uri="{C3380CC4-5D6E-409C-BE32-E72D297353CC}">
                <c16:uniqueId val="{00000003-7E70-4073-8DCB-ADC2E442C18E}"/>
              </c:ext>
            </c:extLst>
          </c:dPt>
          <c:dPt>
            <c:idx val="2"/>
            <c:bubble3D val="0"/>
            <c:spPr>
              <a:solidFill>
                <a:srgbClr val="88D526"/>
              </a:solidFill>
              <a:ln w="19050">
                <a:solidFill>
                  <a:schemeClr val="lt1"/>
                </a:solidFill>
              </a:ln>
              <a:effectLst/>
            </c:spPr>
            <c:extLst>
              <c:ext xmlns:c16="http://schemas.microsoft.com/office/drawing/2014/chart" uri="{C3380CC4-5D6E-409C-BE32-E72D297353CC}">
                <c16:uniqueId val="{00000005-7E70-4073-8DCB-ADC2E442C18E}"/>
              </c:ext>
            </c:extLst>
          </c:dPt>
          <c:dPt>
            <c:idx val="3"/>
            <c:bubble3D val="0"/>
            <c:spPr>
              <a:solidFill>
                <a:srgbClr val="FF98B0"/>
              </a:solidFill>
              <a:ln w="19050">
                <a:solidFill>
                  <a:schemeClr val="lt1"/>
                </a:solidFill>
              </a:ln>
              <a:effectLst/>
            </c:spPr>
            <c:extLst>
              <c:ext xmlns:c16="http://schemas.microsoft.com/office/drawing/2014/chart" uri="{C3380CC4-5D6E-409C-BE32-E72D297353CC}">
                <c16:uniqueId val="{00000007-7E70-4073-8DCB-ADC2E442C18E}"/>
              </c:ext>
            </c:extLst>
          </c:dPt>
          <c:dPt>
            <c:idx val="4"/>
            <c:bubble3D val="0"/>
            <c:spPr>
              <a:solidFill>
                <a:srgbClr val="FFC94D"/>
              </a:solidFill>
              <a:ln w="19050">
                <a:solidFill>
                  <a:schemeClr val="lt1"/>
                </a:solidFill>
              </a:ln>
              <a:effectLst/>
            </c:spPr>
            <c:extLst>
              <c:ext xmlns:c16="http://schemas.microsoft.com/office/drawing/2014/chart" uri="{C3380CC4-5D6E-409C-BE32-E72D297353CC}">
                <c16:uniqueId val="{00000009-7E70-4073-8DCB-ADC2E442C18E}"/>
              </c:ext>
            </c:extLst>
          </c:dPt>
          <c:dPt>
            <c:idx val="5"/>
            <c:bubble3D val="0"/>
            <c:spPr>
              <a:solidFill>
                <a:srgbClr val="FF444D"/>
              </a:solidFill>
              <a:ln w="19050">
                <a:solidFill>
                  <a:schemeClr val="lt1"/>
                </a:solidFill>
              </a:ln>
              <a:effectLst/>
            </c:spPr>
            <c:extLst>
              <c:ext xmlns:c16="http://schemas.microsoft.com/office/drawing/2014/chart" uri="{C3380CC4-5D6E-409C-BE32-E72D297353CC}">
                <c16:uniqueId val="{0000000B-7E70-4073-8DCB-ADC2E442C18E}"/>
              </c:ext>
            </c:extLst>
          </c:dPt>
          <c:dLbls>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Palatino" pitchFamily="2" charset="77"/>
                    <a:ea typeface="Palatino" pitchFamily="2" charset="77"/>
                    <a:cs typeface="+mn-cs"/>
                  </a:defRPr>
                </a:pPr>
                <a:endParaRPr lang="en-SI"/>
              </a:p>
            </c:txPr>
            <c:dLblPos val="outEnd"/>
            <c:showLegendKey val="0"/>
            <c:showVal val="0"/>
            <c:showCatName val="0"/>
            <c:showSerName val="0"/>
            <c:showPercent val="1"/>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ext>
            </c:extLst>
          </c:dLbls>
          <c:cat>
            <c:strRef>
              <c:f>'Statisticni podatki'!$H$30:$H$35</c:f>
              <c:strCache>
                <c:ptCount val="6"/>
                <c:pt idx="0">
                  <c:v>primary school</c:v>
                </c:pt>
                <c:pt idx="1">
                  <c:v>secondary school</c:v>
                </c:pt>
                <c:pt idx="2">
                  <c:v>SCHVE</c:v>
                </c:pt>
                <c:pt idx="3">
                  <c:v>Bachelor</c:v>
                </c:pt>
                <c:pt idx="4">
                  <c:v>Master</c:v>
                </c:pt>
                <c:pt idx="5">
                  <c:v>PhD</c:v>
                </c:pt>
              </c:strCache>
            </c:strRef>
          </c:cat>
          <c:val>
            <c:numRef>
              <c:f>'Statisticni podatki'!$I$30:$I$35</c:f>
              <c:numCache>
                <c:formatCode>General</c:formatCode>
                <c:ptCount val="6"/>
                <c:pt idx="0">
                  <c:v>1</c:v>
                </c:pt>
                <c:pt idx="1">
                  <c:v>10</c:v>
                </c:pt>
                <c:pt idx="2">
                  <c:v>3</c:v>
                </c:pt>
                <c:pt idx="3">
                  <c:v>0</c:v>
                </c:pt>
                <c:pt idx="4">
                  <c:v>5</c:v>
                </c:pt>
                <c:pt idx="5">
                  <c:v>2</c:v>
                </c:pt>
              </c:numCache>
            </c:numRef>
          </c:val>
          <c:extLst>
            <c:ext xmlns:c16="http://schemas.microsoft.com/office/drawing/2014/chart" uri="{C3380CC4-5D6E-409C-BE32-E72D297353CC}">
              <c16:uniqueId val="{0000000C-7E70-4073-8DCB-ADC2E442C18E}"/>
            </c:ext>
          </c:extLst>
        </c:ser>
        <c:dLbls>
          <c:showLegendKey val="0"/>
          <c:showVal val="0"/>
          <c:showCatName val="0"/>
          <c:showSerName val="0"/>
          <c:showPercent val="1"/>
          <c:showBubbleSize val="0"/>
          <c:showLeaderLines val="0"/>
        </c:dLbls>
        <c:firstSliceAng val="0"/>
      </c:pieChart>
      <c:spPr>
        <a:noFill/>
        <a:ln>
          <a:noFill/>
        </a:ln>
        <a:effectLst/>
      </c:spPr>
    </c:plotArea>
    <c:legend>
      <c:legendPos val="r"/>
      <c:layout>
        <c:manualLayout>
          <c:xMode val="edge"/>
          <c:yMode val="edge"/>
          <c:x val="0.66899760423901422"/>
          <c:y val="0.17840682058569002"/>
          <c:w val="0.33100239576098578"/>
          <c:h val="0.64318635882861996"/>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pitchFamily="2" charset="77"/>
              <a:ea typeface="Palatino" pitchFamily="2" charset="77"/>
              <a:cs typeface="+mn-cs"/>
            </a:defRPr>
          </a:pPr>
          <a:endParaRPr lang="en-SI"/>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SI"/>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1"/>
          <c:order val="0"/>
          <c:tx>
            <c:v>Absolute count of answer differences</c:v>
          </c:tx>
          <c:spPr>
            <a:solidFill>
              <a:srgbClr val="88D526"/>
            </a:solidFill>
            <a:ln>
              <a:noFill/>
            </a:ln>
            <a:effectLst/>
          </c:spPr>
          <c:invertIfNegative val="0"/>
          <c:dLbls>
            <c:spPr>
              <a:noFill/>
              <a:ln>
                <a:noFill/>
              </a:ln>
              <a:effectLst/>
            </c:spPr>
            <c:txPr>
              <a:bodyPr rot="0" spcFirstLastPara="1" vertOverflow="ellipsis" vert="horz" wrap="square" anchor="ctr" anchorCtr="1"/>
              <a:lstStyle/>
              <a:p>
                <a:pPr>
                  <a:defRPr sz="900" b="1" i="0" u="none" strike="noStrike" kern="1200" baseline="0">
                    <a:solidFill>
                      <a:schemeClr val="tx1">
                        <a:lumMod val="75000"/>
                        <a:lumOff val="25000"/>
                      </a:schemeClr>
                    </a:solidFill>
                    <a:latin typeface="Palatino" pitchFamily="2" charset="77"/>
                    <a:ea typeface="Palatino" pitchFamily="2" charset="77"/>
                    <a:cs typeface="+mn-cs"/>
                  </a:defRPr>
                </a:pPr>
                <a:endParaRPr lang="en-SI"/>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Calculations!$AE$6:$AE$18</c:f>
              <c:numCache>
                <c:formatCode>0</c:formatCode>
                <c:ptCount val="13"/>
                <c:pt idx="0">
                  <c:v>-6</c:v>
                </c:pt>
                <c:pt idx="1">
                  <c:v>-5</c:v>
                </c:pt>
                <c:pt idx="2">
                  <c:v>-4</c:v>
                </c:pt>
                <c:pt idx="3">
                  <c:v>-3</c:v>
                </c:pt>
                <c:pt idx="4">
                  <c:v>-2</c:v>
                </c:pt>
                <c:pt idx="5">
                  <c:v>-1</c:v>
                </c:pt>
                <c:pt idx="6">
                  <c:v>0</c:v>
                </c:pt>
                <c:pt idx="7">
                  <c:v>1</c:v>
                </c:pt>
                <c:pt idx="8">
                  <c:v>2</c:v>
                </c:pt>
                <c:pt idx="9">
                  <c:v>3</c:v>
                </c:pt>
                <c:pt idx="10">
                  <c:v>4</c:v>
                </c:pt>
                <c:pt idx="11">
                  <c:v>5</c:v>
                </c:pt>
                <c:pt idx="12">
                  <c:v>6</c:v>
                </c:pt>
              </c:numCache>
            </c:numRef>
          </c:cat>
          <c:val>
            <c:numRef>
              <c:f>Calculations!$AF$6:$AF$18</c:f>
              <c:numCache>
                <c:formatCode>0%</c:formatCode>
                <c:ptCount val="13"/>
                <c:pt idx="0">
                  <c:v>0</c:v>
                </c:pt>
                <c:pt idx="1">
                  <c:v>0</c:v>
                </c:pt>
                <c:pt idx="2">
                  <c:v>2.331002331002331E-3</c:v>
                </c:pt>
                <c:pt idx="3">
                  <c:v>3.4965034965034965E-3</c:v>
                </c:pt>
                <c:pt idx="4">
                  <c:v>9.324009324009324E-3</c:v>
                </c:pt>
                <c:pt idx="5">
                  <c:v>0.10955710955710955</c:v>
                </c:pt>
                <c:pt idx="6">
                  <c:v>0.70279720279720281</c:v>
                </c:pt>
                <c:pt idx="7">
                  <c:v>0.13752913752913754</c:v>
                </c:pt>
                <c:pt idx="8">
                  <c:v>2.7972027972027972E-2</c:v>
                </c:pt>
                <c:pt idx="9">
                  <c:v>5.8275058275058279E-3</c:v>
                </c:pt>
                <c:pt idx="10">
                  <c:v>1.1655011655011655E-3</c:v>
                </c:pt>
                <c:pt idx="11">
                  <c:v>0</c:v>
                </c:pt>
                <c:pt idx="12">
                  <c:v>0</c:v>
                </c:pt>
              </c:numCache>
            </c:numRef>
          </c:val>
          <c:extLst>
            <c:ext xmlns:c16="http://schemas.microsoft.com/office/drawing/2014/chart" uri="{C3380CC4-5D6E-409C-BE32-E72D297353CC}">
              <c16:uniqueId val="{00000000-2F09-324F-85B5-CFFA646EBA72}"/>
            </c:ext>
          </c:extLst>
        </c:ser>
        <c:dLbls>
          <c:showLegendKey val="0"/>
          <c:showVal val="1"/>
          <c:showCatName val="0"/>
          <c:showSerName val="0"/>
          <c:showPercent val="0"/>
          <c:showBubbleSize val="0"/>
        </c:dLbls>
        <c:gapWidth val="150"/>
        <c:axId val="1986131119"/>
        <c:axId val="1986119471"/>
      </c:barChart>
      <c:catAx>
        <c:axId val="1986131119"/>
        <c:scaling>
          <c:orientation val="minMax"/>
        </c:scaling>
        <c:delete val="0"/>
        <c:axPos val="b"/>
        <c:title>
          <c:tx>
            <c:rich>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pitchFamily="2" charset="77"/>
                    <a:ea typeface="Palatino" pitchFamily="2" charset="77"/>
                    <a:cs typeface="+mn-cs"/>
                  </a:defRPr>
                </a:pPr>
                <a:r>
                  <a:rPr lang="en-US" sz="900"/>
                  <a:t>answer differences</a:t>
                </a:r>
              </a:p>
            </c:rich>
          </c:tx>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pitchFamily="2" charset="77"/>
                  <a:ea typeface="Palatino" pitchFamily="2" charset="77"/>
                  <a:cs typeface="+mn-cs"/>
                </a:defRPr>
              </a:pPr>
              <a:endParaRPr lang="en-SI"/>
            </a:p>
          </c:txPr>
        </c:title>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Palatino" pitchFamily="2" charset="77"/>
                <a:ea typeface="Palatino" pitchFamily="2" charset="77"/>
                <a:cs typeface="+mn-cs"/>
              </a:defRPr>
            </a:pPr>
            <a:endParaRPr lang="en-SI"/>
          </a:p>
        </c:txPr>
        <c:crossAx val="1986119471"/>
        <c:crosses val="autoZero"/>
        <c:auto val="1"/>
        <c:lblAlgn val="ctr"/>
        <c:lblOffset val="100"/>
        <c:noMultiLvlLbl val="0"/>
      </c:catAx>
      <c:valAx>
        <c:axId val="1986119471"/>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Palatino" pitchFamily="2" charset="77"/>
                    <a:ea typeface="Palatino" pitchFamily="2" charset="77"/>
                    <a:cs typeface="+mn-cs"/>
                  </a:defRPr>
                </a:pPr>
                <a:r>
                  <a:rPr lang="en-US" sz="900"/>
                  <a:t>differences distribution</a:t>
                </a:r>
                <a:endParaRPr lang="sl-SI" sz="900"/>
              </a:p>
            </c:rich>
          </c:tx>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Palatino" pitchFamily="2" charset="77"/>
                  <a:ea typeface="Palatino" pitchFamily="2" charset="77"/>
                  <a:cs typeface="+mn-cs"/>
                </a:defRPr>
              </a:pPr>
              <a:endParaRPr lang="en-SI"/>
            </a:p>
          </c:txPr>
        </c:title>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Palatino" pitchFamily="2" charset="77"/>
                <a:ea typeface="Palatino" pitchFamily="2" charset="77"/>
                <a:cs typeface="+mn-cs"/>
              </a:defRPr>
            </a:pPr>
            <a:endParaRPr lang="en-SI"/>
          </a:p>
        </c:txPr>
        <c:crossAx val="1986131119"/>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latin typeface="Palatino" pitchFamily="2" charset="77"/>
          <a:ea typeface="Palatino" pitchFamily="2" charset="77"/>
        </a:defRPr>
      </a:pPr>
      <a:endParaRPr lang="en-SI"/>
    </a:p>
  </c:txPr>
  <c:externalData r:id="rId3">
    <c:autoUpdate val="0"/>
  </c:externalData>
</c:chartSpace>
</file>

<file path=word/charts/colors1.xml><?xml version="1.0" encoding="utf-8"?>
<cs:colorStyle xmlns:cs="http://schemas.microsoft.com/office/drawing/2012/chartStyle" xmlns:a="http://schemas.openxmlformats.org/drawingml/2006/main" meth="withinLinear" id="18">
  <a:schemeClr val="accent5"/>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withinLinear" id="18">
  <a:schemeClr val="accent5"/>
</cs:colorStyle>
</file>

<file path=word/charts/colors3.xml><?xml version="1.0" encoding="utf-8"?>
<cs:colorStyle xmlns:cs="http://schemas.microsoft.com/office/drawing/2012/chartStyle" xmlns:a="http://schemas.openxmlformats.org/drawingml/2006/main" meth="withinLinear" id="18">
  <a:schemeClr val="accent5"/>
</cs:colorStyle>
</file>

<file path=word/charts/colors4.xml><?xml version="1.0" encoding="utf-8"?>
<cs:colorStyle xmlns:cs="http://schemas.microsoft.com/office/drawing/2012/chartStyle" xmlns:a="http://schemas.openxmlformats.org/drawingml/2006/main" meth="withinLinear" id="18">
  <a:schemeClr val="accent5"/>
</cs:colorStyle>
</file>

<file path=word/charts/colors5.xml><?xml version="1.0" encoding="utf-8"?>
<cs:colorStyle xmlns:cs="http://schemas.microsoft.com/office/drawing/2012/chartStyle" xmlns:a="http://schemas.openxmlformats.org/drawingml/2006/main" meth="withinLinear" id="18">
  <a:schemeClr val="accent5"/>
</cs:colorStyle>
</file>

<file path=word/charts/colors6.xml><?xml version="1.0" encoding="utf-8"?>
<cs:colorStyle xmlns:cs="http://schemas.microsoft.com/office/drawing/2012/chartStyle" xmlns:a="http://schemas.openxmlformats.org/drawingml/2006/main" meth="withinLinear" id="18">
  <a:schemeClr val="accent5"/>
</cs:colorStyle>
</file>

<file path=word/charts/colors7.xml><?xml version="1.0" encoding="utf-8"?>
<cs:colorStyle xmlns:cs="http://schemas.microsoft.com/office/drawing/2012/chartStyle" xmlns:a="http://schemas.openxmlformats.org/drawingml/2006/main" meth="withinLinear" id="18">
  <a:schemeClr val="accent5"/>
</cs:colorStyle>
</file>

<file path=word/charts/colors8.xml><?xml version="1.0" encoding="utf-8"?>
<cs:colorStyle xmlns:cs="http://schemas.microsoft.com/office/drawing/2012/chartStyle" xmlns:a="http://schemas.openxmlformats.org/drawingml/2006/main" meth="withinLinear" id="18">
  <a:schemeClr val="accent5"/>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40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tx1"/>
    </cs:fontRef>
    <cs:spPr>
      <a:solidFill>
        <a:schemeClr val="phClr"/>
      </a:solidFill>
      <a:ln>
        <a:solidFill>
          <a:schemeClr val="phClr"/>
        </a:solidFill>
      </a:ln>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14.xml><?xml version="1.0" encoding="utf-8"?>
<cs:chartStyle xmlns:cs="http://schemas.microsoft.com/office/drawing/2012/chartStyle" xmlns:a="http://schemas.openxmlformats.org/drawingml/2006/main" id="40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tx1"/>
    </cs:fontRef>
    <cs:spPr>
      <a:solidFill>
        <a:schemeClr val="phClr"/>
      </a:solidFill>
      <a:ln>
        <a:solidFill>
          <a:schemeClr val="phClr"/>
        </a:solidFill>
      </a:ln>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15.xml><?xml version="1.0" encoding="utf-8"?>
<cs:chartStyle xmlns:cs="http://schemas.microsoft.com/office/drawing/2012/chartStyle" xmlns:a="http://schemas.openxmlformats.org/drawingml/2006/main" id="40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tx1"/>
    </cs:fontRef>
    <cs:spPr>
      <a:solidFill>
        <a:schemeClr val="phClr"/>
      </a:solidFill>
      <a:ln>
        <a:solidFill>
          <a:schemeClr val="phClr"/>
        </a:solidFill>
      </a:ln>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16.xml><?xml version="1.0" encoding="utf-8"?>
<cs:chartStyle xmlns:cs="http://schemas.microsoft.com/office/drawing/2012/chartStyle" xmlns:a="http://schemas.openxmlformats.org/drawingml/2006/main" id="40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tx1"/>
    </cs:fontRef>
    <cs:spPr>
      <a:solidFill>
        <a:schemeClr val="phClr"/>
      </a:solidFill>
      <a:ln>
        <a:solidFill>
          <a:schemeClr val="phClr"/>
        </a:solidFill>
      </a:ln>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2.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2009DB230B3F6544AF91756ECA8714DA" ma:contentTypeVersion="14" ma:contentTypeDescription="Create a new document." ma:contentTypeScope="" ma:versionID="16d1ef3c7cf614d6a544cae4dbb9438d">
  <xsd:schema xmlns:xsd="http://www.w3.org/2001/XMLSchema" xmlns:xs="http://www.w3.org/2001/XMLSchema" xmlns:p="http://schemas.microsoft.com/office/2006/metadata/properties" xmlns:ns3="0cacdf45-d3c4-45a8-bb72-d7a834bb6b89" xmlns:ns4="e7e8886e-31f5-426a-971a-87061ee955fe" targetNamespace="http://schemas.microsoft.com/office/2006/metadata/properties" ma:root="true" ma:fieldsID="5f7c6c621f2b445e971431ac55b7e2d5" ns3:_="" ns4:_="">
    <xsd:import namespace="0cacdf45-d3c4-45a8-bb72-d7a834bb6b89"/>
    <xsd:import namespace="e7e8886e-31f5-426a-971a-87061ee955fe"/>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Tags" minOccurs="0"/>
                <xsd:element ref="ns4:MediaServiceOCR" minOccurs="0"/>
                <xsd:element ref="ns4:MediaServiceGenerationTime" minOccurs="0"/>
                <xsd:element ref="ns4:MediaServiceEventHashCode" minOccurs="0"/>
                <xsd:element ref="ns4:MediaServiceDateTaken" minOccurs="0"/>
                <xsd:element ref="ns4:MediaServiceLocation" minOccurs="0"/>
                <xsd:element ref="ns4:MediaServiceAutoKeyPoints" minOccurs="0"/>
                <xsd:element ref="ns4:MediaServiceKeyPoints" minOccurs="0"/>
                <xsd:element ref="ns4: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cacdf45-d3c4-45a8-bb72-d7a834bb6b89"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SharingHintHash" ma:index="10" nillable="true" ma:displayName="Sharing Hint Hash"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e7e8886e-31f5-426a-971a-87061ee955fe"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DateTaken" ma:index="17" nillable="true" ma:displayName="MediaServiceDateTaken" ma:hidden="true" ma:internalName="MediaServiceDateTaken" ma:readOnly="true">
      <xsd:simpleType>
        <xsd:restriction base="dms:Text"/>
      </xsd:simpleType>
    </xsd:element>
    <xsd:element name="MediaServiceLocation" ma:index="18" nillable="true" ma:displayName="Location" ma:internalName="MediaServiceLocation" ma:readOnly="true">
      <xsd:simpleType>
        <xsd:restriction base="dms:Text"/>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element name="MediaLengthInSeconds" ma:index="21" nillable="true" ma:displayName="MediaLengthInSeconds" ma:hidden="true"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357BD699-71E3-435B-85A0-8109CE84DC4F}">
  <ds:schemaRefs>
    <ds:schemaRef ds:uri="http://schemas.openxmlformats.org/officeDocument/2006/bibliography"/>
  </ds:schemaRefs>
</ds:datastoreItem>
</file>

<file path=customXml/itemProps2.xml><?xml version="1.0" encoding="utf-8"?>
<ds:datastoreItem xmlns:ds="http://schemas.openxmlformats.org/officeDocument/2006/customXml" ds:itemID="{2300B768-F6E4-4BBA-8F12-B1435D0C886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cacdf45-d3c4-45a8-bb72-d7a834bb6b89"/>
    <ds:schemaRef ds:uri="e7e8886e-31f5-426a-971a-87061ee955f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FFBF1A3A-42B4-4CBB-912D-A01DA755E696}">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10D1E9CD-B8D9-404C-AD35-DEF30D488112}">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C:\Users\pecnikk\OneDrive - Univerza v Ljubljani\KleMaŽa\Pedagoško\99_Članki\2022 SCI_UEQ_Deaf-Sensors\applsci-template.dot</Template>
  <TotalTime>404</TotalTime>
  <Pages>1</Pages>
  <Words>24683</Words>
  <Characters>140697</Characters>
  <Application>Microsoft Office Word</Application>
  <DocSecurity>0</DocSecurity>
  <Lines>1172</Lines>
  <Paragraphs>330</Paragraphs>
  <ScaleCrop>false</ScaleCrop>
  <HeadingPairs>
    <vt:vector size="2" baseType="variant">
      <vt:variant>
        <vt:lpstr>Title</vt:lpstr>
      </vt:variant>
      <vt:variant>
        <vt:i4>1</vt:i4>
      </vt:variant>
    </vt:vector>
  </HeadingPairs>
  <TitlesOfParts>
    <vt:vector size="1" baseType="lpstr">
      <vt:lpstr>Type of the Paper (Article</vt:lpstr>
    </vt:vector>
  </TitlesOfParts>
  <Company/>
  <LinksUpToDate>false</LinksUpToDate>
  <CharactersWithSpaces>165050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Type of the Paper (Article</dc:title>
  <dc:subject/>
  <dc:creator>MDPI</dc:creator>
  <cp:keywords/>
  <dc:description/>
  <cp:lastModifiedBy>Juvan, Žana</cp:lastModifiedBy>
  <cp:revision>130</cp:revision>
  <cp:lastPrinted>2022-09-24T03:03:00Z</cp:lastPrinted>
  <dcterms:created xsi:type="dcterms:W3CDTF">2022-09-23T19:30:00Z</dcterms:created>
  <dcterms:modified xsi:type="dcterms:W3CDTF">2022-09-26T06:47:00Z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0x0101002009DB230B3F6544AF91756ECA8714DA</vt:lpwstr>
  </property>
  <property fmtid="{D5CDD505-2E9C-101B-9397-08002B2CF9AE}" pid="3" name="ZOTERO_PREF_2">
    <vt:lpwstr>ions" value="true"/&gt;&lt;pref name="delayCitationUpdates" value="true"/&gt;&lt;pref name="dontAskDelayCitationUpdates" value="true"/&gt;&lt;/prefs&gt;&lt;/data&gt;</vt:lpwstr>
  </property>
  <property fmtid="{D5CDD505-2E9C-101B-9397-08002B2CF9AE}" pid="4" name="ZOTERO_PREF_1">
    <vt:lpwstr>&lt;data data-version="3" zotero-version="6.0.13"&gt;&lt;session id="IWutFWri"/&gt;&lt;style id="http://www.zotero.org/styles/sensors" hasBibliography="1" bibliographyStyleHasBeenSet="1"/&gt;&lt;prefs&gt;&lt;pref name="fieldType" value="Field"/&gt;&lt;pref name="automaticJournalAbbreviat</vt:lpwstr>
  </property>
</Properties>
</file>